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7D7243" w14:textId="6DE8F188" w:rsidR="008E4DBB" w:rsidRPr="008E4DBB" w:rsidRDefault="008E4DBB" w:rsidP="008E4DBB">
      <w:pPr>
        <w:spacing w:line="360" w:lineRule="auto"/>
        <w:jc w:val="center"/>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МИНОБРНАУКИ РОССИИ</w:t>
      </w:r>
    </w:p>
    <w:p w14:paraId="2A952D96" w14:textId="77777777"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14:paraId="3802A4A4" w14:textId="77777777" w:rsidR="008E4DBB" w:rsidRPr="008E4DBB" w:rsidRDefault="008E4DBB" w:rsidP="008E4DBB">
      <w:pPr>
        <w:spacing w:after="0" w:line="360" w:lineRule="auto"/>
        <w:jc w:val="center"/>
        <w:rPr>
          <w:rFonts w:ascii="Times New Roman" w:eastAsia="Times New Roman" w:hAnsi="Times New Roman" w:cs="Times New Roman"/>
          <w:b/>
          <w:sz w:val="26"/>
          <w:szCs w:val="26"/>
          <w:lang w:eastAsia="ru-RU"/>
        </w:rPr>
      </w:pPr>
      <w:r w:rsidRPr="008E4DBB">
        <w:rPr>
          <w:rFonts w:ascii="Times New Roman" w:eastAsia="Times New Roman" w:hAnsi="Times New Roman" w:cs="Times New Roman"/>
          <w:b/>
          <w:sz w:val="26"/>
          <w:szCs w:val="26"/>
          <w:lang w:eastAsia="ru-RU"/>
        </w:rPr>
        <w:t>«САРАТОВСКИЙ НАЦИОНАЛЬНЫЙ ИССЛЕДОВАТЕЛЬСКИЙ ГОСУДАРСТВЕННЫЙ УНИВЕРСИТЕТ ИМЕНИ Н.Г. ЧЕРНЫШЕВСКОГО»</w:t>
      </w:r>
    </w:p>
    <w:p w14:paraId="5872F68D" w14:textId="77777777" w:rsidR="008E4DBB" w:rsidRPr="008E4DBB" w:rsidRDefault="008E4DBB" w:rsidP="008E4DBB">
      <w:pPr>
        <w:spacing w:after="0" w:line="360" w:lineRule="auto"/>
        <w:jc w:val="center"/>
        <w:rPr>
          <w:rFonts w:ascii="Times New Roman" w:eastAsia="Times New Roman" w:hAnsi="Times New Roman" w:cs="Times New Roman"/>
          <w:sz w:val="28"/>
          <w:szCs w:val="20"/>
          <w:lang w:eastAsia="ru-RU"/>
        </w:rPr>
      </w:pPr>
    </w:p>
    <w:p w14:paraId="4D696A4B" w14:textId="77777777" w:rsidR="008E4DBB" w:rsidRPr="008E4DBB" w:rsidRDefault="008E4DBB" w:rsidP="008E4DBB">
      <w:pPr>
        <w:spacing w:after="0" w:line="360" w:lineRule="auto"/>
        <w:ind w:left="4536"/>
        <w:jc w:val="both"/>
        <w:rPr>
          <w:rFonts w:ascii="Times New Roman" w:eastAsia="Times New Roman" w:hAnsi="Times New Roman" w:cs="Times New Roman"/>
          <w:sz w:val="28"/>
          <w:szCs w:val="20"/>
          <w:lang w:eastAsia="ru-RU"/>
        </w:rPr>
      </w:pPr>
      <w:r w:rsidRPr="008E4DBB">
        <w:rPr>
          <w:rFonts w:ascii="Times New Roman" w:eastAsia="Times New Roman" w:hAnsi="Times New Roman" w:cs="Times New Roman"/>
          <w:sz w:val="28"/>
          <w:szCs w:val="20"/>
          <w:lang w:eastAsia="ru-RU"/>
        </w:rPr>
        <w:t>Кафедра теоретических основ компьютерной безопасности и криптографии</w:t>
      </w:r>
    </w:p>
    <w:p w14:paraId="601FAEBD" w14:textId="77777777"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p>
    <w:p w14:paraId="3A7F6D4A" w14:textId="0CA02782"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Прогнозирование торгового трафика нейросетевыми методами</w:t>
      </w:r>
    </w:p>
    <w:p w14:paraId="4590878D" w14:textId="77777777"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p>
    <w:p w14:paraId="54ACF3A1" w14:textId="77777777" w:rsidR="008E4DBB" w:rsidRPr="008E4DBB" w:rsidRDefault="008E4DBB" w:rsidP="008E4DBB">
      <w:pPr>
        <w:spacing w:after="0" w:line="360" w:lineRule="auto"/>
        <w:jc w:val="center"/>
        <w:rPr>
          <w:rFonts w:ascii="Times New Roman" w:eastAsia="Times New Roman" w:hAnsi="Times New Roman" w:cs="Times New Roman"/>
          <w:sz w:val="28"/>
          <w:szCs w:val="20"/>
          <w:lang w:eastAsia="ru-RU"/>
        </w:rPr>
      </w:pPr>
      <w:r w:rsidRPr="008E4DBB">
        <w:rPr>
          <w:rFonts w:ascii="Times New Roman" w:eastAsia="Times New Roman" w:hAnsi="Times New Roman" w:cs="Times New Roman"/>
          <w:sz w:val="28"/>
          <w:szCs w:val="20"/>
          <w:lang w:eastAsia="ru-RU"/>
        </w:rPr>
        <w:t>ДИПЛОМНАЯ РАБОТА</w:t>
      </w:r>
    </w:p>
    <w:p w14:paraId="0A0B454D" w14:textId="77777777"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p>
    <w:p w14:paraId="6D6E5E55" w14:textId="215F76DD"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студен</w:t>
      </w:r>
      <w:r>
        <w:rPr>
          <w:rFonts w:ascii="Times New Roman" w:eastAsia="Times New Roman" w:hAnsi="Times New Roman" w:cs="Times New Roman"/>
          <w:sz w:val="28"/>
          <w:szCs w:val="28"/>
          <w:lang w:eastAsia="ru-RU"/>
        </w:rPr>
        <w:t xml:space="preserve">тки </w:t>
      </w:r>
      <w:r w:rsidRPr="008E4DBB">
        <w:rPr>
          <w:rFonts w:ascii="Times New Roman" w:eastAsia="Times New Roman" w:hAnsi="Times New Roman" w:cs="Times New Roman"/>
          <w:sz w:val="28"/>
          <w:szCs w:val="28"/>
          <w:lang w:eastAsia="ru-RU"/>
        </w:rPr>
        <w:t>6 курса 631 группы</w:t>
      </w:r>
    </w:p>
    <w:p w14:paraId="3E25C808" w14:textId="77777777"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специальности 10.05.01 Компьютерная безопасность</w:t>
      </w:r>
    </w:p>
    <w:p w14:paraId="4A77BD23" w14:textId="77777777"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факультета компьютерных наук и информационных технологий</w:t>
      </w:r>
    </w:p>
    <w:p w14:paraId="6E9FC692" w14:textId="18CD02B0"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Князевой Марины Аркадьевны</w:t>
      </w:r>
    </w:p>
    <w:p w14:paraId="0291CD99" w14:textId="77777777"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p>
    <w:tbl>
      <w:tblPr>
        <w:tblW w:w="9747" w:type="dxa"/>
        <w:tblLook w:val="04A0" w:firstRow="1" w:lastRow="0" w:firstColumn="1" w:lastColumn="0" w:noHBand="0" w:noVBand="1"/>
      </w:tblPr>
      <w:tblGrid>
        <w:gridCol w:w="4675"/>
        <w:gridCol w:w="2652"/>
        <w:gridCol w:w="2420"/>
      </w:tblGrid>
      <w:tr w:rsidR="008E4DBB" w:rsidRPr="008E4DBB" w14:paraId="78F66D43" w14:textId="77777777" w:rsidTr="008E4DBB">
        <w:tc>
          <w:tcPr>
            <w:tcW w:w="4675" w:type="dxa"/>
            <w:shd w:val="clear" w:color="auto" w:fill="auto"/>
          </w:tcPr>
          <w:p w14:paraId="2E89121E" w14:textId="77777777"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Научный руководитель</w:t>
            </w:r>
          </w:p>
          <w:p w14:paraId="5B88D0D5" w14:textId="75041CDA"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доцент</w:t>
            </w:r>
          </w:p>
        </w:tc>
        <w:tc>
          <w:tcPr>
            <w:tcW w:w="2652" w:type="dxa"/>
            <w:shd w:val="clear" w:color="auto" w:fill="auto"/>
            <w:vAlign w:val="bottom"/>
          </w:tcPr>
          <w:p w14:paraId="2AC0543F" w14:textId="77777777"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__________</w:t>
            </w:r>
          </w:p>
        </w:tc>
        <w:tc>
          <w:tcPr>
            <w:tcW w:w="2420" w:type="dxa"/>
            <w:shd w:val="clear" w:color="auto" w:fill="auto"/>
            <w:vAlign w:val="bottom"/>
          </w:tcPr>
          <w:p w14:paraId="2F6CB8B3" w14:textId="32FB7E7D" w:rsidR="008E4DBB" w:rsidRPr="008E4DBB" w:rsidRDefault="008E4DBB" w:rsidP="008E4DBB">
            <w:pPr>
              <w:spacing w:after="0" w:line="360" w:lineRule="auto"/>
              <w:rPr>
                <w:rFonts w:ascii="Times New Roman" w:eastAsia="Times New Roman" w:hAnsi="Times New Roman" w:cs="Times New Roman"/>
                <w:sz w:val="20"/>
                <w:szCs w:val="20"/>
                <w:lang w:eastAsia="ru-RU"/>
              </w:rPr>
            </w:pPr>
            <w:r>
              <w:rPr>
                <w:rFonts w:ascii="Times New Roman" w:eastAsia="Times New Roman" w:hAnsi="Times New Roman" w:cs="Times New Roman"/>
                <w:sz w:val="28"/>
                <w:szCs w:val="28"/>
                <w:lang w:eastAsia="ru-RU"/>
              </w:rPr>
              <w:t>И. И. Слеповичев</w:t>
            </w:r>
          </w:p>
        </w:tc>
      </w:tr>
      <w:tr w:rsidR="008E4DBB" w:rsidRPr="008E4DBB" w14:paraId="32298299" w14:textId="77777777" w:rsidTr="008E4DBB">
        <w:tc>
          <w:tcPr>
            <w:tcW w:w="4675" w:type="dxa"/>
            <w:shd w:val="clear" w:color="auto" w:fill="auto"/>
          </w:tcPr>
          <w:p w14:paraId="20CA930F" w14:textId="77777777"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p>
        </w:tc>
        <w:tc>
          <w:tcPr>
            <w:tcW w:w="2652" w:type="dxa"/>
            <w:shd w:val="clear" w:color="auto" w:fill="auto"/>
          </w:tcPr>
          <w:p w14:paraId="167879B3" w14:textId="77777777"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4"/>
                <w:szCs w:val="24"/>
                <w:lang w:eastAsia="ru-RU"/>
              </w:rPr>
              <w:t>23.01.2021 г.</w:t>
            </w:r>
          </w:p>
        </w:tc>
        <w:tc>
          <w:tcPr>
            <w:tcW w:w="2420" w:type="dxa"/>
            <w:shd w:val="clear" w:color="auto" w:fill="auto"/>
          </w:tcPr>
          <w:p w14:paraId="26E173F0" w14:textId="77777777"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p>
        </w:tc>
      </w:tr>
      <w:tr w:rsidR="008E4DBB" w:rsidRPr="008E4DBB" w14:paraId="014C8223" w14:textId="77777777" w:rsidTr="008E4DBB">
        <w:tc>
          <w:tcPr>
            <w:tcW w:w="4675" w:type="dxa"/>
            <w:shd w:val="clear" w:color="auto" w:fill="auto"/>
          </w:tcPr>
          <w:p w14:paraId="7D83FB33" w14:textId="77777777"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Заведующий кафедрой</w:t>
            </w:r>
          </w:p>
          <w:p w14:paraId="4B48C8A4" w14:textId="77777777"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д. ф.-м. н., доцент</w:t>
            </w:r>
          </w:p>
        </w:tc>
        <w:tc>
          <w:tcPr>
            <w:tcW w:w="2652" w:type="dxa"/>
            <w:shd w:val="clear" w:color="auto" w:fill="auto"/>
            <w:vAlign w:val="bottom"/>
          </w:tcPr>
          <w:p w14:paraId="424611D2" w14:textId="77777777"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__________</w:t>
            </w:r>
          </w:p>
        </w:tc>
        <w:tc>
          <w:tcPr>
            <w:tcW w:w="2420" w:type="dxa"/>
            <w:shd w:val="clear" w:color="auto" w:fill="auto"/>
            <w:vAlign w:val="bottom"/>
          </w:tcPr>
          <w:p w14:paraId="152681C1" w14:textId="77777777" w:rsidR="008E4DBB" w:rsidRPr="008E4DBB" w:rsidRDefault="008E4DBB" w:rsidP="008E4DBB">
            <w:pPr>
              <w:spacing w:after="0" w:line="360" w:lineRule="auto"/>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М. Б. Абросимов</w:t>
            </w:r>
          </w:p>
        </w:tc>
      </w:tr>
      <w:tr w:rsidR="008E4DBB" w:rsidRPr="008E4DBB" w14:paraId="6882943C" w14:textId="77777777" w:rsidTr="008E4DBB">
        <w:tc>
          <w:tcPr>
            <w:tcW w:w="4675" w:type="dxa"/>
            <w:shd w:val="clear" w:color="auto" w:fill="auto"/>
          </w:tcPr>
          <w:p w14:paraId="6F2934F4" w14:textId="77777777"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p>
        </w:tc>
        <w:tc>
          <w:tcPr>
            <w:tcW w:w="2652" w:type="dxa"/>
            <w:shd w:val="clear" w:color="auto" w:fill="auto"/>
          </w:tcPr>
          <w:p w14:paraId="1AE17658" w14:textId="77777777"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4"/>
                <w:szCs w:val="24"/>
                <w:lang w:eastAsia="ru-RU"/>
              </w:rPr>
              <w:t>23.01.2021 г.</w:t>
            </w:r>
          </w:p>
        </w:tc>
        <w:tc>
          <w:tcPr>
            <w:tcW w:w="2420" w:type="dxa"/>
            <w:shd w:val="clear" w:color="auto" w:fill="auto"/>
          </w:tcPr>
          <w:p w14:paraId="5685DD2B" w14:textId="77777777"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p>
        </w:tc>
      </w:tr>
    </w:tbl>
    <w:p w14:paraId="747DA4ED" w14:textId="77777777"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p>
    <w:p w14:paraId="132CFDDA" w14:textId="77777777" w:rsidR="008E4DBB" w:rsidRPr="008E4DBB" w:rsidRDefault="008E4DBB" w:rsidP="008E4DBB">
      <w:pPr>
        <w:spacing w:after="0" w:line="360" w:lineRule="auto"/>
        <w:jc w:val="both"/>
        <w:rPr>
          <w:rFonts w:ascii="Times New Roman" w:eastAsia="Times New Roman" w:hAnsi="Times New Roman" w:cs="Times New Roman"/>
          <w:sz w:val="28"/>
          <w:szCs w:val="28"/>
          <w:lang w:eastAsia="ru-RU"/>
        </w:rPr>
      </w:pPr>
    </w:p>
    <w:p w14:paraId="40136172" w14:textId="77777777" w:rsidR="008E4DBB" w:rsidRPr="008E4DBB" w:rsidRDefault="008E4DBB" w:rsidP="008E4DBB">
      <w:pPr>
        <w:spacing w:after="0" w:line="360" w:lineRule="auto"/>
        <w:jc w:val="center"/>
        <w:rPr>
          <w:rFonts w:ascii="Times New Roman" w:eastAsia="Times New Roman" w:hAnsi="Times New Roman" w:cs="Times New Roman"/>
          <w:sz w:val="28"/>
          <w:szCs w:val="28"/>
          <w:lang w:eastAsia="ru-RU"/>
        </w:rPr>
      </w:pPr>
      <w:r w:rsidRPr="008E4DBB">
        <w:rPr>
          <w:rFonts w:ascii="Times New Roman" w:eastAsia="Times New Roman" w:hAnsi="Times New Roman" w:cs="Times New Roman"/>
          <w:sz w:val="28"/>
          <w:szCs w:val="28"/>
          <w:lang w:eastAsia="ru-RU"/>
        </w:rPr>
        <w:t>Саратов 2021</w:t>
      </w:r>
    </w:p>
    <w:p w14:paraId="6C6E61F0" w14:textId="77777777" w:rsidR="008E4DBB" w:rsidRDefault="008E4DBB">
      <w:pPr>
        <w:spacing w:after="160" w:line="259" w:lineRule="auto"/>
      </w:pPr>
    </w:p>
    <w:sdt>
      <w:sdtPr>
        <w:rPr>
          <w:rFonts w:asciiTheme="minorHAnsi" w:eastAsiaTheme="minorHAnsi" w:hAnsiTheme="minorHAnsi" w:cstheme="minorBidi"/>
          <w:color w:val="auto"/>
          <w:sz w:val="22"/>
          <w:szCs w:val="22"/>
          <w:lang w:eastAsia="en-US"/>
        </w:rPr>
        <w:id w:val="-1881238675"/>
        <w:docPartObj>
          <w:docPartGallery w:val="Table of Contents"/>
          <w:docPartUnique/>
        </w:docPartObj>
      </w:sdtPr>
      <w:sdtEndPr>
        <w:rPr>
          <w:b/>
          <w:bCs/>
        </w:rPr>
      </w:sdtEndPr>
      <w:sdtContent>
        <w:p w14:paraId="148D7D0E" w14:textId="63C3DFD2" w:rsidR="00541B28" w:rsidRPr="00541B28" w:rsidRDefault="00541B28" w:rsidP="00541B28">
          <w:pPr>
            <w:pStyle w:val="ac"/>
            <w:jc w:val="center"/>
            <w:rPr>
              <w:rFonts w:ascii="Times New Roman" w:hAnsi="Times New Roman" w:cs="Times New Roman"/>
              <w:b/>
              <w:color w:val="auto"/>
              <w:sz w:val="28"/>
            </w:rPr>
          </w:pPr>
          <w:r w:rsidRPr="00541B28">
            <w:rPr>
              <w:rFonts w:ascii="Times New Roman" w:hAnsi="Times New Roman" w:cs="Times New Roman"/>
              <w:b/>
              <w:color w:val="auto"/>
              <w:sz w:val="28"/>
            </w:rPr>
            <w:t>СОДЕРЖАНИЕ</w:t>
          </w:r>
        </w:p>
        <w:p w14:paraId="2C9F3F53" w14:textId="77777777" w:rsidR="00541B28" w:rsidRPr="00541B28" w:rsidRDefault="00541B28"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r w:rsidRPr="00541B28">
            <w:rPr>
              <w:rFonts w:ascii="Times New Roman" w:hAnsi="Times New Roman" w:cs="Times New Roman"/>
              <w:sz w:val="28"/>
            </w:rPr>
            <w:fldChar w:fldCharType="begin"/>
          </w:r>
          <w:r w:rsidRPr="00541B28">
            <w:rPr>
              <w:rFonts w:ascii="Times New Roman" w:hAnsi="Times New Roman" w:cs="Times New Roman"/>
              <w:sz w:val="28"/>
            </w:rPr>
            <w:instrText xml:space="preserve"> TOC \o "1-3" \h \z \u </w:instrText>
          </w:r>
          <w:r w:rsidRPr="00541B28">
            <w:rPr>
              <w:rFonts w:ascii="Times New Roman" w:hAnsi="Times New Roman" w:cs="Times New Roman"/>
              <w:sz w:val="28"/>
            </w:rPr>
            <w:fldChar w:fldCharType="separate"/>
          </w:r>
          <w:hyperlink w:anchor="_Toc59550687" w:history="1">
            <w:r w:rsidRPr="00541B28">
              <w:rPr>
                <w:rStyle w:val="a6"/>
                <w:rFonts w:ascii="Times New Roman" w:hAnsi="Times New Roman" w:cs="Times New Roman"/>
                <w:noProof/>
                <w:sz w:val="28"/>
              </w:rPr>
              <w:t>ВВЕДЕНИЕ</w:t>
            </w:r>
            <w:r w:rsidRPr="00541B28">
              <w:rPr>
                <w:rFonts w:ascii="Times New Roman" w:hAnsi="Times New Roman" w:cs="Times New Roman"/>
                <w:noProof/>
                <w:webHidden/>
                <w:sz w:val="28"/>
              </w:rPr>
              <w:tab/>
            </w:r>
            <w:r w:rsidRPr="00541B28">
              <w:rPr>
                <w:rFonts w:ascii="Times New Roman" w:hAnsi="Times New Roman" w:cs="Times New Roman"/>
                <w:noProof/>
                <w:webHidden/>
                <w:sz w:val="28"/>
              </w:rPr>
              <w:fldChar w:fldCharType="begin"/>
            </w:r>
            <w:r w:rsidRPr="00541B28">
              <w:rPr>
                <w:rFonts w:ascii="Times New Roman" w:hAnsi="Times New Roman" w:cs="Times New Roman"/>
                <w:noProof/>
                <w:webHidden/>
                <w:sz w:val="28"/>
              </w:rPr>
              <w:instrText xml:space="preserve"> PAGEREF _Toc59550687 \h </w:instrText>
            </w:r>
            <w:r w:rsidRPr="00541B28">
              <w:rPr>
                <w:rFonts w:ascii="Times New Roman" w:hAnsi="Times New Roman" w:cs="Times New Roman"/>
                <w:noProof/>
                <w:webHidden/>
                <w:sz w:val="28"/>
              </w:rPr>
            </w:r>
            <w:r w:rsidRPr="00541B28">
              <w:rPr>
                <w:rFonts w:ascii="Times New Roman" w:hAnsi="Times New Roman" w:cs="Times New Roman"/>
                <w:noProof/>
                <w:webHidden/>
                <w:sz w:val="28"/>
              </w:rPr>
              <w:fldChar w:fldCharType="separate"/>
            </w:r>
            <w:r w:rsidRPr="00541B28">
              <w:rPr>
                <w:rFonts w:ascii="Times New Roman" w:hAnsi="Times New Roman" w:cs="Times New Roman"/>
                <w:noProof/>
                <w:webHidden/>
                <w:sz w:val="28"/>
              </w:rPr>
              <w:t>2</w:t>
            </w:r>
            <w:r w:rsidRPr="00541B28">
              <w:rPr>
                <w:rFonts w:ascii="Times New Roman" w:hAnsi="Times New Roman" w:cs="Times New Roman"/>
                <w:noProof/>
                <w:webHidden/>
                <w:sz w:val="28"/>
              </w:rPr>
              <w:fldChar w:fldCharType="end"/>
            </w:r>
          </w:hyperlink>
        </w:p>
        <w:p w14:paraId="744D0EB8"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88" w:history="1">
            <w:r w:rsidR="00541B28" w:rsidRPr="00541B28">
              <w:rPr>
                <w:rStyle w:val="a6"/>
                <w:rFonts w:ascii="Times New Roman" w:hAnsi="Times New Roman" w:cs="Times New Roman"/>
                <w:noProof/>
                <w:sz w:val="28"/>
              </w:rPr>
              <w:t>1 Основные понятия и определения</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_Toc59550688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4</w:t>
            </w:r>
            <w:r w:rsidR="00541B28" w:rsidRPr="00541B28">
              <w:rPr>
                <w:rFonts w:ascii="Times New Roman" w:hAnsi="Times New Roman" w:cs="Times New Roman"/>
                <w:noProof/>
                <w:webHidden/>
                <w:sz w:val="28"/>
              </w:rPr>
              <w:fldChar w:fldCharType="end"/>
            </w:r>
          </w:hyperlink>
        </w:p>
        <w:p w14:paraId="4B3A9231"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89" w:history="1">
            <w:r w:rsidR="00541B28" w:rsidRPr="00541B28">
              <w:rPr>
                <w:rStyle w:val="a6"/>
                <w:rFonts w:ascii="Times New Roman" w:hAnsi="Times New Roman" w:cs="Times New Roman"/>
                <w:noProof/>
                <w:sz w:val="28"/>
              </w:rPr>
              <w:t>2 Классификация моделей временных рядов</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_Toc59550689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9</w:t>
            </w:r>
            <w:r w:rsidR="00541B28" w:rsidRPr="00541B28">
              <w:rPr>
                <w:rFonts w:ascii="Times New Roman" w:hAnsi="Times New Roman" w:cs="Times New Roman"/>
                <w:noProof/>
                <w:webHidden/>
                <w:sz w:val="28"/>
              </w:rPr>
              <w:fldChar w:fldCharType="end"/>
            </w:r>
          </w:hyperlink>
        </w:p>
        <w:p w14:paraId="21074AA1"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0" w:history="1">
            <w:r w:rsidR="00541B28" w:rsidRPr="00541B28">
              <w:rPr>
                <w:rStyle w:val="a6"/>
                <w:rFonts w:ascii="Times New Roman" w:eastAsia="Times New Roman" w:hAnsi="Times New Roman" w:cs="Times New Roman"/>
                <w:noProof/>
                <w:sz w:val="28"/>
                <w:lang w:eastAsia="ru-RU"/>
              </w:rPr>
              <w:t>2.1 Регрессионные модели</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_Toc59550690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10</w:t>
            </w:r>
            <w:r w:rsidR="00541B28" w:rsidRPr="00541B28">
              <w:rPr>
                <w:rFonts w:ascii="Times New Roman" w:hAnsi="Times New Roman" w:cs="Times New Roman"/>
                <w:noProof/>
                <w:webHidden/>
                <w:sz w:val="28"/>
              </w:rPr>
              <w:fldChar w:fldCharType="end"/>
            </w:r>
          </w:hyperlink>
        </w:p>
        <w:p w14:paraId="2FC6BA63"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1" w:history="1">
            <w:r w:rsidR="00541B28" w:rsidRPr="00541B28">
              <w:rPr>
                <w:rStyle w:val="a6"/>
                <w:rFonts w:ascii="Times New Roman" w:hAnsi="Times New Roman" w:cs="Times New Roman"/>
                <w:noProof/>
                <w:sz w:val="28"/>
              </w:rPr>
              <w:t>2.2 Адаптивные методы прогнозирования временных рядов</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_Toc59550691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14</w:t>
            </w:r>
            <w:r w:rsidR="00541B28" w:rsidRPr="00541B28">
              <w:rPr>
                <w:rFonts w:ascii="Times New Roman" w:hAnsi="Times New Roman" w:cs="Times New Roman"/>
                <w:noProof/>
                <w:webHidden/>
                <w:sz w:val="28"/>
              </w:rPr>
              <w:fldChar w:fldCharType="end"/>
            </w:r>
          </w:hyperlink>
        </w:p>
        <w:p w14:paraId="75E92EC5"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2" w:history="1">
            <w:r w:rsidR="00541B28" w:rsidRPr="00541B28">
              <w:rPr>
                <w:rStyle w:val="a6"/>
                <w:rFonts w:ascii="Times New Roman" w:hAnsi="Times New Roman" w:cs="Times New Roman"/>
                <w:iCs/>
                <w:noProof/>
                <w:sz w:val="28"/>
              </w:rPr>
              <w:t>2.3 Авторегрессионные модели прогнозирования</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_Toc59550692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19</w:t>
            </w:r>
            <w:r w:rsidR="00541B28" w:rsidRPr="00541B28">
              <w:rPr>
                <w:rFonts w:ascii="Times New Roman" w:hAnsi="Times New Roman" w:cs="Times New Roman"/>
                <w:noProof/>
                <w:webHidden/>
                <w:sz w:val="28"/>
              </w:rPr>
              <w:fldChar w:fldCharType="end"/>
            </w:r>
          </w:hyperlink>
        </w:p>
        <w:p w14:paraId="0DB42E5C"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3" w:history="1">
            <w:r w:rsidR="00541B28" w:rsidRPr="00541B28">
              <w:rPr>
                <w:rStyle w:val="a6"/>
                <w:rFonts w:ascii="Times New Roman" w:hAnsi="Times New Roman" w:cs="Times New Roman"/>
                <w:noProof/>
                <w:sz w:val="28"/>
              </w:rPr>
              <w:t>2.4 Нейросетевые модели</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_Toc59550693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24</w:t>
            </w:r>
            <w:r w:rsidR="00541B28" w:rsidRPr="00541B28">
              <w:rPr>
                <w:rFonts w:ascii="Times New Roman" w:hAnsi="Times New Roman" w:cs="Times New Roman"/>
                <w:noProof/>
                <w:webHidden/>
                <w:sz w:val="28"/>
              </w:rPr>
              <w:fldChar w:fldCharType="end"/>
            </w:r>
          </w:hyperlink>
        </w:p>
        <w:p w14:paraId="54633D63"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4" w:history="1">
            <w:r w:rsidR="00541B28" w:rsidRPr="00541B28">
              <w:rPr>
                <w:rStyle w:val="a6"/>
                <w:rFonts w:ascii="Times New Roman" w:hAnsi="Times New Roman" w:cs="Times New Roman"/>
                <w:noProof/>
                <w:sz w:val="28"/>
              </w:rPr>
              <w:t>2.5 LSTM</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_Toc59550694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27</w:t>
            </w:r>
            <w:r w:rsidR="00541B28" w:rsidRPr="00541B28">
              <w:rPr>
                <w:rFonts w:ascii="Times New Roman" w:hAnsi="Times New Roman" w:cs="Times New Roman"/>
                <w:noProof/>
                <w:webHidden/>
                <w:sz w:val="28"/>
              </w:rPr>
              <w:fldChar w:fldCharType="end"/>
            </w:r>
          </w:hyperlink>
        </w:p>
        <w:p w14:paraId="7E36E11E"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5" w:history="1">
            <w:r w:rsidR="00541B28" w:rsidRPr="00541B28">
              <w:rPr>
                <w:rStyle w:val="a6"/>
                <w:rFonts w:ascii="Times New Roman" w:hAnsi="Times New Roman" w:cs="Times New Roman"/>
                <w:noProof/>
                <w:sz w:val="28"/>
              </w:rPr>
              <w:t>2.6 Модели на базе цепей Маркова</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_Toc59550695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30</w:t>
            </w:r>
            <w:r w:rsidR="00541B28" w:rsidRPr="00541B28">
              <w:rPr>
                <w:rFonts w:ascii="Times New Roman" w:hAnsi="Times New Roman" w:cs="Times New Roman"/>
                <w:noProof/>
                <w:webHidden/>
                <w:sz w:val="28"/>
              </w:rPr>
              <w:fldChar w:fldCharType="end"/>
            </w:r>
          </w:hyperlink>
        </w:p>
        <w:p w14:paraId="1A673A28"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6" w:history="1">
            <w:r w:rsidR="00541B28" w:rsidRPr="00541B28">
              <w:rPr>
                <w:rStyle w:val="a6"/>
                <w:rFonts w:ascii="Times New Roman" w:hAnsi="Times New Roman" w:cs="Times New Roman"/>
                <w:noProof/>
                <w:sz w:val="28"/>
              </w:rPr>
              <w:t>2.7 Модели на базе деревьев классификации и регрессии</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_Toc59550696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31</w:t>
            </w:r>
            <w:r w:rsidR="00541B28" w:rsidRPr="00541B28">
              <w:rPr>
                <w:rFonts w:ascii="Times New Roman" w:hAnsi="Times New Roman" w:cs="Times New Roman"/>
                <w:noProof/>
                <w:webHidden/>
                <w:sz w:val="28"/>
              </w:rPr>
              <w:fldChar w:fldCharType="end"/>
            </w:r>
          </w:hyperlink>
        </w:p>
        <w:p w14:paraId="052EC68F"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7" w:history="1">
            <w:r w:rsidR="00541B28" w:rsidRPr="00541B28">
              <w:rPr>
                <w:rStyle w:val="a6"/>
                <w:rFonts w:ascii="Times New Roman" w:hAnsi="Times New Roman" w:cs="Times New Roman"/>
                <w:noProof/>
                <w:sz w:val="28"/>
              </w:rPr>
              <w:t>3 Практическая часть</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_Toc59550697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33</w:t>
            </w:r>
            <w:r w:rsidR="00541B28" w:rsidRPr="00541B28">
              <w:rPr>
                <w:rFonts w:ascii="Times New Roman" w:hAnsi="Times New Roman" w:cs="Times New Roman"/>
                <w:noProof/>
                <w:webHidden/>
                <w:sz w:val="28"/>
              </w:rPr>
              <w:fldChar w:fldCharType="end"/>
            </w:r>
          </w:hyperlink>
        </w:p>
        <w:p w14:paraId="6E840E00"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8" w:history="1">
            <w:r w:rsidR="00541B28" w:rsidRPr="00541B28">
              <w:rPr>
                <w:rStyle w:val="a6"/>
                <w:rFonts w:ascii="Times New Roman" w:hAnsi="Times New Roman" w:cs="Times New Roman"/>
                <w:noProof/>
                <w:sz w:val="28"/>
              </w:rPr>
              <w:t>ЗАКЛЮЧЕНИЕ</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_Toc59550698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50</w:t>
            </w:r>
            <w:r w:rsidR="00541B28" w:rsidRPr="00541B28">
              <w:rPr>
                <w:rFonts w:ascii="Times New Roman" w:hAnsi="Times New Roman" w:cs="Times New Roman"/>
                <w:noProof/>
                <w:webHidden/>
                <w:sz w:val="28"/>
              </w:rPr>
              <w:fldChar w:fldCharType="end"/>
            </w:r>
          </w:hyperlink>
        </w:p>
        <w:p w14:paraId="5B19FCBA"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699" w:history="1">
            <w:r w:rsidR="00541B28" w:rsidRPr="00541B28">
              <w:rPr>
                <w:rStyle w:val="a6"/>
                <w:rFonts w:ascii="Times New Roman" w:hAnsi="Times New Roman" w:cs="Times New Roman"/>
                <w:noProof/>
                <w:sz w:val="28"/>
              </w:rPr>
              <w:t>СПИСОК ИСПОЛЬЗОВАННЫХ ИСТОЧНИКОВ:</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_Toc59550699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51</w:t>
            </w:r>
            <w:r w:rsidR="00541B28" w:rsidRPr="00541B28">
              <w:rPr>
                <w:rFonts w:ascii="Times New Roman" w:hAnsi="Times New Roman" w:cs="Times New Roman"/>
                <w:noProof/>
                <w:webHidden/>
                <w:sz w:val="28"/>
              </w:rPr>
              <w:fldChar w:fldCharType="end"/>
            </w:r>
          </w:hyperlink>
        </w:p>
        <w:p w14:paraId="0F01469D"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0" w:history="1">
            <w:r w:rsidR="00541B28" w:rsidRPr="00541B28">
              <w:rPr>
                <w:rStyle w:val="a6"/>
                <w:rFonts w:ascii="Times New Roman" w:hAnsi="Times New Roman" w:cs="Times New Roman"/>
                <w:noProof/>
                <w:sz w:val="28"/>
              </w:rPr>
              <w:t xml:space="preserve">Приложение А. Листинг программы </w:t>
            </w:r>
            <w:r w:rsidR="00541B28" w:rsidRPr="00541B28">
              <w:rPr>
                <w:rStyle w:val="a6"/>
                <w:rFonts w:ascii="Times New Roman" w:hAnsi="Times New Roman" w:cs="Times New Roman"/>
                <w:noProof/>
                <w:sz w:val="28"/>
                <w:lang w:val="en-US"/>
              </w:rPr>
              <w:t>Jupyter</w:t>
            </w:r>
            <w:r w:rsidR="00541B28" w:rsidRPr="00541B28">
              <w:rPr>
                <w:rStyle w:val="a6"/>
                <w:rFonts w:ascii="Times New Roman" w:hAnsi="Times New Roman" w:cs="Times New Roman"/>
                <w:noProof/>
                <w:sz w:val="28"/>
              </w:rPr>
              <w:t xml:space="preserve">-ноубука </w:t>
            </w:r>
            <w:r w:rsidR="00541B28" w:rsidRPr="00541B28">
              <w:rPr>
                <w:rStyle w:val="a6"/>
                <w:rFonts w:ascii="Times New Roman" w:hAnsi="Times New Roman" w:cs="Times New Roman"/>
                <w:noProof/>
                <w:sz w:val="28"/>
                <w:lang w:val="en-US"/>
              </w:rPr>
              <w:t>LTSM</w:t>
            </w:r>
            <w:r w:rsidR="00541B28" w:rsidRPr="00541B28">
              <w:rPr>
                <w:rStyle w:val="a6"/>
                <w:rFonts w:ascii="Times New Roman" w:hAnsi="Times New Roman" w:cs="Times New Roman"/>
                <w:noProof/>
                <w:sz w:val="28"/>
              </w:rPr>
              <w:t>_</w:t>
            </w:r>
            <w:r w:rsidR="00541B28" w:rsidRPr="00541B28">
              <w:rPr>
                <w:rStyle w:val="a6"/>
                <w:rFonts w:ascii="Times New Roman" w:hAnsi="Times New Roman" w:cs="Times New Roman"/>
                <w:noProof/>
                <w:sz w:val="28"/>
                <w:lang w:val="en-US"/>
              </w:rPr>
              <w:t>test</w:t>
            </w:r>
            <w:r w:rsidR="00541B28" w:rsidRPr="00541B28">
              <w:rPr>
                <w:rStyle w:val="a6"/>
                <w:rFonts w:ascii="Times New Roman" w:hAnsi="Times New Roman" w:cs="Times New Roman"/>
                <w:noProof/>
                <w:sz w:val="28"/>
              </w:rPr>
              <w:t>.</w:t>
            </w:r>
            <w:r w:rsidR="00541B28" w:rsidRPr="00541B28">
              <w:rPr>
                <w:rStyle w:val="a6"/>
                <w:rFonts w:ascii="Times New Roman" w:hAnsi="Times New Roman" w:cs="Times New Roman"/>
                <w:noProof/>
                <w:sz w:val="28"/>
                <w:lang w:val="en-US"/>
              </w:rPr>
              <w:t>ipynb</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_Toc59550700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58</w:t>
            </w:r>
            <w:r w:rsidR="00541B28" w:rsidRPr="00541B28">
              <w:rPr>
                <w:rFonts w:ascii="Times New Roman" w:hAnsi="Times New Roman" w:cs="Times New Roman"/>
                <w:noProof/>
                <w:webHidden/>
                <w:sz w:val="28"/>
              </w:rPr>
              <w:fldChar w:fldCharType="end"/>
            </w:r>
          </w:hyperlink>
        </w:p>
        <w:p w14:paraId="3EFE9CBF"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1" w:history="1">
            <w:r w:rsidR="00541B28" w:rsidRPr="00541B28">
              <w:rPr>
                <w:rStyle w:val="a6"/>
                <w:rFonts w:ascii="Times New Roman" w:hAnsi="Times New Roman" w:cs="Times New Roman"/>
                <w:noProof/>
                <w:sz w:val="28"/>
              </w:rPr>
              <w:t>Приложение</w:t>
            </w:r>
            <w:r w:rsidR="00541B28" w:rsidRPr="00541B28">
              <w:rPr>
                <w:rStyle w:val="a6"/>
                <w:rFonts w:ascii="Times New Roman" w:hAnsi="Times New Roman" w:cs="Times New Roman"/>
                <w:noProof/>
                <w:sz w:val="28"/>
                <w:lang w:val="en-US"/>
              </w:rPr>
              <w:t xml:space="preserve"> </w:t>
            </w:r>
            <w:r w:rsidR="00541B28" w:rsidRPr="00541B28">
              <w:rPr>
                <w:rStyle w:val="a6"/>
                <w:rFonts w:ascii="Times New Roman" w:hAnsi="Times New Roman" w:cs="Times New Roman"/>
                <w:noProof/>
                <w:sz w:val="28"/>
              </w:rPr>
              <w:t>Б</w:t>
            </w:r>
            <w:r w:rsidR="00541B28" w:rsidRPr="00541B28">
              <w:rPr>
                <w:rStyle w:val="a6"/>
                <w:rFonts w:ascii="Times New Roman" w:hAnsi="Times New Roman" w:cs="Times New Roman"/>
                <w:noProof/>
                <w:sz w:val="28"/>
                <w:lang w:val="en-US"/>
              </w:rPr>
              <w:t xml:space="preserve">. </w:t>
            </w:r>
            <w:r w:rsidR="00541B28" w:rsidRPr="00541B28">
              <w:rPr>
                <w:rStyle w:val="a6"/>
                <w:rFonts w:ascii="Times New Roman" w:hAnsi="Times New Roman" w:cs="Times New Roman"/>
                <w:noProof/>
                <w:sz w:val="28"/>
              </w:rPr>
              <w:t>Листинг</w:t>
            </w:r>
            <w:r w:rsidR="00541B28" w:rsidRPr="00541B28">
              <w:rPr>
                <w:rStyle w:val="a6"/>
                <w:rFonts w:ascii="Times New Roman" w:hAnsi="Times New Roman" w:cs="Times New Roman"/>
                <w:noProof/>
                <w:sz w:val="28"/>
                <w:lang w:val="en-US"/>
              </w:rPr>
              <w:t xml:space="preserve"> </w:t>
            </w:r>
            <w:r w:rsidR="00541B28" w:rsidRPr="00541B28">
              <w:rPr>
                <w:rStyle w:val="a6"/>
                <w:rFonts w:ascii="Times New Roman" w:hAnsi="Times New Roman" w:cs="Times New Roman"/>
                <w:noProof/>
                <w:sz w:val="28"/>
              </w:rPr>
              <w:t>программы</w:t>
            </w:r>
            <w:r w:rsidR="00541B28" w:rsidRPr="00541B28">
              <w:rPr>
                <w:rStyle w:val="a6"/>
                <w:rFonts w:ascii="Times New Roman" w:hAnsi="Times New Roman" w:cs="Times New Roman"/>
                <w:noProof/>
                <w:sz w:val="28"/>
                <w:lang w:val="en-US"/>
              </w:rPr>
              <w:t xml:space="preserve"> Jupyter-</w:t>
            </w:r>
            <w:r w:rsidR="00541B28" w:rsidRPr="00541B28">
              <w:rPr>
                <w:rStyle w:val="a6"/>
                <w:rFonts w:ascii="Times New Roman" w:hAnsi="Times New Roman" w:cs="Times New Roman"/>
                <w:noProof/>
                <w:sz w:val="28"/>
              </w:rPr>
              <w:t>ноубука</w:t>
            </w:r>
            <w:r w:rsidR="00541B28" w:rsidRPr="00541B28">
              <w:rPr>
                <w:rStyle w:val="a6"/>
                <w:rFonts w:ascii="Times New Roman" w:hAnsi="Times New Roman" w:cs="Times New Roman"/>
                <w:noProof/>
                <w:sz w:val="28"/>
                <w:lang w:val="en-US"/>
              </w:rPr>
              <w:t xml:space="preserve"> LTSM_test_all_c.ipynb</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_Toc59550701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67</w:t>
            </w:r>
            <w:r w:rsidR="00541B28" w:rsidRPr="00541B28">
              <w:rPr>
                <w:rFonts w:ascii="Times New Roman" w:hAnsi="Times New Roman" w:cs="Times New Roman"/>
                <w:noProof/>
                <w:webHidden/>
                <w:sz w:val="28"/>
              </w:rPr>
              <w:fldChar w:fldCharType="end"/>
            </w:r>
          </w:hyperlink>
        </w:p>
        <w:p w14:paraId="48D02F91"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2" w:history="1">
            <w:r w:rsidR="00541B28" w:rsidRPr="00541B28">
              <w:rPr>
                <w:rStyle w:val="a6"/>
                <w:rFonts w:ascii="Times New Roman" w:hAnsi="Times New Roman" w:cs="Times New Roman"/>
                <w:noProof/>
                <w:sz w:val="28"/>
              </w:rPr>
              <w:t>Приложение В. Графики прогнозов экспорта</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_Toc59550702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78</w:t>
            </w:r>
            <w:r w:rsidR="00541B28" w:rsidRPr="00541B28">
              <w:rPr>
                <w:rFonts w:ascii="Times New Roman" w:hAnsi="Times New Roman" w:cs="Times New Roman"/>
                <w:noProof/>
                <w:webHidden/>
                <w:sz w:val="28"/>
              </w:rPr>
              <w:fldChar w:fldCharType="end"/>
            </w:r>
          </w:hyperlink>
        </w:p>
        <w:p w14:paraId="75BDA1E4"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3" w:history="1">
            <w:r w:rsidR="00541B28" w:rsidRPr="00541B28">
              <w:rPr>
                <w:rStyle w:val="a6"/>
                <w:rFonts w:ascii="Times New Roman" w:hAnsi="Times New Roman" w:cs="Times New Roman"/>
                <w:noProof/>
                <w:sz w:val="28"/>
              </w:rPr>
              <w:t>Приложение Г. Графики прогнозов импорта</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_Toc59550703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85</w:t>
            </w:r>
            <w:r w:rsidR="00541B28" w:rsidRPr="00541B28">
              <w:rPr>
                <w:rFonts w:ascii="Times New Roman" w:hAnsi="Times New Roman" w:cs="Times New Roman"/>
                <w:noProof/>
                <w:webHidden/>
                <w:sz w:val="28"/>
              </w:rPr>
              <w:fldChar w:fldCharType="end"/>
            </w:r>
          </w:hyperlink>
        </w:p>
        <w:p w14:paraId="06F8AE54"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4" w:history="1">
            <w:r w:rsidR="00541B28" w:rsidRPr="00541B28">
              <w:rPr>
                <w:rStyle w:val="a6"/>
                <w:rFonts w:ascii="Times New Roman" w:hAnsi="Times New Roman" w:cs="Times New Roman"/>
                <w:noProof/>
                <w:sz w:val="28"/>
              </w:rPr>
              <w:t>Приложение Д. Таблица оценки качества модели на данных объёма экспорта</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_Toc59550704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93</w:t>
            </w:r>
            <w:r w:rsidR="00541B28" w:rsidRPr="00541B28">
              <w:rPr>
                <w:rFonts w:ascii="Times New Roman" w:hAnsi="Times New Roman" w:cs="Times New Roman"/>
                <w:noProof/>
                <w:webHidden/>
                <w:sz w:val="28"/>
              </w:rPr>
              <w:fldChar w:fldCharType="end"/>
            </w:r>
          </w:hyperlink>
        </w:p>
        <w:p w14:paraId="0D4481CB"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5" w:history="1">
            <w:r w:rsidR="00541B28" w:rsidRPr="00541B28">
              <w:rPr>
                <w:rStyle w:val="a6"/>
                <w:rFonts w:ascii="Times New Roman" w:hAnsi="Times New Roman" w:cs="Times New Roman"/>
                <w:noProof/>
                <w:sz w:val="28"/>
              </w:rPr>
              <w:t>Приложение Е. Таблица оценки качества модели на данных объёма импорта</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_Toc59550705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95</w:t>
            </w:r>
            <w:r w:rsidR="00541B28" w:rsidRPr="00541B28">
              <w:rPr>
                <w:rFonts w:ascii="Times New Roman" w:hAnsi="Times New Roman" w:cs="Times New Roman"/>
                <w:noProof/>
                <w:webHidden/>
                <w:sz w:val="28"/>
              </w:rPr>
              <w:fldChar w:fldCharType="end"/>
            </w:r>
          </w:hyperlink>
        </w:p>
        <w:p w14:paraId="183401D8"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6" w:history="1">
            <w:r w:rsidR="00541B28" w:rsidRPr="00541B28">
              <w:rPr>
                <w:rStyle w:val="a6"/>
                <w:rFonts w:ascii="Times New Roman" w:hAnsi="Times New Roman" w:cs="Times New Roman"/>
                <w:noProof/>
                <w:sz w:val="28"/>
              </w:rPr>
              <w:t>Приложение Ж. Графики прогнозов экспорта</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_Toc59550706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97</w:t>
            </w:r>
            <w:r w:rsidR="00541B28" w:rsidRPr="00541B28">
              <w:rPr>
                <w:rFonts w:ascii="Times New Roman" w:hAnsi="Times New Roman" w:cs="Times New Roman"/>
                <w:noProof/>
                <w:webHidden/>
                <w:sz w:val="28"/>
              </w:rPr>
              <w:fldChar w:fldCharType="end"/>
            </w:r>
          </w:hyperlink>
        </w:p>
        <w:p w14:paraId="1E377EAF" w14:textId="77777777" w:rsidR="00541B28" w:rsidRPr="00541B28" w:rsidRDefault="00290DBE" w:rsidP="00541B28">
          <w:pPr>
            <w:pStyle w:val="11"/>
            <w:tabs>
              <w:tab w:val="right" w:leader="dot" w:pos="9345"/>
            </w:tabs>
            <w:spacing w:after="0" w:line="360" w:lineRule="auto"/>
            <w:jc w:val="both"/>
            <w:rPr>
              <w:rFonts w:ascii="Times New Roman" w:eastAsiaTheme="minorEastAsia" w:hAnsi="Times New Roman" w:cs="Times New Roman"/>
              <w:noProof/>
              <w:sz w:val="28"/>
              <w:lang w:eastAsia="ru-RU"/>
            </w:rPr>
          </w:pPr>
          <w:hyperlink w:anchor="_Toc59550707" w:history="1">
            <w:r w:rsidR="00541B28" w:rsidRPr="00541B28">
              <w:rPr>
                <w:rStyle w:val="a6"/>
                <w:rFonts w:ascii="Times New Roman" w:hAnsi="Times New Roman" w:cs="Times New Roman"/>
                <w:noProof/>
                <w:sz w:val="28"/>
              </w:rPr>
              <w:t>Приложение З. Графики прогнозов импорта</w:t>
            </w:r>
            <w:r w:rsidR="00541B28" w:rsidRPr="00541B28">
              <w:rPr>
                <w:rFonts w:ascii="Times New Roman" w:hAnsi="Times New Roman" w:cs="Times New Roman"/>
                <w:noProof/>
                <w:webHidden/>
                <w:sz w:val="28"/>
              </w:rPr>
              <w:tab/>
            </w:r>
            <w:r w:rsidR="00541B28" w:rsidRPr="00541B28">
              <w:rPr>
                <w:rFonts w:ascii="Times New Roman" w:hAnsi="Times New Roman" w:cs="Times New Roman"/>
                <w:noProof/>
                <w:webHidden/>
                <w:sz w:val="28"/>
              </w:rPr>
              <w:fldChar w:fldCharType="begin"/>
            </w:r>
            <w:r w:rsidR="00541B28" w:rsidRPr="00541B28">
              <w:rPr>
                <w:rFonts w:ascii="Times New Roman" w:hAnsi="Times New Roman" w:cs="Times New Roman"/>
                <w:noProof/>
                <w:webHidden/>
                <w:sz w:val="28"/>
              </w:rPr>
              <w:instrText xml:space="preserve"> PAGEREF _Toc59550707 \h </w:instrText>
            </w:r>
            <w:r w:rsidR="00541B28" w:rsidRPr="00541B28">
              <w:rPr>
                <w:rFonts w:ascii="Times New Roman" w:hAnsi="Times New Roman" w:cs="Times New Roman"/>
                <w:noProof/>
                <w:webHidden/>
                <w:sz w:val="28"/>
              </w:rPr>
            </w:r>
            <w:r w:rsidR="00541B28" w:rsidRPr="00541B28">
              <w:rPr>
                <w:rFonts w:ascii="Times New Roman" w:hAnsi="Times New Roman" w:cs="Times New Roman"/>
                <w:noProof/>
                <w:webHidden/>
                <w:sz w:val="28"/>
              </w:rPr>
              <w:fldChar w:fldCharType="separate"/>
            </w:r>
            <w:r w:rsidR="00541B28" w:rsidRPr="00541B28">
              <w:rPr>
                <w:rFonts w:ascii="Times New Roman" w:hAnsi="Times New Roman" w:cs="Times New Roman"/>
                <w:noProof/>
                <w:webHidden/>
                <w:sz w:val="28"/>
              </w:rPr>
              <w:t>105</w:t>
            </w:r>
            <w:r w:rsidR="00541B28" w:rsidRPr="00541B28">
              <w:rPr>
                <w:rFonts w:ascii="Times New Roman" w:hAnsi="Times New Roman" w:cs="Times New Roman"/>
                <w:noProof/>
                <w:webHidden/>
                <w:sz w:val="28"/>
              </w:rPr>
              <w:fldChar w:fldCharType="end"/>
            </w:r>
          </w:hyperlink>
        </w:p>
        <w:p w14:paraId="13033C88" w14:textId="5203B06D" w:rsidR="00541B28" w:rsidRDefault="00541B28" w:rsidP="00541B28">
          <w:pPr>
            <w:spacing w:after="0" w:line="360" w:lineRule="auto"/>
            <w:jc w:val="both"/>
          </w:pPr>
          <w:r w:rsidRPr="00541B28">
            <w:rPr>
              <w:rFonts w:ascii="Times New Roman" w:hAnsi="Times New Roman" w:cs="Times New Roman"/>
              <w:b/>
              <w:bCs/>
              <w:sz w:val="28"/>
            </w:rPr>
            <w:fldChar w:fldCharType="end"/>
          </w:r>
        </w:p>
      </w:sdtContent>
    </w:sdt>
    <w:p w14:paraId="4E13939E" w14:textId="77777777" w:rsidR="00F7189D" w:rsidRPr="001D00FD" w:rsidRDefault="00F7189D" w:rsidP="00F7189D">
      <w:r w:rsidRPr="00F469EF">
        <w:rPr>
          <w:rFonts w:ascii="Times New Roman" w:hAnsi="Times New Roman" w:cs="Times New Roman"/>
          <w:sz w:val="28"/>
          <w:szCs w:val="28"/>
        </w:rPr>
        <w:br w:type="page"/>
      </w:r>
    </w:p>
    <w:p w14:paraId="6012F832" w14:textId="77777777" w:rsidR="00F7189D" w:rsidRPr="007B1F59" w:rsidRDefault="00F7189D" w:rsidP="00F7189D">
      <w:pPr>
        <w:pStyle w:val="1"/>
        <w:spacing w:before="0" w:after="120"/>
        <w:jc w:val="center"/>
        <w:rPr>
          <w:rFonts w:ascii="Times New Roman" w:hAnsi="Times New Roman" w:cs="Times New Roman"/>
        </w:rPr>
      </w:pPr>
      <w:bookmarkStart w:id="0" w:name="_Toc58017197"/>
      <w:bookmarkStart w:id="1" w:name="_Toc59550687"/>
      <w:r w:rsidRPr="007B1F59">
        <w:rPr>
          <w:rFonts w:ascii="Times New Roman" w:hAnsi="Times New Roman" w:cs="Times New Roman"/>
          <w:color w:val="000000" w:themeColor="text1"/>
        </w:rPr>
        <w:lastRenderedPageBreak/>
        <w:t>ВВЕДЕНИЕ</w:t>
      </w:r>
      <w:bookmarkEnd w:id="0"/>
      <w:bookmarkEnd w:id="1"/>
    </w:p>
    <w:p w14:paraId="52C88CA0"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Актуальность.</w:t>
      </w:r>
      <w:r w:rsidRPr="00F469EF">
        <w:rPr>
          <w:rFonts w:ascii="Times New Roman" w:hAnsi="Times New Roman" w:cs="Times New Roman"/>
          <w:sz w:val="28"/>
          <w:szCs w:val="28"/>
        </w:rPr>
        <w:t xml:space="preserve"> Показания приборов говорят нам о таких вещах, как начальная температура, концентрация реагента, процент катализатора и т.д. Некоторые из этих показаний можно отслеживать через равные интервалы времени, например, каждые пять минут, а некоторые можно измерять непрерывно. Полученные данные могут быть зафиксированы в различном виде, чаще всего применяются специальные таблицы, в которых записываются процесс и соответствующее для него значение параметров в конкретный момент времени. Такие данные можно не просто хранить, а можно использовать для анализа и исследования на предмет существования зависимостей.</w:t>
      </w:r>
    </w:p>
    <w:p w14:paraId="72C7B6A1"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любых задач с изменяющимися количественным переменными особый интерес представляет исследование влияния некоторых переменных на остальные. </w:t>
      </w:r>
    </w:p>
    <w:p w14:paraId="72B63CE4"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Искусственные нейронные сети представляют собой современную технологию, которая способна обучаться на основе данных при участии учителя и без его вмешательства. Нейронные сети хорошо применяются не только для задач распознавания зрительных образов, задач классификации, но и для задач прогнозирования. Помимо нейросетевой модели для задачи прогнозирования будут рассмотрены некоторые модели прогнозирования временных рядов, которые наиболее актуальны на сегодняшний день.</w:t>
      </w:r>
    </w:p>
    <w:p w14:paraId="544AE127"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Цели и задачи.</w:t>
      </w:r>
      <w:r w:rsidRPr="00F469EF">
        <w:rPr>
          <w:rFonts w:ascii="Times New Roman" w:hAnsi="Times New Roman" w:cs="Times New Roman"/>
          <w:sz w:val="28"/>
          <w:szCs w:val="28"/>
        </w:rPr>
        <w:t xml:space="preserve"> Целью работы является проверка возможности прогнозирования суммарного торгового трафика импорта для некоторых крупных стран нейросетевыми методами. Разработка новой модели и соответствующего ей метода прогнозирования.</w:t>
      </w:r>
    </w:p>
    <w:p w14:paraId="57AC656A"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этого необходимо решить следующие задачи: </w:t>
      </w:r>
    </w:p>
    <w:p w14:paraId="0BBB81F5"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проанализировать предметную область</w:t>
      </w:r>
      <w:r w:rsidRPr="00F469EF">
        <w:rPr>
          <w:rFonts w:ascii="Times New Roman" w:hAnsi="Times New Roman" w:cs="Times New Roman"/>
          <w:sz w:val="28"/>
          <w:szCs w:val="28"/>
          <w:lang w:val="en-US"/>
        </w:rPr>
        <w:t>;</w:t>
      </w:r>
    </w:p>
    <w:p w14:paraId="33753D71"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del w:id="2" w:author="Иван Слеповичев" w:date="2020-12-15T14:56:00Z">
        <w:r w:rsidRPr="00F469EF" w:rsidDel="002E69B2">
          <w:rPr>
            <w:rFonts w:ascii="Times New Roman" w:hAnsi="Times New Roman" w:cs="Times New Roman"/>
            <w:sz w:val="28"/>
            <w:szCs w:val="28"/>
          </w:rPr>
          <w:delText xml:space="preserve"> </w:delText>
        </w:r>
      </w:del>
      <w:r w:rsidRPr="00F469EF">
        <w:rPr>
          <w:rFonts w:ascii="Times New Roman" w:hAnsi="Times New Roman" w:cs="Times New Roman"/>
          <w:sz w:val="28"/>
          <w:szCs w:val="28"/>
        </w:rPr>
        <w:t>осуществить обзор моделей и методов прогнозирования временных рядов, выявить достоинства и недостатки каждого класса моделей;</w:t>
      </w:r>
    </w:p>
    <w:p w14:paraId="33C2DCB0"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lastRenderedPageBreak/>
        <w:t xml:space="preserve">выявить наиболее </w:t>
      </w:r>
      <w:r>
        <w:rPr>
          <w:rFonts w:ascii="Times New Roman" w:hAnsi="Times New Roman" w:cs="Times New Roman"/>
          <w:sz w:val="28"/>
          <w:szCs w:val="28"/>
        </w:rPr>
        <w:t xml:space="preserve">эффективные </w:t>
      </w:r>
      <w:r w:rsidRPr="00F469EF">
        <w:rPr>
          <w:rFonts w:ascii="Times New Roman" w:hAnsi="Times New Roman" w:cs="Times New Roman"/>
          <w:sz w:val="28"/>
          <w:szCs w:val="28"/>
        </w:rPr>
        <w:t>классы моделей прогнозирования, определить перспективные подходы, которые могут позволить устранить недостатки авторегрессионного класса моделей;</w:t>
      </w:r>
    </w:p>
    <w:p w14:paraId="55990E19"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разработать собственную модель для прогнозирования на основе нейронных сетей; выполнить программную реализацию алгоритмов;</w:t>
      </w:r>
    </w:p>
    <w:p w14:paraId="6BBEBDD4"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оценить эффективность предложенной модели прогнозирования при решении задачи прогнозирования различных временных рядов.</w:t>
      </w:r>
    </w:p>
    <w:p w14:paraId="0F856BAC"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Объект и предмет исследования. </w:t>
      </w:r>
      <w:r w:rsidRPr="00F469EF">
        <w:rPr>
          <w:rFonts w:ascii="Times New Roman" w:hAnsi="Times New Roman" w:cs="Times New Roman"/>
          <w:sz w:val="28"/>
          <w:szCs w:val="28"/>
        </w:rPr>
        <w:t>Объектом исследования работы являются временные ряды. Предмет</w:t>
      </w:r>
      <w:r>
        <w:rPr>
          <w:rFonts w:ascii="Times New Roman" w:hAnsi="Times New Roman" w:cs="Times New Roman"/>
          <w:sz w:val="28"/>
          <w:szCs w:val="28"/>
        </w:rPr>
        <w:t>ом исследования является модель, которая построена нейросетевыми методами для прогнозирования временного ряда</w:t>
      </w:r>
      <w:r w:rsidRPr="00F469EF">
        <w:rPr>
          <w:rFonts w:ascii="Times New Roman" w:hAnsi="Times New Roman" w:cs="Times New Roman"/>
          <w:sz w:val="28"/>
          <w:szCs w:val="28"/>
        </w:rPr>
        <w:t>.</w:t>
      </w:r>
    </w:p>
    <w:p w14:paraId="0C80707E" w14:textId="2DE3F2B0"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Метод исследования. </w:t>
      </w:r>
      <w:r w:rsidRPr="00F469EF">
        <w:rPr>
          <w:rFonts w:ascii="Times New Roman" w:hAnsi="Times New Roman" w:cs="Times New Roman"/>
          <w:sz w:val="28"/>
          <w:szCs w:val="28"/>
        </w:rPr>
        <w:t>Для решения поставленных задач в работе использованы метод</w:t>
      </w:r>
      <w:r w:rsidR="008C33E9">
        <w:rPr>
          <w:rFonts w:ascii="Times New Roman" w:hAnsi="Times New Roman" w:cs="Times New Roman"/>
          <w:sz w:val="28"/>
          <w:szCs w:val="28"/>
        </w:rPr>
        <w:t>ы</w:t>
      </w:r>
      <w:r w:rsidRPr="00F469EF">
        <w:rPr>
          <w:rFonts w:ascii="Times New Roman" w:hAnsi="Times New Roman" w:cs="Times New Roman"/>
          <w:sz w:val="28"/>
          <w:szCs w:val="28"/>
        </w:rPr>
        <w:t xml:space="preserve"> математического моделирования, анализ временных рядов, регрессионный анализ, методы объектно-ориентированного программирования.</w:t>
      </w:r>
    </w:p>
    <w:p w14:paraId="36683E6E"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Результаты исследования.</w:t>
      </w:r>
      <w:r w:rsidRPr="00F469EF">
        <w:rPr>
          <w:rFonts w:ascii="Times New Roman" w:hAnsi="Times New Roman" w:cs="Times New Roman"/>
          <w:sz w:val="28"/>
          <w:szCs w:val="28"/>
        </w:rPr>
        <w:t xml:space="preserve"> В ходе исследования были получены результаты:</w:t>
      </w:r>
    </w:p>
    <w:p w14:paraId="582FE5B0" w14:textId="77777777" w:rsidR="00F7189D" w:rsidRPr="00F469EF" w:rsidRDefault="00F7189D" w:rsidP="00F7189D">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выявлены недостатки моделей прогнозирования</w:t>
      </w:r>
      <w:r w:rsidRPr="00F469EF">
        <w:rPr>
          <w:rFonts w:ascii="Times New Roman" w:hAnsi="Times New Roman" w:cs="Times New Roman"/>
          <w:sz w:val="28"/>
          <w:szCs w:val="28"/>
          <w:lang w:val="en-US"/>
        </w:rPr>
        <w:t>;</w:t>
      </w:r>
    </w:p>
    <w:p w14:paraId="408B8813" w14:textId="77777777" w:rsidR="00F7189D" w:rsidRPr="00F469EF" w:rsidRDefault="00F7189D" w:rsidP="00F7189D">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разработана модель и метод прогнозирования временных рядов.</w:t>
      </w:r>
    </w:p>
    <w:p w14:paraId="43F01366" w14:textId="52EA15A9"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Структура работы. </w:t>
      </w:r>
      <w:r w:rsidRPr="00F469EF">
        <w:rPr>
          <w:rFonts w:ascii="Times New Roman" w:hAnsi="Times New Roman" w:cs="Times New Roman"/>
          <w:sz w:val="28"/>
          <w:szCs w:val="28"/>
        </w:rPr>
        <w:t>Работа включает введение, три главы, заключение, с</w:t>
      </w:r>
      <w:r w:rsidR="002F3045">
        <w:rPr>
          <w:rFonts w:ascii="Times New Roman" w:hAnsi="Times New Roman" w:cs="Times New Roman"/>
          <w:sz w:val="28"/>
          <w:szCs w:val="28"/>
        </w:rPr>
        <w:t>писок использованных источников, восемь приложений.</w:t>
      </w:r>
    </w:p>
    <w:p w14:paraId="6C25095E" w14:textId="77777777" w:rsidR="00F7189D"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В первой главе описаны основные понятия и определения</w:t>
      </w:r>
      <w:r>
        <w:rPr>
          <w:rFonts w:ascii="Times New Roman" w:hAnsi="Times New Roman" w:cs="Times New Roman"/>
          <w:sz w:val="28"/>
          <w:szCs w:val="28"/>
        </w:rPr>
        <w:t>: временные ряды, сезонность, цикличность, тренды.</w:t>
      </w:r>
    </w:p>
    <w:p w14:paraId="63E548C4" w14:textId="77777777" w:rsidR="00F7189D" w:rsidRDefault="00F7189D" w:rsidP="00F718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второй главе рассмотрена классификация моделей прогнозирования, описаны статические и структурные модели прогнозирования, рассмотрены их недостатки и достоинства.</w:t>
      </w:r>
    </w:p>
    <w:p w14:paraId="6E257D83" w14:textId="77777777" w:rsidR="00F7189D" w:rsidRDefault="00F7189D" w:rsidP="00F718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третьей главе описана программная реализация нейросетевой модели, которая была сделана с использованием библиотек </w:t>
      </w:r>
      <w:r>
        <w:rPr>
          <w:rFonts w:ascii="Times New Roman" w:hAnsi="Times New Roman" w:cs="Times New Roman"/>
          <w:sz w:val="28"/>
          <w:szCs w:val="28"/>
          <w:lang w:val="en-US"/>
        </w:rPr>
        <w:t>tensorflow</w:t>
      </w:r>
      <w:r>
        <w:rPr>
          <w:rFonts w:ascii="Times New Roman" w:hAnsi="Times New Roman" w:cs="Times New Roman"/>
          <w:sz w:val="28"/>
          <w:szCs w:val="28"/>
        </w:rPr>
        <w:t xml:space="preserve">/keras, языка программирования </w:t>
      </w:r>
      <w:r>
        <w:rPr>
          <w:rFonts w:ascii="Times New Roman" w:hAnsi="Times New Roman" w:cs="Times New Roman"/>
          <w:sz w:val="28"/>
          <w:szCs w:val="28"/>
          <w:lang w:val="en-US"/>
        </w:rPr>
        <w:t>Python</w:t>
      </w:r>
      <w:r w:rsidRPr="00ED07F9">
        <w:rPr>
          <w:rFonts w:ascii="Times New Roman" w:hAnsi="Times New Roman" w:cs="Times New Roman"/>
          <w:sz w:val="28"/>
          <w:szCs w:val="28"/>
        </w:rPr>
        <w:t>.</w:t>
      </w:r>
      <w:r w:rsidRPr="00B42F0B">
        <w:rPr>
          <w:rFonts w:ascii="Times New Roman" w:hAnsi="Times New Roman" w:cs="Times New Roman"/>
          <w:sz w:val="28"/>
          <w:szCs w:val="28"/>
        </w:rPr>
        <w:t xml:space="preserve"> </w:t>
      </w:r>
      <w:r>
        <w:rPr>
          <w:rFonts w:ascii="Times New Roman" w:hAnsi="Times New Roman" w:cs="Times New Roman"/>
          <w:sz w:val="28"/>
          <w:szCs w:val="28"/>
        </w:rPr>
        <w:t>Также в этой главе проанализирована область применения реализованной нейросетевой модели.</w:t>
      </w:r>
    </w:p>
    <w:p w14:paraId="41193754" w14:textId="77777777" w:rsidR="002F3045" w:rsidRPr="00F469EF" w:rsidRDefault="002F3045" w:rsidP="00F7189D">
      <w:pPr>
        <w:spacing w:after="0" w:line="360" w:lineRule="auto"/>
        <w:ind w:firstLine="709"/>
        <w:jc w:val="both"/>
        <w:rPr>
          <w:rFonts w:ascii="Times New Roman" w:hAnsi="Times New Roman" w:cs="Times New Roman"/>
          <w:b/>
          <w:sz w:val="28"/>
          <w:szCs w:val="28"/>
        </w:rPr>
      </w:pPr>
    </w:p>
    <w:p w14:paraId="388D0C1D" w14:textId="77777777" w:rsidR="00F7189D" w:rsidRPr="00ED07F9" w:rsidRDefault="00F7189D" w:rsidP="00F7189D">
      <w:pPr>
        <w:pStyle w:val="1"/>
        <w:spacing w:before="0" w:after="120" w:line="360" w:lineRule="auto"/>
        <w:ind w:firstLine="709"/>
        <w:rPr>
          <w:rFonts w:ascii="Times New Roman" w:hAnsi="Times New Roman" w:cs="Times New Roman"/>
          <w:color w:val="000000" w:themeColor="text1"/>
        </w:rPr>
      </w:pPr>
      <w:bookmarkStart w:id="3" w:name="_Toc58017198"/>
      <w:bookmarkStart w:id="4" w:name="_Toc59550688"/>
      <w:r w:rsidRPr="00ED07F9">
        <w:rPr>
          <w:rFonts w:ascii="Times New Roman" w:hAnsi="Times New Roman" w:cs="Times New Roman"/>
          <w:color w:val="000000" w:themeColor="text1"/>
        </w:rPr>
        <w:t>1 Основные понятия и определения</w:t>
      </w:r>
      <w:bookmarkEnd w:id="3"/>
      <w:bookmarkEnd w:id="4"/>
    </w:p>
    <w:p w14:paraId="1616859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hAnsi="Times New Roman" w:cs="Times New Roman"/>
          <w:sz w:val="28"/>
          <w:szCs w:val="28"/>
        </w:rPr>
        <w:t xml:space="preserve">Пусть дан временной ряд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eastAsiaTheme="minorEastAsia" w:hAnsi="Cambria Math" w:cs="Times New Roman"/>
            <w:sz w:val="28"/>
            <w:szCs w:val="28"/>
          </w:rPr>
          <m:t>,  . . .,</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m:rPr>
                <m:scr m:val="double-struck"/>
              </m:rPr>
              <w:rPr>
                <w:rFonts w:ascii="Cambria Math" w:eastAsiaTheme="minorEastAsia" w:hAnsi="Cambria Math" w:cs="Times New Roman"/>
                <w:sz w:val="28"/>
                <w:szCs w:val="28"/>
              </w:rPr>
              <m:t>R</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lang w:val="en-US"/>
              </w:rPr>
              <m:t>n</m:t>
            </m:r>
          </m:sup>
        </m:sSup>
      </m:oMath>
      <w:r>
        <w:rPr>
          <w:rFonts w:ascii="Times New Roman" w:eastAsiaTheme="minorEastAsia" w:hAnsi="Times New Roman" w:cs="Times New Roman"/>
          <w:sz w:val="28"/>
          <w:szCs w:val="28"/>
        </w:rPr>
        <w:t xml:space="preserve"> – элемент временного ряда</w:t>
      </w:r>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t+d</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e>
        </m:d>
        <m:r>
          <m:rPr>
            <m:scr m:val="script"/>
          </m:rPr>
          <w:rPr>
            <w:rFonts w:ascii="Cambria Math" w:eastAsiaTheme="minorEastAsia"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hAnsi="Cambria Math" w:cs="Times New Roman"/>
            <w:sz w:val="28"/>
            <w:szCs w:val="28"/>
          </w:rPr>
          <m:t>;w)</m:t>
        </m:r>
      </m:oMath>
      <w:r w:rsidRPr="00F469EF">
        <w:rPr>
          <w:rFonts w:ascii="Times New Roman" w:eastAsiaTheme="minorEastAsia" w:hAnsi="Times New Roman" w:cs="Times New Roman"/>
          <w:sz w:val="28"/>
          <w:szCs w:val="28"/>
        </w:rPr>
        <w:t xml:space="preserve"> – модель временного ряда, где </w:t>
      </w:r>
      <m:oMath>
        <m:r>
          <w:rPr>
            <w:rFonts w:ascii="Cambria Math" w:eastAsiaTheme="minorEastAsia" w:hAnsi="Cambria Math" w:cs="Times New Roman"/>
            <w:sz w:val="28"/>
            <w:szCs w:val="28"/>
          </w:rPr>
          <m:t>d=1, . . . , D</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D</m:t>
        </m:r>
      </m:oMath>
      <w:r w:rsidRPr="00F469EF">
        <w:rPr>
          <w:rFonts w:ascii="Times New Roman" w:eastAsiaTheme="minorEastAsia" w:hAnsi="Times New Roman" w:cs="Times New Roman"/>
          <w:sz w:val="28"/>
          <w:szCs w:val="28"/>
        </w:rPr>
        <w:t xml:space="preserve"> – горизонт прогнозирования,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 вектор параметров модели.</w:t>
      </w:r>
    </w:p>
    <w:p w14:paraId="791079AD" w14:textId="633FD3D0" w:rsidR="00F7189D" w:rsidRPr="00F469EF" w:rsidRDefault="00F7189D" w:rsidP="00F7189D">
      <w:pPr>
        <w:spacing w:after="0" w:line="360" w:lineRule="auto"/>
        <w:ind w:firstLine="709"/>
        <w:jc w:val="both"/>
        <w:rPr>
          <w:rFonts w:ascii="Times New Roman" w:eastAsiaTheme="minorEastAsia" w:hAnsi="Times New Roman" w:cs="Times New Roman"/>
          <w:i/>
          <w:sz w:val="28"/>
          <w:szCs w:val="28"/>
        </w:rPr>
      </w:pPr>
      <w:r w:rsidRPr="00F469EF">
        <w:rPr>
          <w:rFonts w:ascii="Times New Roman" w:eastAsiaTheme="minorEastAsia" w:hAnsi="Times New Roman" w:cs="Times New Roman"/>
          <w:sz w:val="28"/>
          <w:szCs w:val="28"/>
        </w:rPr>
        <w:t xml:space="preserve">Одним из главных требований к временному ряду является его стационарность, которая состоит в том, что распределение его значений является инвариантным относительно момента времени, для которого оно построено. Для характеристики стационарности используется то, что для двух выборок, которые были построены в разные моменты времени, закон распределения должен оставаться тем же. Если же элемент рассматриваемых временных рядов многомерен, то следует анализировать каждый компонент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элемента временного ряда и проверить, что он имеет равномерное распределение на отрезке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математическое ожидание,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её дисперсия. [</w:t>
      </w:r>
      <w:r w:rsidR="007B1F59" w:rsidRPr="000D5DA0">
        <w:rPr>
          <w:rFonts w:ascii="Times New Roman" w:eastAsiaTheme="minorEastAsia" w:hAnsi="Times New Roman" w:cs="Times New Roman"/>
          <w:sz w:val="28"/>
          <w:szCs w:val="28"/>
        </w:rPr>
        <w:t>1</w:t>
      </w:r>
      <w:r w:rsidRPr="00F469EF">
        <w:rPr>
          <w:rFonts w:ascii="Times New Roman" w:eastAsiaTheme="minorEastAsia" w:hAnsi="Times New Roman" w:cs="Times New Roman"/>
          <w:sz w:val="28"/>
          <w:szCs w:val="28"/>
        </w:rPr>
        <w:t>]</w:t>
      </w:r>
    </w:p>
    <w:p w14:paraId="0818D10C" w14:textId="47B6128A"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будут рассматриваться</w:t>
      </w:r>
      <w:r w:rsidRPr="00F469EF">
        <w:rPr>
          <w:rFonts w:ascii="Times New Roman" w:eastAsiaTheme="minorEastAsia" w:hAnsi="Times New Roman" w:cs="Times New Roman"/>
          <w:sz w:val="28"/>
          <w:szCs w:val="28"/>
        </w:rPr>
        <w:t xml:space="preserve"> эконометрически</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временны</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ряд</w:t>
      </w:r>
      <w:ins w:id="5" w:author="Иван Слеповичев" w:date="2020-12-15T15:29:00Z">
        <w:r w:rsidR="00E86CF9">
          <w:rPr>
            <w:rFonts w:ascii="Times New Roman" w:eastAsiaTheme="minorEastAsia" w:hAnsi="Times New Roman" w:cs="Times New Roman"/>
            <w:sz w:val="28"/>
            <w:szCs w:val="28"/>
          </w:rPr>
          <w:t>ы</w:t>
        </w:r>
      </w:ins>
      <w:r>
        <w:rPr>
          <w:rFonts w:ascii="Times New Roman" w:eastAsiaTheme="minorEastAsia" w:hAnsi="Times New Roman" w:cs="Times New Roman"/>
          <w:sz w:val="28"/>
          <w:szCs w:val="28"/>
        </w:rPr>
        <w:t>, для которых характерны явления</w:t>
      </w:r>
      <w:r w:rsidRPr="00F469EF">
        <w:rPr>
          <w:rFonts w:ascii="Times New Roman" w:eastAsiaTheme="minorEastAsia" w:hAnsi="Times New Roman" w:cs="Times New Roman"/>
          <w:sz w:val="28"/>
          <w:szCs w:val="28"/>
        </w:rPr>
        <w:t>:</w:t>
      </w:r>
    </w:p>
    <w:p w14:paraId="3B185BC1"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тренды;</w:t>
      </w:r>
    </w:p>
    <w:p w14:paraId="3084BCE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2. сезонная компонента;</w:t>
      </w:r>
    </w:p>
    <w:p w14:paraId="6F4FAFD3"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3. циклическая компонента.</w:t>
      </w:r>
    </w:p>
    <w:p w14:paraId="5F191D8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каждое из явлений более подробно.</w:t>
      </w:r>
    </w:p>
    <w:p w14:paraId="618F7347" w14:textId="5D5AAFC9" w:rsidR="00F7189D" w:rsidRPr="00F469EF" w:rsidRDefault="00F7189D" w:rsidP="00F7189D">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Под трендом понимается длительная тенденция изменения показателей временного ряда. Наиболее распространённым способом моделирования тенденций временных рядов является внедрение и построение различных аналитических функций, которые характеризуют зависимость уровней ряда от времени. Используются линейные, степенные или экспоненциальные функции. Например, уравнение прямой линии </w:t>
      </w:r>
      <m:oMath>
        <m:r>
          <w:rPr>
            <w:rFonts w:ascii="Cambria Math" w:hAnsi="Cambria Math" w:cs="Times New Roman"/>
            <w:sz w:val="28"/>
            <w:szCs w:val="28"/>
          </w:rPr>
          <m:t>y=a+</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t</m:t>
        </m:r>
      </m:oMath>
      <w:r w:rsidRPr="00F469EF">
        <w:rPr>
          <w:rFonts w:ascii="Times New Roman" w:eastAsiaTheme="minorEastAsia" w:hAnsi="Times New Roman" w:cs="Times New Roman"/>
          <w:sz w:val="28"/>
          <w:szCs w:val="28"/>
        </w:rPr>
        <w:t xml:space="preserve">, парабола 2-го порядка </w:t>
      </w:r>
      <m:oMath>
        <m:r>
          <w:rPr>
            <w:rFonts w:ascii="Cambria Math" w:eastAsiaTheme="minorEastAsia" w:hAnsi="Cambria Math" w:cs="Times New Roman"/>
            <w:sz w:val="28"/>
            <w:szCs w:val="28"/>
          </w:rPr>
          <m:t>y=a+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oMath>
      <w:r w:rsidRPr="00F469EF">
        <w:rPr>
          <w:rFonts w:ascii="Times New Roman" w:eastAsiaTheme="minorEastAsia" w:hAnsi="Times New Roman" w:cs="Times New Roman"/>
          <w:sz w:val="28"/>
          <w:szCs w:val="28"/>
        </w:rPr>
        <w:t xml:space="preserve">, логарифмическая </w:t>
      </w:r>
      <m:oMath>
        <m:r>
          <w:rPr>
            <w:rFonts w:ascii="Cambria Math" w:eastAsiaTheme="minorEastAsia" w:hAnsi="Cambria Math" w:cs="Times New Roman"/>
            <w:sz w:val="28"/>
            <w:szCs w:val="28"/>
          </w:rPr>
          <m:t>y=a+b</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степенная </w:t>
      </w:r>
      <w:r w:rsidR="008C33E9">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b</m:t>
            </m:r>
          </m:sup>
        </m:sSup>
      </m:oMath>
      <w:r w:rsidRPr="00F469EF">
        <w:rPr>
          <w:rFonts w:ascii="Times New Roman" w:eastAsiaTheme="minorEastAsia" w:hAnsi="Times New Roman" w:cs="Times New Roman"/>
          <w:sz w:val="28"/>
          <w:szCs w:val="28"/>
        </w:rPr>
        <w:t xml:space="preserve">, показательная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t</m:t>
            </m:r>
          </m:sup>
        </m:sSup>
      </m:oMath>
      <w:r w:rsidRPr="00F469EF">
        <w:rPr>
          <w:rFonts w:ascii="Times New Roman" w:eastAsiaTheme="minorEastAsia" w:hAnsi="Times New Roman" w:cs="Times New Roman"/>
          <w:sz w:val="28"/>
          <w:szCs w:val="28"/>
        </w:rPr>
        <w:t xml:space="preserve">, гиперболическая </w:t>
      </w:r>
      <m:oMath>
        <m:r>
          <w:rPr>
            <w:rFonts w:ascii="Cambria Math" w:eastAsiaTheme="minorEastAsia" w:hAnsi="Cambria Math" w:cs="Times New Roman"/>
            <w:sz w:val="28"/>
            <w:szCs w:val="28"/>
          </w:rPr>
          <m:t>y=a+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t</m:t>
            </m:r>
          </m:den>
        </m:f>
      </m:oMath>
      <w:r w:rsidRPr="00F469EF">
        <w:rPr>
          <w:rFonts w:ascii="Times New Roman" w:eastAsiaTheme="minorEastAsia" w:hAnsi="Times New Roman" w:cs="Times New Roman"/>
          <w:sz w:val="28"/>
          <w:szCs w:val="28"/>
        </w:rPr>
        <w:t xml:space="preserve">, логистическая </w:t>
      </w:r>
      <m:oMath>
        <m:r>
          <w:rPr>
            <w:rFonts w:ascii="Cambria Math" w:eastAsiaTheme="minorEastAsia" w:hAnsi="Cambria Math" w:cs="Times New Roman"/>
            <w:sz w:val="28"/>
            <w:szCs w:val="28"/>
            <w:lang w:val="en-US"/>
          </w:rPr>
          <w:lastRenderedPageBreak/>
          <m:t>y</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den>
        </m:f>
      </m:oMath>
      <w:r w:rsidRPr="00F469EF">
        <w:rPr>
          <w:rFonts w:ascii="Times New Roman" w:eastAsiaTheme="minorEastAsia" w:hAnsi="Times New Roman" w:cs="Times New Roman"/>
          <w:sz w:val="28"/>
          <w:szCs w:val="28"/>
        </w:rPr>
        <w:t xml:space="preserve">, тригонометрическая </w:t>
      </w:r>
      <m:oMath>
        <m:r>
          <w:rPr>
            <w:rFonts w:ascii="Cambria Math" w:eastAsiaTheme="minorEastAsia" w:hAnsi="Cambria Math" w:cs="Times New Roman"/>
            <w:sz w:val="28"/>
            <w:szCs w:val="28"/>
          </w:rPr>
          <m:t>y=</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Также возможно использование комбинированных функций. </w:t>
      </w:r>
    </w:p>
    <w:p w14:paraId="57464874"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Тип тренда устанавливают на основе данных временного ряда, путём осреднения показателей динамики ряда, на основе статистической проверки гипотезы о постоянстве параметров графика. </w:t>
      </w:r>
    </w:p>
    <w:p w14:paraId="3E5665EE" w14:textId="44754076" w:rsidR="00F7189D" w:rsidRPr="00F469EF" w:rsidRDefault="00F7189D" w:rsidP="00F7189D">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Методы оценки, как правило, разделяют на параметрические и непараметрические. Вторые не применяются для прогнозирования, они необходимы в том случае, когда не удаётся найти подходящую функцию. Параметрические же, в свою очередь, рассматривают временной ряд как гладкую функцию от </w:t>
      </w:r>
      <m:oMath>
        <m:r>
          <w:rPr>
            <w:rFonts w:ascii="Cambria Math" w:hAnsi="Cambria Math" w:cs="Times New Roman"/>
            <w:sz w:val="28"/>
            <w:szCs w:val="28"/>
          </w:rPr>
          <m:t>t</m:t>
        </m:r>
      </m:oMath>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=f(t,θ)</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t=1, . . ., n</m:t>
        </m:r>
      </m:oMath>
      <w:r w:rsidRPr="00F469EF">
        <w:rPr>
          <w:rFonts w:ascii="Times New Roman" w:eastAsiaTheme="minorEastAsia" w:hAnsi="Times New Roman" w:cs="Times New Roman"/>
          <w:sz w:val="28"/>
          <w:szCs w:val="28"/>
        </w:rPr>
        <w:t xml:space="preserve">; после чего различными методами оцениваются параметры функции </w:t>
      </w:r>
      <m:oMath>
        <m:r>
          <w:rPr>
            <w:rFonts w:ascii="Cambria Math" w:eastAsiaTheme="minorEastAsia" w:hAnsi="Cambria Math" w:cs="Times New Roman"/>
            <w:sz w:val="28"/>
            <w:szCs w:val="28"/>
          </w:rPr>
          <m:t>θ</m:t>
        </m:r>
      </m:oMath>
      <w:r w:rsidRPr="00F469EF">
        <w:rPr>
          <w:rFonts w:ascii="Times New Roman" w:eastAsiaTheme="minorEastAsia" w:hAnsi="Times New Roman" w:cs="Times New Roman"/>
          <w:sz w:val="28"/>
          <w:szCs w:val="28"/>
        </w:rPr>
        <w:t>, например, методом наименьших квадратов. Метод аналитического выравнивания</w:t>
      </w:r>
      <w:r w:rsidR="000D5DA0">
        <w:rPr>
          <w:rFonts w:ascii="Times New Roman" w:eastAsiaTheme="minorEastAsia" w:hAnsi="Times New Roman" w:cs="Times New Roman"/>
          <w:sz w:val="28"/>
          <w:szCs w:val="28"/>
        </w:rPr>
        <w:t xml:space="preserve"> [</w:t>
      </w:r>
      <w:r w:rsidR="006107FB" w:rsidRPr="006107FB">
        <w:rPr>
          <w:rFonts w:ascii="Times New Roman" w:eastAsiaTheme="minorEastAsia" w:hAnsi="Times New Roman" w:cs="Times New Roman"/>
          <w:sz w:val="28"/>
          <w:szCs w:val="28"/>
        </w:rPr>
        <w:t>2</w:t>
      </w:r>
      <w:r w:rsidR="000D5DA0" w:rsidRPr="000D5DA0">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позволяет оптимально подобрать функцию, которая будет наилучшим образом описывать зависимость уровней именно этого временного ряда от времени.</w:t>
      </w:r>
      <w:r w:rsidRPr="00F469EF">
        <w:rPr>
          <w:rFonts w:ascii="Times New Roman" w:hAnsi="Times New Roman" w:cs="Times New Roman"/>
          <w:i/>
          <w:sz w:val="28"/>
          <w:szCs w:val="28"/>
        </w:rPr>
        <w:t xml:space="preserve"> </w:t>
      </w:r>
      <w:r w:rsidRPr="00F469EF">
        <w:rPr>
          <w:rFonts w:ascii="Times New Roman" w:hAnsi="Times New Roman" w:cs="Times New Roman"/>
          <w:sz w:val="28"/>
          <w:szCs w:val="28"/>
        </w:rPr>
        <w:t xml:space="preserve">Параметры функции определяются на основе метода </w:t>
      </w:r>
      <w:r w:rsidRPr="00F469EF">
        <w:rPr>
          <w:rFonts w:ascii="Times New Roman" w:eastAsiaTheme="minorEastAsia" w:hAnsi="Times New Roman" w:cs="Times New Roman"/>
          <w:sz w:val="28"/>
          <w:szCs w:val="28"/>
        </w:rPr>
        <w:t>наименьших квадратов, который можно представить следующей формулой:</w:t>
      </w:r>
    </w:p>
    <w:p w14:paraId="1391227F" w14:textId="77777777" w:rsidR="00F7189D" w:rsidRPr="00F469EF" w:rsidRDefault="00290DBE" w:rsidP="00F7189D">
      <w:pPr>
        <w:spacing w:after="0" w:line="360" w:lineRule="auto"/>
        <w:ind w:firstLine="709"/>
        <w:jc w:val="both"/>
        <w:rPr>
          <w:rFonts w:ascii="Times New Roman" w:eastAsiaTheme="minorEastAsia" w:hAnsi="Times New Roman" w:cs="Times New Roman"/>
          <w:i/>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Q</m:t>
              </m:r>
            </m:e>
            <m:sub>
              <m:r>
                <w:rPr>
                  <w:rFonts w:ascii="Cambria Math" w:hAnsi="Cambria Math" w:cs="Times New Roman"/>
                  <w:sz w:val="28"/>
                  <w:szCs w:val="28"/>
                  <w:lang w:val="en-US"/>
                </w:rPr>
                <m:t>t</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0</m:t>
                  </m:r>
                </m:sub>
              </m:sSub>
            </m:sub>
            <m:sup>
              <m:r>
                <w:rPr>
                  <w:rFonts w:ascii="Cambria Math" w:hAnsi="Cambria Math" w:cs="Times New Roman"/>
                  <w:sz w:val="28"/>
                  <w:szCs w:val="28"/>
                  <w:lang w:val="en-US"/>
                </w:rPr>
                <m:t>t</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acc>
                            <m:accPr>
                              <m:ctrlPr>
                                <w:rPr>
                                  <w:rFonts w:ascii="Cambria Math" w:hAnsi="Cambria Math" w:cs="Times New Roman"/>
                                  <w:i/>
                                  <w:sz w:val="28"/>
                                  <w:szCs w:val="28"/>
                                  <w:lang w:val="en-US"/>
                                </w:rPr>
                              </m:ctrlPr>
                            </m:accPr>
                            <m:e>
                              <m:r>
                                <w:rPr>
                                  <w:rFonts w:ascii="Cambria Math" w:hAnsi="Cambria Math" w:cs="Times New Roman"/>
                                  <w:sz w:val="28"/>
                                  <w:szCs w:val="28"/>
                                  <w:lang w:val="en-US"/>
                                </w:rPr>
                                <m:t>y</m:t>
                              </m:r>
                            </m:e>
                          </m:acc>
                        </m:e>
                        <m:sub>
                          <m:r>
                            <w:rPr>
                              <w:rFonts w:ascii="Cambria Math" w:hAnsi="Cambria Math" w:cs="Times New Roman"/>
                              <w:sz w:val="28"/>
                              <w:szCs w:val="28"/>
                              <w:lang w:val="en-US"/>
                            </w:rPr>
                            <m:t>i</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w</m:t>
              </m:r>
            </m:lim>
          </m:limLow>
        </m:oMath>
      </m:oMathPara>
    </w:p>
    <w:p w14:paraId="41E51D1B" w14:textId="35D117FC"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Этот метод заключается в минимизации</w:t>
      </w:r>
      <w:r>
        <w:rPr>
          <w:rFonts w:ascii="Times New Roman" w:eastAsiaTheme="minorEastAsia" w:hAnsi="Times New Roman" w:cs="Times New Roman"/>
          <w:sz w:val="28"/>
          <w:szCs w:val="28"/>
        </w:rPr>
        <w:t xml:space="preserve"> квадрата</w:t>
      </w:r>
      <w:r w:rsidRPr="00F469EF">
        <w:rPr>
          <w:rFonts w:ascii="Times New Roman" w:eastAsiaTheme="minorEastAsia" w:hAnsi="Times New Roman" w:cs="Times New Roman"/>
          <w:sz w:val="28"/>
          <w:szCs w:val="28"/>
        </w:rPr>
        <w:t xml:space="preserve"> евклидова расстояния между двумя векторами – вектором восстановленных значений зависимой переменной и вектором фактических значений зависимой переменной. Этот метод также называют методом нахождения оптимальных параметров линейной регрессии, таких, что сумма квадратов ошибок (регрессионных остат</w:t>
      </w:r>
      <w:del w:id="6" w:author="Иван Слеповичев" w:date="2020-12-15T15:32:00Z">
        <w:r w:rsidRPr="00F469EF" w:rsidDel="002B0A21">
          <w:rPr>
            <w:rFonts w:ascii="Times New Roman" w:eastAsiaTheme="minorEastAsia" w:hAnsi="Times New Roman" w:cs="Times New Roman"/>
            <w:sz w:val="28"/>
            <w:szCs w:val="28"/>
          </w:rPr>
          <w:delText>о</w:delText>
        </w:r>
      </w:del>
      <w:r w:rsidRPr="00F469EF">
        <w:rPr>
          <w:rFonts w:ascii="Times New Roman" w:eastAsiaTheme="minorEastAsia" w:hAnsi="Times New Roman" w:cs="Times New Roman"/>
          <w:sz w:val="28"/>
          <w:szCs w:val="28"/>
        </w:rPr>
        <w:t>к</w:t>
      </w:r>
      <w:ins w:id="7" w:author="Иван Слеповичев" w:date="2020-12-15T15:32:00Z">
        <w:r w:rsidR="002B0A21">
          <w:rPr>
            <w:rFonts w:ascii="Times New Roman" w:eastAsiaTheme="minorEastAsia" w:hAnsi="Times New Roman" w:cs="Times New Roman"/>
            <w:sz w:val="28"/>
            <w:szCs w:val="28"/>
          </w:rPr>
          <w:t>ов</w:t>
        </w:r>
      </w:ins>
      <w:r w:rsidRPr="00F469EF">
        <w:rPr>
          <w:rFonts w:ascii="Times New Roman" w:eastAsiaTheme="minorEastAsia" w:hAnsi="Times New Roman" w:cs="Times New Roman"/>
          <w:sz w:val="28"/>
          <w:szCs w:val="28"/>
        </w:rPr>
        <w:t>) минимальна.</w:t>
      </w:r>
    </w:p>
    <w:p w14:paraId="0D9A6CC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Циклическая компонента отражает циклические изменения уровней временного ряда для периодов свыше 1 года. Также стоит отметить, что циклическая компонента связана с циклами деловой активности, её периодичность составляет от 2 до 10 лет. Эту компоненту сложно идентифицировать, если анализировать данные за непродолжительный, </w:t>
      </w:r>
      <w:r w:rsidRPr="00F469EF">
        <w:rPr>
          <w:rFonts w:ascii="Times New Roman" w:eastAsiaTheme="minorEastAsia" w:hAnsi="Times New Roman" w:cs="Times New Roman"/>
          <w:sz w:val="28"/>
          <w:szCs w:val="28"/>
        </w:rPr>
        <w:lastRenderedPageBreak/>
        <w:t>относительно цикла, период времени. В этом случае компоненту невозможно отделить от трендовой.</w:t>
      </w:r>
    </w:p>
    <w:p w14:paraId="784BCB35"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Под сезонностью понимают периодические колебания, наблюдаемые на временных рядах. В экономике многие явления характеризуются периодически повторяющимися сезонными эффектами. Например, розничные продажи растут с приближением новогодних праздников, а после них спад. Соответственно, временные ряды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отражающие эти сезонные эффекты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содержат периодические колебания.</w:t>
      </w:r>
    </w:p>
    <w:p w14:paraId="0EBFA3F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Перед выделением сезонных колебаний необходимо вычислить период сезонности. В большинстве случаев период известен из контекста задачи (если рассматривать розничные продажи, то период будет равен году). Однако если период не известен заранее, то его можно найти с помощью </w:t>
      </w:r>
      <w:r w:rsidRPr="00F469EF">
        <w:rPr>
          <w:sz w:val="28"/>
          <w:szCs w:val="28"/>
        </w:rPr>
        <w:t>автокорреляционной функции</w:t>
      </w:r>
      <w:r w:rsidRPr="00F469EF">
        <w:rPr>
          <w:color w:val="000000"/>
          <w:sz w:val="28"/>
          <w:szCs w:val="28"/>
        </w:rPr>
        <w:t>. Таким образом, сезонная компонента может отражать квартальные, месячные и недельные циклы.</w:t>
      </w:r>
    </w:p>
    <w:p w14:paraId="69013FC5"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Функции обнаружения сезонности встроены во многие программы, предназначенные для работы со статистическими данными, такие как Statistica.</w:t>
      </w:r>
    </w:p>
    <w:p w14:paraId="6FF865F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 xml:space="preserve">Также иногда выделяют нерегулярную компоненту, которая отражает нерегулярные колебания уровней временного ряда, которые невозможно предсказать. Эта компонента является следствием однократных, а не систематических событий, влияющих на уровни ряда. </w:t>
      </w:r>
    </w:p>
    <w:p w14:paraId="276DC406"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Существует два способа, с помощью которых компоненты временных рядов могут взаимодействовать:</w:t>
      </w:r>
    </w:p>
    <w:p w14:paraId="3905F2AC" w14:textId="77777777" w:rsidR="00F7189D" w:rsidRDefault="00F7189D" w:rsidP="00F7189D">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аддитивная модель:</w:t>
      </w:r>
    </w:p>
    <w:p w14:paraId="343B77D1" w14:textId="77777777" w:rsidR="00F7189D" w:rsidRPr="00F469EF" w:rsidRDefault="00F7189D" w:rsidP="00F7189D">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687063C4" w14:textId="77777777" w:rsidR="00F7189D" w:rsidRDefault="00F7189D" w:rsidP="00F7189D">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 xml:space="preserve">мультипликативная модель: </w:t>
      </w:r>
    </w:p>
    <w:p w14:paraId="3AB0440C" w14:textId="77777777" w:rsidR="00F7189D" w:rsidRPr="00F469EF" w:rsidRDefault="00F7189D" w:rsidP="00F7189D">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172F6524" w14:textId="0D00E1F7" w:rsidR="00F7189D" w:rsidRPr="00F469EF" w:rsidRDefault="00F7189D" w:rsidP="00F7189D">
      <w:pPr>
        <w:pStyle w:val="a7"/>
        <w:shd w:val="clear" w:color="auto" w:fill="FFFFFF"/>
        <w:spacing w:before="0" w:beforeAutospacing="0" w:after="0" w:afterAutospacing="0" w:line="360" w:lineRule="auto"/>
        <w:jc w:val="both"/>
        <w:rPr>
          <w:i/>
          <w:color w:val="000000"/>
          <w:sz w:val="28"/>
          <w:szCs w:val="28"/>
        </w:rPr>
      </w:pPr>
      <w:r w:rsidRPr="00F469EF">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i</m:t>
            </m:r>
          </m:sub>
        </m:sSub>
      </m:oMath>
      <w:r w:rsidRPr="00F469EF">
        <w:rPr>
          <w:color w:val="000000"/>
          <w:sz w:val="28"/>
          <w:szCs w:val="28"/>
        </w:rPr>
        <w:t xml:space="preserve"> – уровень ряда динамики, </w:t>
      </w: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oMath>
      <w:r w:rsidRPr="00F469EF">
        <w:rPr>
          <w:color w:val="000000"/>
          <w:sz w:val="28"/>
          <w:szCs w:val="28"/>
        </w:rPr>
        <w:t xml:space="preserve"> – трендовая компонента, </w:t>
      </w:r>
      <m:oMath>
        <m:sSub>
          <m:sSubPr>
            <m:ctrlPr>
              <w:rPr>
                <w:rFonts w:ascii="Cambria Math" w:hAnsi="Cambria Math"/>
                <w:i/>
                <w:color w:val="000000"/>
                <w:sz w:val="28"/>
                <w:szCs w:val="28"/>
              </w:rPr>
            </m:ctrlPr>
          </m:sSubPr>
          <m:e>
            <m:r>
              <w:rPr>
                <w:rFonts w:ascii="Cambria Math" w:hAnsi="Cambria Math"/>
                <w:color w:val="000000"/>
                <w:sz w:val="28"/>
                <w:szCs w:val="28"/>
                <w:lang w:val="en-US"/>
              </w:rPr>
              <m:t>C</m:t>
            </m:r>
          </m:e>
          <m:sub>
            <m:r>
              <w:rPr>
                <w:rFonts w:ascii="Cambria Math" w:hAnsi="Cambria Math"/>
                <w:color w:val="000000"/>
                <w:sz w:val="28"/>
                <w:szCs w:val="28"/>
              </w:rPr>
              <m:t>i</m:t>
            </m:r>
          </m:sub>
        </m:sSub>
      </m:oMath>
      <w:r w:rsidRPr="00F469EF">
        <w:rPr>
          <w:color w:val="000000"/>
          <w:sz w:val="28"/>
          <w:szCs w:val="28"/>
        </w:rPr>
        <w:t xml:space="preserve"> – циклическая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oMath>
      <w:r w:rsidRPr="00F469EF">
        <w:rPr>
          <w:color w:val="000000"/>
          <w:sz w:val="28"/>
          <w:szCs w:val="28"/>
        </w:rPr>
        <w:t xml:space="preserve"> – сезонная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 xml:space="preserve"> – нерегулярная компонента. [</w:t>
      </w:r>
      <w:r w:rsidR="006107FB" w:rsidRPr="002E69B2">
        <w:rPr>
          <w:color w:val="000000"/>
          <w:sz w:val="28"/>
          <w:szCs w:val="28"/>
          <w:rPrChange w:id="8" w:author="Иван Слеповичев" w:date="2020-12-15T14:56:00Z">
            <w:rPr>
              <w:color w:val="000000"/>
              <w:sz w:val="28"/>
              <w:szCs w:val="28"/>
              <w:lang w:val="en-US"/>
            </w:rPr>
          </w:rPrChange>
        </w:rPr>
        <w:t>3</w:t>
      </w:r>
      <w:r w:rsidRPr="00F469EF">
        <w:rPr>
          <w:color w:val="000000"/>
          <w:sz w:val="28"/>
          <w:szCs w:val="28"/>
        </w:rPr>
        <w:t>]</w:t>
      </w:r>
    </w:p>
    <w:p w14:paraId="1047D55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Выбор той или иной модели зависит от характера исходных данных. Например, если каждый год амплитуда циклических и сезонных изменений носит постоянный характер, то чаще всего используют аддитивную модель, при росте амплитуды этих изменений вместе с ростом показателей – мультипликативную. Стоит отметить, что в практике прогнозирования чаще всего используют мультипликативную модель.</w:t>
      </w:r>
    </w:p>
    <w:p w14:paraId="2ECF69F4" w14:textId="188EE1C1"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Адаптивная модель с мультипликативной сезонностью была предложена П. Р. Уинтерсом</w:t>
      </w:r>
      <w:r w:rsidR="000D5DA0" w:rsidRPr="000D5DA0">
        <w:rPr>
          <w:rFonts w:ascii="Times New Roman" w:hAnsi="Times New Roman" w:cs="Times New Roman"/>
          <w:color w:val="000000"/>
          <w:sz w:val="28"/>
          <w:szCs w:val="28"/>
          <w:shd w:val="clear" w:color="auto" w:fill="FFFFFF"/>
        </w:rPr>
        <w:t xml:space="preserve"> [</w:t>
      </w:r>
      <w:r w:rsidR="006107FB" w:rsidRPr="006107FB">
        <w:rPr>
          <w:rFonts w:ascii="Times New Roman" w:hAnsi="Times New Roman" w:cs="Times New Roman"/>
          <w:color w:val="000000"/>
          <w:sz w:val="28"/>
          <w:szCs w:val="28"/>
          <w:shd w:val="clear" w:color="auto" w:fill="FFFFFF"/>
        </w:rPr>
        <w:t>4</w:t>
      </w:r>
      <w:r w:rsidR="000D5DA0" w:rsidRPr="000D5DA0">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Из-за экспоненциальной схемы модель становится сложнее, зато и точность прогнозов для большинства товаров существенно возрастает.</w:t>
      </w:r>
    </w:p>
    <w:p w14:paraId="66209433"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Говоря о прогнозировании временных рядов, необходимо различ</w:t>
      </w:r>
      <w:r>
        <w:rPr>
          <w:rFonts w:ascii="Times New Roman" w:hAnsi="Times New Roman" w:cs="Times New Roman"/>
          <w:sz w:val="28"/>
        </w:rPr>
        <w:t xml:space="preserve">ить два взаимосвязанных понятия: метод прогнозирования, </w:t>
      </w:r>
      <w:r w:rsidRPr="00365C9F">
        <w:rPr>
          <w:rFonts w:ascii="Times New Roman" w:hAnsi="Times New Roman" w:cs="Times New Roman"/>
          <w:sz w:val="28"/>
        </w:rPr>
        <w:t xml:space="preserve">модель прогнозирования. </w:t>
      </w:r>
    </w:p>
    <w:p w14:paraId="0AE24B36"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 последовательность действий, которые нужно совершить для получения модели прогнозирования временного ряда. Модель прогнозирования – функциональное представление, </w:t>
      </w:r>
      <w:r>
        <w:rPr>
          <w:rFonts w:ascii="Times New Roman" w:hAnsi="Times New Roman" w:cs="Times New Roman"/>
          <w:sz w:val="28"/>
        </w:rPr>
        <w:t xml:space="preserve">которое </w:t>
      </w:r>
      <w:r w:rsidRPr="00365C9F">
        <w:rPr>
          <w:rFonts w:ascii="Times New Roman" w:hAnsi="Times New Roman" w:cs="Times New Roman"/>
          <w:sz w:val="28"/>
        </w:rPr>
        <w:t>адекватно описыва</w:t>
      </w:r>
      <w:r>
        <w:rPr>
          <w:rFonts w:ascii="Times New Roman" w:hAnsi="Times New Roman" w:cs="Times New Roman"/>
          <w:sz w:val="28"/>
        </w:rPr>
        <w:t>ет</w:t>
      </w:r>
      <w:r w:rsidRPr="00365C9F">
        <w:rPr>
          <w:rFonts w:ascii="Times New Roman" w:hAnsi="Times New Roman" w:cs="Times New Roman"/>
          <w:sz w:val="28"/>
        </w:rPr>
        <w:t xml:space="preserve"> временной ряд и явля</w:t>
      </w:r>
      <w:r>
        <w:rPr>
          <w:rFonts w:ascii="Times New Roman" w:hAnsi="Times New Roman" w:cs="Times New Roman"/>
          <w:sz w:val="28"/>
        </w:rPr>
        <w:t>ется</w:t>
      </w:r>
      <w:r w:rsidRPr="00365C9F">
        <w:rPr>
          <w:rFonts w:ascii="Times New Roman" w:hAnsi="Times New Roman" w:cs="Times New Roman"/>
          <w:sz w:val="28"/>
        </w:rPr>
        <w:t xml:space="preserve"> основой для получения будущих значений процесса. </w:t>
      </w:r>
    </w:p>
    <w:p w14:paraId="266C1290"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содержит последовательность действий, в результате выполнения которой определяется модель прогнозирования конкретного временного ряда. </w:t>
      </w:r>
      <w:r>
        <w:rPr>
          <w:rFonts w:ascii="Times New Roman" w:hAnsi="Times New Roman" w:cs="Times New Roman"/>
          <w:sz w:val="28"/>
        </w:rPr>
        <w:t>М</w:t>
      </w:r>
      <w:r w:rsidRPr="00365C9F">
        <w:rPr>
          <w:rFonts w:ascii="Times New Roman" w:hAnsi="Times New Roman" w:cs="Times New Roman"/>
          <w:sz w:val="28"/>
        </w:rPr>
        <w:t xml:space="preserve">етод прогнозирования </w:t>
      </w:r>
      <w:r>
        <w:rPr>
          <w:rFonts w:ascii="Times New Roman" w:hAnsi="Times New Roman" w:cs="Times New Roman"/>
          <w:sz w:val="28"/>
        </w:rPr>
        <w:t>также включает</w:t>
      </w:r>
      <w:r w:rsidRPr="00365C9F">
        <w:rPr>
          <w:rFonts w:ascii="Times New Roman" w:hAnsi="Times New Roman" w:cs="Times New Roman"/>
          <w:sz w:val="28"/>
        </w:rPr>
        <w:t xml:space="preserve"> действия по оценке качества прогнозных значений. </w:t>
      </w:r>
    </w:p>
    <w:p w14:paraId="1B10DDC8"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Общий итеративный подход к построению модели прогнозирования состоит из следующий шагов. </w:t>
      </w:r>
    </w:p>
    <w:p w14:paraId="7118EF5C"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Шаг 1. На первом шаге на основании предыдущего собственного или стороннего опыта выбирается общий класс моделей для прогнозирования временного ряда на заданный горизонт.</w:t>
      </w:r>
    </w:p>
    <w:p w14:paraId="64A394FB"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2. Определенный общий класс моделей обширен. Для непосредственной подгонки к исходному временному ряду, развиваются </w:t>
      </w:r>
      <w:r w:rsidRPr="00365C9F">
        <w:rPr>
          <w:rFonts w:ascii="Times New Roman" w:hAnsi="Times New Roman" w:cs="Times New Roman"/>
          <w:sz w:val="28"/>
        </w:rPr>
        <w:lastRenderedPageBreak/>
        <w:t xml:space="preserve">грубые методы идентификации подклассов моделей. Такие методы идентификации используют качественные оценки временного ряда. </w:t>
      </w:r>
    </w:p>
    <w:p w14:paraId="7297450F"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3. После определения подкласса модели, необходимо оценить ее параметры, если модель содержит параметры, или структуру, если модель относится к категории структурных моделей. На данном этапе обычно используется итеративные способы, когда производится оценка участка (или всего) временного ряда при различных значениях изменяемых величин. Как правило, данный шаг является наиболее трудоемким в связи с тем, что часто в расчет принимаются все доступные исторические значения временного ряда. </w:t>
      </w:r>
    </w:p>
    <w:p w14:paraId="30415586"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4. Далее производится диагностическая проверка полученной модели прогнозирования. Чаще всего выбирается участок или несколько участков временного ряда, достаточных по длине для проверочного прогнозирования и последующей оценки точности прогноза. Выбранные для диагностики модели прогнозирования участки временного ряда называются контрольными участками (периодами). </w:t>
      </w:r>
    </w:p>
    <w:p w14:paraId="557ABFEF" w14:textId="77777777" w:rsidR="00F7189D" w:rsidRPr="00365C9F" w:rsidRDefault="00F7189D" w:rsidP="00F7189D">
      <w:pPr>
        <w:spacing w:after="0" w:line="360" w:lineRule="auto"/>
        <w:ind w:firstLine="709"/>
        <w:jc w:val="both"/>
        <w:rPr>
          <w:rFonts w:ascii="Times New Roman" w:hAnsi="Times New Roman" w:cs="Times New Roman"/>
          <w:color w:val="000000"/>
          <w:sz w:val="36"/>
          <w:szCs w:val="28"/>
          <w:shd w:val="clear" w:color="auto" w:fill="FFFFFF"/>
        </w:rPr>
      </w:pPr>
      <w:r w:rsidRPr="00365C9F">
        <w:rPr>
          <w:rFonts w:ascii="Times New Roman" w:hAnsi="Times New Roman" w:cs="Times New Roman"/>
          <w:sz w:val="28"/>
        </w:rPr>
        <w:t xml:space="preserve">Шаг 5. В случае если точность диагностического прогнозирования оказалась приемлемой для задач, в которых используются прогнозные значения, то модель готова к использованию. В случае если точность прогнозирования оказалось недостаточной для последующего использования прогнозных значений, то возможно итеративное повторение всех описанных выше шагов, начиная с первого. </w:t>
      </w:r>
    </w:p>
    <w:p w14:paraId="61220DE3" w14:textId="77777777" w:rsidR="00F7189D" w:rsidRDefault="00F7189D" w:rsidP="00F7189D">
      <w:pPr>
        <w:rPr>
          <w:rFonts w:ascii="Times New Roman" w:hAnsi="Times New Roman" w:cs="Times New Roman"/>
          <w:b/>
          <w:sz w:val="28"/>
          <w:szCs w:val="28"/>
        </w:rPr>
      </w:pPr>
      <w:r>
        <w:rPr>
          <w:rFonts w:ascii="Times New Roman" w:hAnsi="Times New Roman" w:cs="Times New Roman"/>
          <w:b/>
          <w:sz w:val="28"/>
          <w:szCs w:val="28"/>
        </w:rPr>
        <w:br w:type="page"/>
      </w:r>
    </w:p>
    <w:p w14:paraId="727BA40A" w14:textId="77777777" w:rsidR="00F7189D" w:rsidRPr="001D00FD" w:rsidRDefault="00F7189D" w:rsidP="00F7189D">
      <w:pPr>
        <w:pStyle w:val="1"/>
        <w:spacing w:before="0" w:after="120" w:line="360" w:lineRule="auto"/>
        <w:ind w:firstLine="709"/>
        <w:rPr>
          <w:rFonts w:ascii="Times New Roman" w:hAnsi="Times New Roman" w:cs="Times New Roman"/>
          <w:color w:val="000000" w:themeColor="text1"/>
        </w:rPr>
      </w:pPr>
      <w:bookmarkStart w:id="9" w:name="_Toc58017199"/>
      <w:bookmarkStart w:id="10" w:name="_Toc59550689"/>
      <w:r w:rsidRPr="001D00FD">
        <w:rPr>
          <w:rFonts w:ascii="Times New Roman" w:hAnsi="Times New Roman" w:cs="Times New Roman"/>
          <w:color w:val="000000" w:themeColor="text1"/>
        </w:rPr>
        <w:lastRenderedPageBreak/>
        <w:t>2 Классификация моделей временных рядов</w:t>
      </w:r>
      <w:bookmarkEnd w:id="9"/>
      <w:bookmarkEnd w:id="10"/>
    </w:p>
    <w:p w14:paraId="0C510707" w14:textId="5CB7B473" w:rsidR="00F7189D"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hAnsi="Times New Roman" w:cs="Times New Roman"/>
          <w:color w:val="000000"/>
          <w:sz w:val="28"/>
          <w:szCs w:val="28"/>
          <w:shd w:val="clear" w:color="auto" w:fill="FFFFFF"/>
        </w:rPr>
        <w:t>Обычно модели временных рядов разделяют на с</w:t>
      </w:r>
      <w:r>
        <w:rPr>
          <w:rFonts w:ascii="Times New Roman" w:hAnsi="Times New Roman" w:cs="Times New Roman"/>
          <w:color w:val="000000"/>
          <w:sz w:val="28"/>
          <w:szCs w:val="28"/>
          <w:shd w:val="clear" w:color="auto" w:fill="FFFFFF"/>
        </w:rPr>
        <w:t>тати</w:t>
      </w:r>
      <w:ins w:id="11" w:author="Учетная запись Майкрософт" w:date="2020-12-16T09:55:00Z">
        <w:r w:rsidR="00C167B1">
          <w:rPr>
            <w:rFonts w:ascii="Times New Roman" w:hAnsi="Times New Roman" w:cs="Times New Roman"/>
            <w:color w:val="000000"/>
            <w:sz w:val="28"/>
            <w:szCs w:val="28"/>
            <w:shd w:val="clear" w:color="auto" w:fill="FFFFFF"/>
          </w:rPr>
          <w:t>сти</w:t>
        </w:r>
      </w:ins>
      <w:r>
        <w:rPr>
          <w:rFonts w:ascii="Times New Roman" w:hAnsi="Times New Roman" w:cs="Times New Roman"/>
          <w:color w:val="000000"/>
          <w:sz w:val="28"/>
          <w:szCs w:val="28"/>
          <w:shd w:val="clear" w:color="auto" w:fill="FFFFFF"/>
        </w:rPr>
        <w:t>ческие и структурные</w:t>
      </w:r>
      <w:del w:id="12" w:author="Иван Слеповичев" w:date="2020-12-15T16:21:00Z">
        <w:r w:rsidDel="00EA0565">
          <w:rPr>
            <w:rFonts w:ascii="Times New Roman" w:hAnsi="Times New Roman" w:cs="Times New Roman"/>
            <w:color w:val="000000"/>
            <w:sz w:val="28"/>
            <w:szCs w:val="28"/>
            <w:shd w:val="clear" w:color="auto" w:fill="FFFFFF"/>
          </w:rPr>
          <w:delText xml:space="preserve"> модели, каждый из которых также включает в себя модели</w:delText>
        </w:r>
      </w:del>
      <w:r>
        <w:rPr>
          <w:rFonts w:ascii="Times New Roman" w:hAnsi="Times New Roman" w:cs="Times New Roman"/>
          <w:color w:val="000000"/>
          <w:sz w:val="28"/>
          <w:szCs w:val="28"/>
          <w:shd w:val="clear" w:color="auto" w:fill="FFFFFF"/>
        </w:rPr>
        <w:t xml:space="preserve">. </w:t>
      </w:r>
    </w:p>
    <w:p w14:paraId="1B874088"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статистических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некоторого уравнения. К ним относятся:</w:t>
      </w:r>
    </w:p>
    <w:p w14:paraId="2EC36298"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регрессионные модели (линейная регрессия, нелинейная регрессия);</w:t>
      </w:r>
    </w:p>
    <w:p w14:paraId="18AA3C1C"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авторегрессионные модели (ARIMAX, GARCH, ARDLM);</w:t>
      </w:r>
    </w:p>
    <w:p w14:paraId="55D0BE4F"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экспоненциального сглаживания;</w:t>
      </w:r>
    </w:p>
    <w:p w14:paraId="4421C91F"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по выборке максимального подобия;</w:t>
      </w:r>
    </w:p>
    <w:p w14:paraId="5F2D7DBB"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структурных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некоторой структуры и правил перехода по ней. К ним относятся:</w:t>
      </w:r>
    </w:p>
    <w:p w14:paraId="6F3D561B"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нейросетевые модели;</w:t>
      </w:r>
    </w:p>
    <w:p w14:paraId="1F1D4E95"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цепей Маркова;</w:t>
      </w:r>
    </w:p>
    <w:p w14:paraId="425C7EDF"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классификационно-регрессионных деревьев.</w:t>
      </w:r>
    </w:p>
    <w:p w14:paraId="717C1B8F" w14:textId="77777777" w:rsidR="00F7189D" w:rsidRPr="00935A7E" w:rsidRDefault="00F7189D" w:rsidP="00F7189D">
      <w:pPr>
        <w:spacing w:after="0" w:line="360" w:lineRule="auto"/>
        <w:ind w:firstLine="709"/>
        <w:jc w:val="both"/>
        <w:rPr>
          <w:rFonts w:ascii="Times New Roman" w:hAnsi="Times New Roman" w:cs="Times New Roman"/>
          <w:color w:val="000000" w:themeColor="text1"/>
          <w:sz w:val="28"/>
          <w:szCs w:val="28"/>
          <w:shd w:val="clear" w:color="auto" w:fill="FFFFFF"/>
        </w:rPr>
      </w:pPr>
      <w:r w:rsidRPr="00F469EF">
        <w:rPr>
          <w:rFonts w:ascii="Times New Roman" w:hAnsi="Times New Roman" w:cs="Times New Roman"/>
          <w:color w:val="000000"/>
          <w:sz w:val="28"/>
          <w:szCs w:val="28"/>
          <w:shd w:val="clear" w:color="auto" w:fill="FFFFFF"/>
        </w:rPr>
        <w:t>Классификация моделей временных рядов представлена на рисунке 1.</w:t>
      </w:r>
    </w:p>
    <w:p w14:paraId="413A2207" w14:textId="77777777" w:rsidR="00F7189D" w:rsidRPr="00F469EF"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noProof/>
          <w:color w:val="000000"/>
          <w:sz w:val="28"/>
          <w:szCs w:val="28"/>
          <w:shd w:val="clear" w:color="auto" w:fill="FFFFFF"/>
          <w:lang w:eastAsia="ru-RU"/>
        </w:rPr>
        <w:drawing>
          <wp:inline distT="0" distB="0" distL="0" distR="0" wp14:anchorId="75C7DB8A" wp14:editId="0F3E25A9">
            <wp:extent cx="3314439" cy="2414016"/>
            <wp:effectExtent l="0" t="0" r="635" b="5715"/>
            <wp:docPr id="8" name="Рисунок 8" descr="C:\Users\Lenovo\Desktop\24d87e568e1bbc10d7304364a4c1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24d87e568e1bbc10d7304364a4c1041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7415" cy="2416183"/>
                    </a:xfrm>
                    <a:prstGeom prst="rect">
                      <a:avLst/>
                    </a:prstGeom>
                    <a:noFill/>
                    <a:ln>
                      <a:noFill/>
                    </a:ln>
                  </pic:spPr>
                </pic:pic>
              </a:graphicData>
            </a:graphic>
          </wp:inline>
        </w:drawing>
      </w:r>
    </w:p>
    <w:p w14:paraId="6E3841BA" w14:textId="4B403979" w:rsidR="00F7189D" w:rsidRPr="00A56D30" w:rsidRDefault="00F7189D" w:rsidP="00F7189D">
      <w:pPr>
        <w:spacing w:after="0" w:line="360" w:lineRule="auto"/>
        <w:ind w:firstLine="709"/>
        <w:jc w:val="center"/>
        <w:rPr>
          <w:rFonts w:ascii="Times New Roman" w:hAnsi="Times New Roman" w:cs="Times New Roman"/>
          <w:color w:val="000000"/>
          <w:sz w:val="24"/>
          <w:szCs w:val="28"/>
          <w:shd w:val="clear" w:color="auto" w:fill="FFFFFF"/>
        </w:rPr>
      </w:pPr>
      <w:r w:rsidRPr="00A56D30">
        <w:rPr>
          <w:rFonts w:ascii="Times New Roman" w:hAnsi="Times New Roman" w:cs="Times New Roman"/>
          <w:color w:val="000000"/>
          <w:sz w:val="24"/>
          <w:szCs w:val="28"/>
          <w:shd w:val="clear" w:color="auto" w:fill="FFFFFF"/>
        </w:rPr>
        <w:t>Рисунок 1 – Класси</w:t>
      </w:r>
      <w:r w:rsidR="00A56D30" w:rsidRPr="00A56D30">
        <w:rPr>
          <w:rFonts w:ascii="Times New Roman" w:hAnsi="Times New Roman" w:cs="Times New Roman"/>
          <w:color w:val="000000"/>
          <w:sz w:val="24"/>
          <w:szCs w:val="28"/>
          <w:shd w:val="clear" w:color="auto" w:fill="FFFFFF"/>
        </w:rPr>
        <w:t>фикация моделей временных рядов</w:t>
      </w:r>
    </w:p>
    <w:p w14:paraId="53B6B13D" w14:textId="76156CD9" w:rsidR="00F7189D" w:rsidRPr="00A56D30" w:rsidRDefault="00F7189D" w:rsidP="00A56D30">
      <w:pPr>
        <w:spacing w:after="0" w:line="36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Далее рассмотрим более подробно каждый из разделов моделей.</w:t>
      </w:r>
    </w:p>
    <w:p w14:paraId="22BA5138" w14:textId="1024BF5B" w:rsidR="00F7189D" w:rsidRPr="001D00FD" w:rsidRDefault="00F7189D" w:rsidP="00F7189D">
      <w:pPr>
        <w:pStyle w:val="1"/>
        <w:spacing w:before="0" w:after="120" w:line="360" w:lineRule="auto"/>
        <w:ind w:firstLine="709"/>
        <w:rPr>
          <w:rFonts w:ascii="Times New Roman" w:eastAsia="Times New Roman" w:hAnsi="Times New Roman" w:cs="Times New Roman"/>
          <w:color w:val="000000" w:themeColor="text1"/>
          <w:lang w:eastAsia="ru-RU"/>
        </w:rPr>
      </w:pPr>
      <w:bookmarkStart w:id="13" w:name="_Toc58017200"/>
      <w:bookmarkStart w:id="14" w:name="_Toc59550690"/>
      <w:r w:rsidRPr="001D00FD">
        <w:rPr>
          <w:rFonts w:ascii="Times New Roman" w:eastAsia="Times New Roman" w:hAnsi="Times New Roman" w:cs="Times New Roman"/>
          <w:color w:val="000000" w:themeColor="text1"/>
          <w:lang w:eastAsia="ru-RU"/>
        </w:rPr>
        <w:lastRenderedPageBreak/>
        <w:t>2.1 Регрессионные модели</w:t>
      </w:r>
      <w:bookmarkEnd w:id="13"/>
      <w:bookmarkEnd w:id="14"/>
    </w:p>
    <w:p w14:paraId="60CAA5F0" w14:textId="17A6D742"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Регрессия</w:t>
      </w:r>
      <w:r w:rsidR="007B1F59">
        <w:rPr>
          <w:rFonts w:ascii="Times New Roman" w:hAnsi="Times New Roman" w:cs="Times New Roman"/>
          <w:color w:val="000000"/>
          <w:sz w:val="28"/>
          <w:szCs w:val="28"/>
          <w:shd w:val="clear" w:color="auto" w:fill="FFFFFF"/>
        </w:rPr>
        <w:t xml:space="preserve"> </w:t>
      </w:r>
      <w:r w:rsidRPr="00F469EF">
        <w:rPr>
          <w:rFonts w:ascii="Times New Roman" w:hAnsi="Times New Roman" w:cs="Times New Roman"/>
          <w:color w:val="000000"/>
          <w:sz w:val="28"/>
          <w:szCs w:val="28"/>
          <w:shd w:val="clear" w:color="auto" w:fill="FFFFFF"/>
        </w:rPr>
        <w:t xml:space="preserve">– </w:t>
      </w:r>
      <w:r w:rsidR="002F3045">
        <w:rPr>
          <w:rFonts w:ascii="Times New Roman" w:hAnsi="Times New Roman" w:cs="Times New Roman"/>
          <w:color w:val="000000"/>
          <w:sz w:val="28"/>
          <w:szCs w:val="28"/>
          <w:shd w:val="clear" w:color="auto" w:fill="FFFFFF"/>
        </w:rPr>
        <w:t xml:space="preserve">это </w:t>
      </w:r>
      <w:r w:rsidRPr="00F469EF">
        <w:rPr>
          <w:rFonts w:ascii="Times New Roman" w:hAnsi="Times New Roman" w:cs="Times New Roman"/>
          <w:color w:val="000000"/>
          <w:sz w:val="28"/>
          <w:szCs w:val="28"/>
          <w:shd w:val="clear" w:color="auto" w:fill="FFFFFF"/>
        </w:rPr>
        <w:t>зависимость </w:t>
      </w:r>
      <w:r w:rsidRPr="00F469EF">
        <w:rPr>
          <w:rFonts w:ascii="Times New Roman" w:hAnsi="Times New Roman" w:cs="Times New Roman"/>
          <w:sz w:val="28"/>
          <w:szCs w:val="28"/>
          <w:shd w:val="clear" w:color="auto" w:fill="FFFFFF"/>
        </w:rPr>
        <w:t>математического ожидания</w:t>
      </w:r>
      <w:r w:rsidRPr="00F469EF">
        <w:rPr>
          <w:rFonts w:ascii="Times New Roman" w:hAnsi="Times New Roman" w:cs="Times New Roman"/>
          <w:color w:val="000000"/>
          <w:sz w:val="28"/>
          <w:szCs w:val="28"/>
          <w:shd w:val="clear" w:color="auto" w:fill="FFFFFF"/>
        </w:rPr>
        <w:t xml:space="preserve"> (например, среднего значения) случайной величины от одной или нескольких других случайных величин (свободных переменных)</w:t>
      </w:r>
      <w:r>
        <w:rPr>
          <w:rFonts w:ascii="Times New Roman" w:hAnsi="Times New Roman" w:cs="Times New Roman"/>
          <w:color w:val="000000"/>
          <w:sz w:val="28"/>
          <w:szCs w:val="28"/>
          <w:shd w:val="clear" w:color="auto" w:fill="FFFFFF"/>
        </w:rPr>
        <w:t>:</w:t>
      </w:r>
    </w:p>
    <w:p w14:paraId="594CC4CC" w14:textId="77777777" w:rsidR="00F7189D"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 xml:space="preserve"> </w:t>
      </w:r>
      <m:oMath>
        <m:r>
          <w:rPr>
            <w:rFonts w:ascii="Cambria Math" w:hAnsi="Cambria Math" w:cs="Times New Roman"/>
            <w:color w:val="000000"/>
            <w:sz w:val="28"/>
            <w:szCs w:val="28"/>
            <w:shd w:val="clear" w:color="auto" w:fill="FFFFFF"/>
          </w:rPr>
          <m:t>E</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y</m:t>
            </m:r>
          </m:e>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=f(x)</m:t>
        </m:r>
      </m:oMath>
      <w:r>
        <w:rPr>
          <w:rFonts w:ascii="Times New Roman" w:hAnsi="Times New Roman" w:cs="Times New Roman"/>
          <w:color w:val="000000"/>
          <w:sz w:val="28"/>
          <w:szCs w:val="28"/>
          <w:shd w:val="clear" w:color="auto" w:fill="FFFFFF"/>
        </w:rPr>
        <w:t>,</w:t>
      </w:r>
    </w:p>
    <w:p w14:paraId="7126B36D" w14:textId="77777777" w:rsidR="00F7189D" w:rsidRDefault="00F7189D" w:rsidP="00F7189D">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где </w:t>
      </w:r>
      <m:oMath>
        <m:r>
          <w:rPr>
            <w:rFonts w:ascii="Cambria Math" w:hAnsi="Cambria Math" w:cs="Times New Roman"/>
            <w:color w:val="000000"/>
            <w:sz w:val="28"/>
            <w:szCs w:val="28"/>
            <w:shd w:val="clear" w:color="auto" w:fill="FFFFFF"/>
          </w:rPr>
          <m:t>y</m:t>
        </m:r>
      </m:oMath>
      <w:r w:rsidRPr="009B1EF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 xml:space="preserve">зависимая переменная, </w:t>
      </w:r>
      <m:oMath>
        <m:r>
          <w:rPr>
            <w:rFonts w:ascii="Cambria Math" w:eastAsiaTheme="minorEastAsia" w:hAnsi="Cambria Math" w:cs="Times New Roman"/>
            <w:color w:val="000000"/>
            <w:sz w:val="28"/>
            <w:szCs w:val="28"/>
            <w:shd w:val="clear" w:color="auto" w:fill="FFFFFF"/>
          </w:rPr>
          <m:t>x</m:t>
        </m:r>
      </m:oMath>
      <w:r w:rsidRPr="009B1EF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объясняющая переменная.</w:t>
      </w:r>
    </w:p>
    <w:p w14:paraId="74BE5D52"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Регрессионным анализом называется поиск такой функции </w:t>
      </w:r>
      <m:oMath>
        <m:r>
          <w:rPr>
            <w:rFonts w:ascii="Cambria Math" w:hAnsi="Cambria Math" w:cs="Times New Roman"/>
            <w:color w:val="000000"/>
            <w:sz w:val="28"/>
            <w:szCs w:val="28"/>
            <w:shd w:val="clear" w:color="auto" w:fill="FFFFFF"/>
          </w:rPr>
          <m:t>f</m:t>
        </m:r>
      </m:oMath>
      <w:r w:rsidRPr="00F469EF">
        <w:rPr>
          <w:rFonts w:ascii="Times New Roman" w:hAnsi="Times New Roman" w:cs="Times New Roman"/>
          <w:color w:val="000000"/>
          <w:sz w:val="28"/>
          <w:szCs w:val="28"/>
          <w:shd w:val="clear" w:color="auto" w:fill="FFFFFF"/>
        </w:rPr>
        <w:t xml:space="preserve">, которая </w:t>
      </w:r>
      <w:r>
        <w:rPr>
          <w:rFonts w:ascii="Times New Roman" w:hAnsi="Times New Roman" w:cs="Times New Roman"/>
          <w:color w:val="000000"/>
          <w:sz w:val="28"/>
          <w:szCs w:val="28"/>
          <w:shd w:val="clear" w:color="auto" w:fill="FFFFFF"/>
        </w:rPr>
        <w:t>наилучшим образом приближает данные</w:t>
      </w:r>
      <w:r w:rsidRPr="00F469EF">
        <w:rPr>
          <w:rFonts w:ascii="Times New Roman" w:hAnsi="Times New Roman" w:cs="Times New Roman"/>
          <w:color w:val="000000"/>
          <w:sz w:val="28"/>
          <w:szCs w:val="28"/>
          <w:shd w:val="clear" w:color="auto" w:fill="FFFFFF"/>
        </w:rPr>
        <w:t xml:space="preserve">. </w:t>
      </w:r>
    </w:p>
    <w:p w14:paraId="460F1564" w14:textId="77777777"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Критерием качества приближения (целевой функцией) обычно является </w:t>
      </w:r>
      <w:r w:rsidRPr="00F469EF">
        <w:rPr>
          <w:rFonts w:ascii="Times New Roman" w:hAnsi="Times New Roman" w:cs="Times New Roman"/>
          <w:sz w:val="28"/>
          <w:szCs w:val="28"/>
          <w:shd w:val="clear" w:color="auto" w:fill="FFFFFF"/>
        </w:rPr>
        <w:t>среднеквадратичная ошибка</w:t>
      </w:r>
      <w:r w:rsidRPr="00F469EF">
        <w:rPr>
          <w:rFonts w:ascii="Times New Roman" w:hAnsi="Times New Roman" w:cs="Times New Roman"/>
          <w:color w:val="000000"/>
          <w:sz w:val="28"/>
          <w:szCs w:val="28"/>
          <w:shd w:val="clear" w:color="auto" w:fill="FFFFFF"/>
        </w:rPr>
        <w:t>:</w:t>
      </w:r>
    </w:p>
    <w:p w14:paraId="4BB467E2" w14:textId="77777777" w:rsidR="00F7189D" w:rsidRPr="00985C3C" w:rsidRDefault="00F7189D" w:rsidP="00F7189D">
      <w:pPr>
        <w:spacing w:after="0" w:line="360" w:lineRule="auto"/>
        <w:ind w:firstLine="709"/>
        <w:jc w:val="center"/>
        <w:rPr>
          <w:rFonts w:ascii="Times New Roman" w:eastAsiaTheme="minorEastAsia" w:hAnsi="Times New Roman" w:cs="Times New Roman"/>
          <w:i/>
          <w:color w:val="000000"/>
          <w:sz w:val="28"/>
          <w:szCs w:val="28"/>
          <w:shd w:val="clear" w:color="auto" w:fill="FFFFFF"/>
        </w:rPr>
      </w:pPr>
      <m:oMath>
        <m:r>
          <w:rPr>
            <w:rFonts w:ascii="Cambria Math" w:hAnsi="Cambria Math" w:cs="Times New Roman"/>
            <w:color w:val="000000"/>
            <w:sz w:val="28"/>
            <w:szCs w:val="28"/>
            <w:shd w:val="clear" w:color="auto" w:fill="FFFFFF"/>
            <w:lang w:val="en-US"/>
          </w:rPr>
          <m:t>MSE</m:t>
        </m:r>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lang w:val="en-US"/>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lang w:val="en-US"/>
              </w:rPr>
              <m:t>N</m:t>
            </m:r>
          </m:den>
        </m:f>
        <m:nary>
          <m:naryPr>
            <m:chr m:val="∑"/>
            <m:limLoc m:val="undOvr"/>
            <m:ctrlPr>
              <w:rPr>
                <w:rFonts w:ascii="Cambria Math" w:hAnsi="Cambria Math" w:cs="Times New Roman"/>
                <w:i/>
                <w:color w:val="000000"/>
                <w:sz w:val="28"/>
                <w:szCs w:val="28"/>
                <w:shd w:val="clear" w:color="auto" w:fill="FFFFFF"/>
                <w:lang w:val="en-US"/>
              </w:rPr>
            </m:ctrlPr>
          </m:naryPr>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up>
            <m:r>
              <w:rPr>
                <w:rFonts w:ascii="Cambria Math" w:hAnsi="Cambria Math" w:cs="Times New Roman"/>
                <w:color w:val="000000"/>
                <w:sz w:val="28"/>
                <w:szCs w:val="28"/>
                <w:shd w:val="clear" w:color="auto" w:fill="FFFFFF"/>
                <w:lang w:val="en-US"/>
              </w:rPr>
              <m:t>N</m:t>
            </m:r>
          </m:sup>
          <m:e>
            <m:sSup>
              <m:sSupPr>
                <m:ctrlPr>
                  <w:rPr>
                    <w:rFonts w:ascii="Cambria Math" w:hAnsi="Cambria Math" w:cs="Times New Roman"/>
                    <w:i/>
                    <w:color w:val="000000"/>
                    <w:sz w:val="28"/>
                    <w:szCs w:val="28"/>
                    <w:shd w:val="clear" w:color="auto" w:fill="FFFFFF"/>
                    <w:lang w:val="en-US"/>
                  </w:rPr>
                </m:ctrlPr>
              </m:sSupPr>
              <m:e>
                <m:d>
                  <m:dPr>
                    <m:ctrlPr>
                      <w:rPr>
                        <w:rFonts w:ascii="Cambria Math" w:hAnsi="Cambria Math" w:cs="Times New Roman"/>
                        <w:i/>
                        <w:color w:val="000000"/>
                        <w:sz w:val="28"/>
                        <w:szCs w:val="28"/>
                        <w:shd w:val="clear" w:color="auto" w:fill="FFFFFF"/>
                        <w:lang w:val="en-US"/>
                      </w:rPr>
                    </m:ctrlPr>
                  </m:dPr>
                  <m:e>
                    <m:sSub>
                      <m:sSubPr>
                        <m:ctrlPr>
                          <w:rPr>
                            <w:rFonts w:ascii="Cambria Math" w:hAnsi="Cambria Math" w:cs="Times New Roman"/>
                            <w:i/>
                            <w:color w:val="000000"/>
                            <w:sz w:val="28"/>
                            <w:szCs w:val="28"/>
                            <w:shd w:val="clear" w:color="auto" w:fill="FFFFFF"/>
                            <w:lang w:val="en-US"/>
                          </w:rPr>
                        </m:ctrlPr>
                      </m:sSubPr>
                      <m:e>
                        <m:r>
                          <w:rPr>
                            <w:rFonts w:ascii="Cambria Math" w:hAnsi="Cambria Math" w:cs="Times New Roman"/>
                            <w:color w:val="000000"/>
                            <w:sz w:val="28"/>
                            <w:szCs w:val="28"/>
                            <w:shd w:val="clear" w:color="auto" w:fill="FFFFFF"/>
                            <w:lang w:val="en-US"/>
                          </w:rPr>
                          <m:t>y</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acc>
                      <m:accPr>
                        <m:ctrlPr>
                          <w:rPr>
                            <w:rFonts w:ascii="Cambria Math" w:hAnsi="Cambria Math" w:cs="Times New Roman"/>
                            <w:i/>
                            <w:color w:val="000000"/>
                            <w:sz w:val="28"/>
                            <w:szCs w:val="28"/>
                            <w:shd w:val="clear" w:color="auto" w:fill="FFFFFF"/>
                            <w:lang w:val="en-US"/>
                          </w:rPr>
                        </m:ctrlPr>
                      </m:accPr>
                      <m:e>
                        <m:sSub>
                          <m:sSubPr>
                            <m:ctrlPr>
                              <w:rPr>
                                <w:rFonts w:ascii="Cambria Math" w:hAnsi="Cambria Math" w:cs="Times New Roman"/>
                                <w:i/>
                                <w:color w:val="000000"/>
                                <w:sz w:val="28"/>
                                <w:szCs w:val="28"/>
                                <w:shd w:val="clear" w:color="auto" w:fill="FFFFFF"/>
                                <w:lang w:val="en-US"/>
                              </w:rPr>
                            </m:ctrlPr>
                          </m:sSubPr>
                          <m:e>
                            <m:r>
                              <w:rPr>
                                <w:rFonts w:ascii="Cambria Math" w:hAnsi="Cambria Math" w:cs="Times New Roman"/>
                                <w:color w:val="000000"/>
                                <w:sz w:val="28"/>
                                <w:szCs w:val="28"/>
                                <w:shd w:val="clear" w:color="auto" w:fill="FFFFFF"/>
                                <w:lang w:val="en-US"/>
                              </w:rPr>
                              <m:t>y</m:t>
                            </m:r>
                          </m:e>
                          <m:sub>
                            <m:r>
                              <w:rPr>
                                <w:rFonts w:ascii="Cambria Math" w:hAnsi="Cambria Math" w:cs="Times New Roman"/>
                                <w:color w:val="000000"/>
                                <w:sz w:val="28"/>
                                <w:szCs w:val="28"/>
                                <w:shd w:val="clear" w:color="auto" w:fill="FFFFFF"/>
                                <w:lang w:val="en-US"/>
                              </w:rPr>
                              <m:t>i</m:t>
                            </m:r>
                          </m:sub>
                        </m:sSub>
                      </m:e>
                    </m:acc>
                  </m:e>
                </m:d>
              </m:e>
              <m:sup>
                <m:r>
                  <w:rPr>
                    <w:rFonts w:ascii="Cambria Math" w:hAnsi="Cambria Math" w:cs="Times New Roman"/>
                    <w:color w:val="000000"/>
                    <w:sz w:val="28"/>
                    <w:szCs w:val="28"/>
                    <w:shd w:val="clear" w:color="auto" w:fill="FFFFFF"/>
                  </w:rPr>
                  <m:t>2</m:t>
                </m:r>
              </m:sup>
            </m:sSup>
          </m:e>
        </m:nary>
      </m:oMath>
      <w:r w:rsidRPr="00985C3C">
        <w:rPr>
          <w:rFonts w:ascii="Times New Roman" w:eastAsiaTheme="minorEastAsia" w:hAnsi="Times New Roman" w:cs="Times New Roman"/>
          <w:i/>
          <w:color w:val="000000"/>
          <w:sz w:val="28"/>
          <w:szCs w:val="28"/>
          <w:shd w:val="clear" w:color="auto" w:fill="FFFFFF"/>
        </w:rPr>
        <w:t>,</w:t>
      </w:r>
    </w:p>
    <w:p w14:paraId="630218AC" w14:textId="77777777" w:rsidR="00F7189D" w:rsidRDefault="00F7189D" w:rsidP="00F7189D">
      <w:pPr>
        <w:spacing w:after="0" w:line="360" w:lineRule="auto"/>
        <w:jc w:val="both"/>
        <w:rPr>
          <w:rFonts w:ascii="Times New Roman" w:eastAsiaTheme="minorEastAsia" w:hAnsi="Times New Roman"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где</w:t>
      </w:r>
      <w:r w:rsidRPr="00985C3C">
        <w:rPr>
          <w:rFonts w:ascii="Times New Roman" w:eastAsiaTheme="minorEastAsia" w:hAnsi="Times New Roman" w:cs="Times New Roman"/>
          <w:color w:val="000000"/>
          <w:sz w:val="28"/>
          <w:szCs w:val="28"/>
          <w:shd w:val="clear" w:color="auto" w:fill="FFFFFF"/>
        </w:rPr>
        <w:t xml:space="preserve"> </w:t>
      </w:r>
      <m:oMath>
        <m:r>
          <w:rPr>
            <w:rFonts w:ascii="Cambria Math" w:eastAsiaTheme="minorEastAsia" w:hAnsi="Cambria Math" w:cs="Times New Roman"/>
            <w:color w:val="000000"/>
            <w:sz w:val="28"/>
            <w:szCs w:val="28"/>
            <w:shd w:val="clear" w:color="auto" w:fill="FFFFFF"/>
            <w:lang w:val="en-US"/>
          </w:rPr>
          <m:t>y</m:t>
        </m:r>
      </m:oMath>
      <w:r w:rsidRPr="00985C3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фактический</w:t>
      </w:r>
      <w:r w:rsidRPr="00985C3C">
        <w:rPr>
          <w:rFonts w:ascii="Times New Roman" w:eastAsiaTheme="minorEastAsia" w:hAnsi="Times New Roman" w:cs="Times New Roman"/>
          <w:color w:val="000000"/>
          <w:sz w:val="28"/>
          <w:szCs w:val="28"/>
          <w:shd w:val="clear" w:color="auto" w:fill="FFFFFF"/>
        </w:rPr>
        <w:t xml:space="preserve"> ожидаемый</w:t>
      </w:r>
      <w:r>
        <w:rPr>
          <w:rFonts w:ascii="Times New Roman" w:eastAsiaTheme="minorEastAsia" w:hAnsi="Times New Roman" w:cs="Times New Roman"/>
          <w:color w:val="000000"/>
          <w:sz w:val="28"/>
          <w:szCs w:val="28"/>
          <w:shd w:val="clear" w:color="auto" w:fill="FFFFFF"/>
        </w:rPr>
        <w:t xml:space="preserve"> результат, </w:t>
      </w:r>
      <m:oMath>
        <m:acc>
          <m:accPr>
            <m:ctrlPr>
              <w:rPr>
                <w:rFonts w:ascii="Cambria Math" w:eastAsiaTheme="minorEastAsia" w:hAnsi="Cambria Math" w:cs="Times New Roman"/>
                <w:i/>
                <w:color w:val="000000"/>
                <w:sz w:val="28"/>
                <w:szCs w:val="28"/>
                <w:shd w:val="clear" w:color="auto" w:fill="FFFFFF"/>
              </w:rPr>
            </m:ctrlPr>
          </m:accPr>
          <m:e>
            <m:r>
              <w:rPr>
                <w:rFonts w:ascii="Cambria Math" w:eastAsiaTheme="minorEastAsia" w:hAnsi="Cambria Math" w:cs="Times New Roman"/>
                <w:color w:val="000000"/>
                <w:sz w:val="28"/>
                <w:szCs w:val="28"/>
                <w:shd w:val="clear" w:color="auto" w:fill="FFFFFF"/>
                <w:lang w:val="en-US"/>
              </w:rPr>
              <m:t>y</m:t>
            </m:r>
          </m:e>
        </m:acc>
      </m:oMath>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 прогноз модели</w:t>
      </w:r>
      <w:r w:rsidRPr="009D0223">
        <w:rPr>
          <w:rFonts w:ascii="Times New Roman" w:eastAsiaTheme="minorEastAsia" w:hAnsi="Times New Roman" w:cs="Times New Roman"/>
          <w:color w:val="000000"/>
          <w:sz w:val="28"/>
          <w:szCs w:val="28"/>
          <w:shd w:val="clear" w:color="auto" w:fill="FFFFFF"/>
        </w:rPr>
        <w:t>.</w:t>
      </w:r>
    </w:p>
    <w:p w14:paraId="62797AF0" w14:textId="77777777" w:rsidR="00F7189D" w:rsidRDefault="00F7189D" w:rsidP="00F7189D">
      <w:pPr>
        <w:spacing w:after="0" w:line="360" w:lineRule="auto"/>
        <w:ind w:firstLine="709"/>
        <w:jc w:val="both"/>
        <w:rPr>
          <w:rFonts w:ascii="Times New Roman" w:eastAsiaTheme="minorEastAsia" w:hAnsi="Times New Roman"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Регрессия может быть представлена в виде суммы неслучайной и случайной составляющих:</w:t>
      </w:r>
    </w:p>
    <w:p w14:paraId="696E3E13" w14:textId="77777777" w:rsidR="00F7189D" w:rsidRPr="00985C3C" w:rsidRDefault="00F7189D" w:rsidP="00F7189D">
      <w:pPr>
        <w:spacing w:after="0" w:line="360" w:lineRule="auto"/>
        <w:jc w:val="center"/>
        <w:rPr>
          <w:rFonts w:ascii="Times New Roman" w:eastAsiaTheme="minorEastAsia"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y=f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+v</m:t>
        </m:r>
      </m:oMath>
      <w:r w:rsidRPr="00985C3C">
        <w:rPr>
          <w:rFonts w:ascii="Times New Roman" w:eastAsiaTheme="minorEastAsia" w:hAnsi="Times New Roman" w:cs="Times New Roman"/>
          <w:color w:val="000000"/>
          <w:sz w:val="28"/>
          <w:szCs w:val="28"/>
          <w:shd w:val="clear" w:color="auto" w:fill="FFFFFF"/>
        </w:rPr>
        <w:t>,</w:t>
      </w:r>
    </w:p>
    <w:p w14:paraId="45504687" w14:textId="7E04AB2E" w:rsidR="00F7189D" w:rsidRPr="00526F54" w:rsidRDefault="00F7189D" w:rsidP="00F7189D">
      <w:pPr>
        <w:spacing w:after="0" w:line="360" w:lineRule="auto"/>
        <w:jc w:val="both"/>
        <w:rPr>
          <w:rFonts w:ascii="Times New Roman" w:hAnsi="Times New Roman"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 xml:space="preserve">где </w:t>
      </w:r>
      <m:oMath>
        <m:r>
          <w:rPr>
            <w:rFonts w:ascii="Cambria Math" w:eastAsiaTheme="minorEastAsia" w:hAnsi="Cambria Math" w:cs="Times New Roman"/>
            <w:color w:val="000000"/>
            <w:sz w:val="28"/>
            <w:szCs w:val="28"/>
            <w:shd w:val="clear" w:color="auto" w:fill="FFFFFF"/>
          </w:rPr>
          <m:t>f</m:t>
        </m:r>
      </m:oMath>
      <w:r w:rsidRPr="00985C3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 xml:space="preserve">функция регрессионной зависимости, </w:t>
      </w:r>
      <m:oMath>
        <m:r>
          <w:rPr>
            <w:rFonts w:ascii="Cambria Math" w:eastAsiaTheme="minorEastAsia" w:hAnsi="Cambria Math" w:cs="Times New Roman"/>
            <w:color w:val="000000"/>
            <w:sz w:val="28"/>
            <w:szCs w:val="28"/>
            <w:shd w:val="clear" w:color="auto" w:fill="FFFFFF"/>
          </w:rPr>
          <m:t>v</m:t>
        </m:r>
      </m:oMath>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w:t>
      </w:r>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аддитивная случайная величина с нулевым матожида</w:t>
      </w:r>
      <w:del w:id="15" w:author="Иван Слеповичев" w:date="2020-12-15T16:26:00Z">
        <w:r w:rsidDel="00FB01C1">
          <w:rPr>
            <w:rFonts w:ascii="Times New Roman" w:eastAsiaTheme="minorEastAsia" w:hAnsi="Times New Roman" w:cs="Times New Roman"/>
            <w:color w:val="000000"/>
            <w:sz w:val="28"/>
            <w:szCs w:val="28"/>
            <w:shd w:val="clear" w:color="auto" w:fill="FFFFFF"/>
          </w:rPr>
          <w:delText>е</w:delText>
        </w:r>
      </w:del>
      <w:r>
        <w:rPr>
          <w:rFonts w:ascii="Times New Roman" w:eastAsiaTheme="minorEastAsia" w:hAnsi="Times New Roman" w:cs="Times New Roman"/>
          <w:color w:val="000000"/>
          <w:sz w:val="28"/>
          <w:szCs w:val="28"/>
          <w:shd w:val="clear" w:color="auto" w:fill="FFFFFF"/>
        </w:rPr>
        <w:t>нием.</w:t>
      </w:r>
    </w:p>
    <w:p w14:paraId="33AE8AE7"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Относительно характера распределения этой величины делаются предположения, называемые гипотезой порождения данных. Для подтверждения или опровержения этой гипотезы выполняются </w:t>
      </w:r>
      <w:r w:rsidRPr="00F469EF">
        <w:rPr>
          <w:rFonts w:ascii="Times New Roman" w:hAnsi="Times New Roman" w:cs="Times New Roman"/>
          <w:sz w:val="28"/>
          <w:szCs w:val="28"/>
          <w:shd w:val="clear" w:color="auto" w:fill="FFFFFF"/>
        </w:rPr>
        <w:t>статистические тесты</w:t>
      </w:r>
      <w:r w:rsidRPr="00F469EF">
        <w:rPr>
          <w:rFonts w:ascii="Times New Roman" w:hAnsi="Times New Roman" w:cs="Times New Roman"/>
          <w:color w:val="000000"/>
          <w:sz w:val="28"/>
          <w:szCs w:val="28"/>
          <w:shd w:val="clear" w:color="auto" w:fill="FFFFFF"/>
        </w:rPr>
        <w:t>, называемые </w:t>
      </w:r>
      <w:r w:rsidRPr="00F469EF">
        <w:rPr>
          <w:rFonts w:ascii="Times New Roman" w:hAnsi="Times New Roman" w:cs="Times New Roman"/>
          <w:sz w:val="28"/>
          <w:szCs w:val="28"/>
          <w:shd w:val="clear" w:color="auto" w:fill="FFFFFF"/>
        </w:rPr>
        <w:t>анализом остатков</w:t>
      </w:r>
      <w:r w:rsidRPr="00F469EF">
        <w:rPr>
          <w:rFonts w:ascii="Times New Roman" w:hAnsi="Times New Roman" w:cs="Times New Roman"/>
          <w:color w:val="000000"/>
          <w:sz w:val="28"/>
          <w:szCs w:val="28"/>
          <w:shd w:val="clear" w:color="auto" w:fill="FFFFFF"/>
        </w:rPr>
        <w:t>. При этом предполагается, что независимая переменная не содержит ошибок. Регрессионный анализ используется для </w:t>
      </w:r>
      <w:r w:rsidRPr="00F469EF">
        <w:rPr>
          <w:rFonts w:ascii="Times New Roman" w:hAnsi="Times New Roman" w:cs="Times New Roman"/>
          <w:sz w:val="28"/>
          <w:szCs w:val="28"/>
          <w:shd w:val="clear" w:color="auto" w:fill="FFFFFF"/>
        </w:rPr>
        <w:t>прогноза</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анализа временных рядов</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тестирования гипотез</w:t>
      </w:r>
      <w:r w:rsidRPr="00F469EF">
        <w:rPr>
          <w:rFonts w:ascii="Times New Roman" w:hAnsi="Times New Roman" w:cs="Times New Roman"/>
          <w:color w:val="000000"/>
          <w:sz w:val="28"/>
          <w:szCs w:val="28"/>
          <w:shd w:val="clear" w:color="auto" w:fill="FFFFFF"/>
        </w:rPr>
        <w:t> и выявления скрытых взаимосвязей в данных.</w:t>
      </w:r>
    </w:p>
    <w:p w14:paraId="4A137BEF" w14:textId="77777777" w:rsidR="00F7189D" w:rsidRPr="00F469EF" w:rsidRDefault="00F7189D" w:rsidP="00F7189D">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Линейная регрессия – одна из важнейших и широко используемых техник регрессии. Эта самый простой метод регрессии. Одним из его достоинств является лёгкость интерпретации результатов. Как было замечено ранее, в основе модели регрессии лежат  исследования зависимостей одной переменной от другой. Иногда две переменные связаны точным уравнением </w:t>
      </w:r>
      <w:r w:rsidRPr="00F469EF">
        <w:rPr>
          <w:rFonts w:ascii="Times New Roman" w:hAnsi="Times New Roman" w:cs="Times New Roman"/>
          <w:sz w:val="28"/>
          <w:szCs w:val="28"/>
          <w:shd w:val="clear" w:color="auto" w:fill="FFFFFF"/>
        </w:rPr>
        <w:lastRenderedPageBreak/>
        <w:t>прямой линии. Уравнение прямой может быть полезно во многих ситуациях для обобщения наблюдаемой зависимости одной переменной от другой. Такое уравнение можно получить методом наименьших квадратов, когда существуют экспериментальные данные.</w:t>
      </w:r>
    </w:p>
    <w:p w14:paraId="68866C9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Пусть линия регрессии переменной </w:t>
      </w: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Тогда можно записать линейную модель</w:t>
      </w:r>
    </w:p>
    <w:p w14:paraId="0801DFB7"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X+ε</m:t>
        </m:r>
      </m:oMath>
      <w:r w:rsidRPr="00F469EF">
        <w:rPr>
          <w:rFonts w:ascii="Times New Roman" w:eastAsiaTheme="minorEastAsia" w:hAnsi="Times New Roman" w:cs="Times New Roman"/>
          <w:sz w:val="28"/>
          <w:szCs w:val="28"/>
          <w:shd w:val="clear" w:color="auto" w:fill="FFFFFF"/>
        </w:rPr>
        <w:t xml:space="preserve">, </w:t>
      </w:r>
    </w:p>
    <w:p w14:paraId="4AF01BB0"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так что для данного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соответствующее значение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состоит из 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плюс добавка в виде </w:t>
      </w:r>
      <m:oMath>
        <m:r>
          <w:rPr>
            <w:rFonts w:ascii="Cambria Math" w:hAnsi="Cambria Math" w:cs="Times New Roman"/>
            <w:sz w:val="28"/>
            <w:szCs w:val="28"/>
            <w:shd w:val="clear" w:color="auto" w:fill="FFFFFF"/>
          </w:rPr>
          <m:t>ε</m:t>
        </m:r>
      </m:oMath>
      <w:r w:rsidRPr="00F469EF">
        <w:rPr>
          <w:rFonts w:ascii="Times New Roman" w:eastAsiaTheme="minorEastAsia" w:hAnsi="Times New Roman" w:cs="Times New Roman"/>
          <w:sz w:val="28"/>
          <w:szCs w:val="28"/>
          <w:shd w:val="clear" w:color="auto" w:fill="FFFFFF"/>
        </w:rPr>
        <w:t xml:space="preserve">, при учёте которой любой индивидуальный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получает возможность не попасть на линию регрессии. </w:t>
      </w:r>
    </w:p>
    <w:p w14:paraId="78630F38"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Уравнение линейной модели, которое было записано выше, представляет из себя модель, в которую «мы верим». Начинать необходимо с предположения, что эта модель установлена, но она требует проверки на последующих стадиях. Первоначальное допущение верности установленной модели называют постулированием модели или допущение о её правильности. 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oMath>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oMath>
      <w:r w:rsidRPr="00F469EF">
        <w:rPr>
          <w:rFonts w:ascii="Times New Roman" w:eastAsiaTheme="minorEastAsia" w:hAnsi="Times New Roman" w:cs="Times New Roman"/>
          <w:sz w:val="28"/>
          <w:szCs w:val="28"/>
          <w:shd w:val="clear" w:color="auto" w:fill="FFFFFF"/>
        </w:rPr>
        <w:t xml:space="preserve"> – параметры модели.</w:t>
      </w:r>
    </w:p>
    <w:p w14:paraId="0B4BC0D9" w14:textId="4E27307D"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Когда говорят о том, что модель линейна или нелинейна, то имеют в виду линейность или нелинейность по параметрам. Величина наивысшей степени предикатора</w:t>
      </w:r>
      <w:r>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rPr>
        <w:t xml:space="preserve">в модели называется порядком модели. </w:t>
      </w:r>
      <w:r>
        <w:rPr>
          <w:rFonts w:ascii="Times New Roman" w:eastAsiaTheme="minorEastAsia" w:hAnsi="Times New Roman" w:cs="Times New Roman"/>
          <w:sz w:val="28"/>
          <w:szCs w:val="28"/>
          <w:shd w:val="clear" w:color="auto" w:fill="FFFFFF"/>
        </w:rPr>
        <w:t xml:space="preserve">Под предикаторами понимают прогностический параметр, средство прогнозирования. </w:t>
      </w:r>
      <w:r w:rsidR="007B1F59">
        <w:rPr>
          <w:rFonts w:ascii="Times New Roman" w:eastAsiaTheme="minorEastAsia" w:hAnsi="Times New Roman" w:cs="Times New Roman"/>
          <w:sz w:val="28"/>
          <w:szCs w:val="28"/>
          <w:shd w:val="clear" w:color="auto" w:fill="FFFFFF"/>
          <w:lang w:val="en-US"/>
        </w:rPr>
        <w:t>[</w:t>
      </w:r>
      <w:r w:rsidR="006107FB">
        <w:rPr>
          <w:rFonts w:ascii="Times New Roman" w:eastAsiaTheme="minorEastAsia" w:hAnsi="Times New Roman" w:cs="Times New Roman"/>
          <w:sz w:val="28"/>
          <w:szCs w:val="28"/>
          <w:shd w:val="clear" w:color="auto" w:fill="FFFFFF"/>
          <w:lang w:val="en-US"/>
        </w:rPr>
        <w:t>5</w:t>
      </w:r>
      <w:r w:rsidR="007B1F59">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rPr>
        <w:t>Например, модель, которая имеет вид:</w:t>
      </w:r>
    </w:p>
    <w:p w14:paraId="7431EEB7" w14:textId="77777777" w:rsidR="00F7189D" w:rsidRPr="00985C3C" w:rsidRDefault="00F7189D" w:rsidP="00F7189D">
      <w:pPr>
        <w:spacing w:after="0" w:line="360" w:lineRule="auto"/>
        <w:ind w:firstLine="709"/>
        <w:jc w:val="both"/>
        <w:rPr>
          <w:rFonts w:ascii="Times New Roman" w:eastAsiaTheme="minorEastAsia" w:hAnsi="Times New Roman" w:cs="Times New Roman"/>
          <w:i/>
          <w:sz w:val="28"/>
          <w:szCs w:val="28"/>
          <w:shd w:val="clear" w:color="auto" w:fill="FFFFFF"/>
        </w:rPr>
      </w:pPr>
      <m:oMathPara>
        <m:oMath>
          <m:r>
            <w:rPr>
              <w:rFonts w:ascii="Cambria Math" w:hAnsi="Cambria Math" w:cs="Times New Roman"/>
              <w:sz w:val="28"/>
              <w:szCs w:val="28"/>
              <w:shd w:val="clear" w:color="auto" w:fill="FFFFFF"/>
              <w:lang w:val="en-US"/>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+ε</m:t>
          </m:r>
        </m:oMath>
      </m:oMathPara>
    </w:p>
    <w:p w14:paraId="3A9FD0ED" w14:textId="3F6C8ABC"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представляет из себя регрессионную модель второго порядка (по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и линейная (по </w:t>
      </w:r>
      <m:oMath>
        <m:r>
          <w:rPr>
            <w:rFonts w:ascii="Cambria Math" w:eastAsiaTheme="minorEastAsia" w:hAnsi="Cambria Math" w:cs="Times New Roman"/>
            <w:sz w:val="28"/>
            <w:szCs w:val="28"/>
            <w:shd w:val="clear" w:color="auto" w:fill="FFFFFF"/>
          </w:rPr>
          <m:t>β</m:t>
        </m:r>
      </m:oMath>
      <w:r w:rsidRPr="00F469EF">
        <w:rPr>
          <w:rFonts w:ascii="Times New Roman" w:eastAsiaTheme="minorEastAsia" w:hAnsi="Times New Roman" w:cs="Times New Roman"/>
          <w:sz w:val="28"/>
          <w:szCs w:val="28"/>
          <w:shd w:val="clear" w:color="auto" w:fill="FFFFFF"/>
        </w:rPr>
        <w:t xml:space="preserve">). Обозначение вида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oMath>
      <w:r w:rsidRPr="00F469EF">
        <w:rPr>
          <w:rFonts w:ascii="Times New Roman" w:eastAsiaTheme="minorEastAsia" w:hAnsi="Times New Roman" w:cs="Times New Roman"/>
          <w:sz w:val="28"/>
          <w:szCs w:val="28"/>
          <w:shd w:val="clear" w:color="auto" w:fill="FFFFFF"/>
        </w:rPr>
        <w:t xml:space="preserve"> чаще всего используется в полиномиальных моделях. [</w:t>
      </w:r>
      <w:r w:rsidR="006107FB" w:rsidRPr="00C167B1">
        <w:rPr>
          <w:rFonts w:ascii="Times New Roman" w:eastAsiaTheme="minorEastAsia" w:hAnsi="Times New Roman" w:cs="Times New Roman"/>
          <w:sz w:val="28"/>
          <w:szCs w:val="28"/>
          <w:shd w:val="clear" w:color="auto" w:fill="FFFFFF"/>
          <w:rPrChange w:id="16" w:author="Учетная запись Майкрософт" w:date="2020-12-16T09:55:00Z">
            <w:rPr>
              <w:rFonts w:ascii="Times New Roman" w:eastAsiaTheme="minorEastAsia" w:hAnsi="Times New Roman" w:cs="Times New Roman"/>
              <w:sz w:val="28"/>
              <w:szCs w:val="28"/>
              <w:shd w:val="clear" w:color="auto" w:fill="FFFFFF"/>
              <w:lang w:val="en-US"/>
            </w:rPr>
          </w:rPrChange>
        </w:rPr>
        <w:t>6</w:t>
      </w:r>
      <w:r w:rsidRPr="00F469EF">
        <w:rPr>
          <w:rFonts w:ascii="Times New Roman" w:eastAsiaTheme="minorEastAsia" w:hAnsi="Times New Roman" w:cs="Times New Roman"/>
          <w:sz w:val="28"/>
          <w:szCs w:val="28"/>
          <w:shd w:val="clear" w:color="auto" w:fill="FFFFFF"/>
        </w:rPr>
        <w:t>]</w:t>
      </w:r>
    </w:p>
    <w:p w14:paraId="201EE40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Под многомерной регрессией понимают линейную регрессию в -мерном пространстве, где объекты и признаки являются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-мерными векторами. Пусть существует множество объектов </w:t>
      </w:r>
      <m:oMath>
        <m:r>
          <w:rPr>
            <w:rFonts w:ascii="Cambria Math" w:eastAsiaTheme="minorEastAsia" w:hAnsi="Cambria Math" w:cs="Times New Roman"/>
            <w:sz w:val="28"/>
            <w:szCs w:val="28"/>
            <w:shd w:val="clear" w:color="auto" w:fill="FFFFFF"/>
          </w:rPr>
          <m:t>X=</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n</m:t>
            </m:r>
          </m:sup>
        </m:sSup>
      </m:oMath>
      <w:r w:rsidRPr="00F469EF">
        <w:rPr>
          <w:rFonts w:ascii="Times New Roman" w:eastAsiaTheme="minorEastAsia" w:hAnsi="Times New Roman" w:cs="Times New Roman"/>
          <w:sz w:val="28"/>
          <w:szCs w:val="28"/>
          <w:shd w:val="clear" w:color="auto" w:fill="FFFFFF"/>
        </w:rPr>
        <w:t xml:space="preserve">, множество ответов </w:t>
      </w:r>
      <m:oMath>
        <m:r>
          <w:rPr>
            <w:rFonts w:ascii="Cambria Math" w:eastAsiaTheme="minorEastAsia" w:hAnsi="Cambria Math" w:cs="Times New Roman"/>
            <w:sz w:val="28"/>
            <w:szCs w:val="28"/>
            <w:shd w:val="clear" w:color="auto" w:fill="FFFFFF"/>
          </w:rPr>
          <m:t>Y</m:t>
        </m:r>
        <m:r>
          <m:rPr>
            <m:scr m:val="double-struck"/>
          </m:rPr>
          <w:rPr>
            <w:rFonts w:ascii="Cambria Math" w:eastAsiaTheme="minorEastAsia" w:hAnsi="Cambria Math" w:cs="Times New Roman"/>
            <w:sz w:val="28"/>
            <w:szCs w:val="28"/>
            <w:shd w:val="clear" w:color="auto" w:fill="FFFFFF"/>
          </w:rPr>
          <m:t>=R</m:t>
        </m:r>
      </m:oMath>
      <w:r w:rsidRPr="00F469EF">
        <w:rPr>
          <w:rFonts w:ascii="Times New Roman" w:eastAsiaTheme="minorEastAsia" w:hAnsi="Times New Roman" w:cs="Times New Roman"/>
          <w:sz w:val="28"/>
          <w:szCs w:val="28"/>
          <w:shd w:val="clear" w:color="auto" w:fill="FFFFFF"/>
        </w:rPr>
        <w:t xml:space="preserve">, набор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 вещественнозначных признаков </w:t>
      </w: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j=</m:t>
        </m:r>
        <m:acc>
          <m:accPr>
            <m:chr m:val="̅"/>
            <m:ctrlPr>
              <w:rPr>
                <w:rFonts w:ascii="Cambria Math" w:eastAsiaTheme="minorEastAsia" w:hAnsi="Cambria Math" w:cs="Times New Roman"/>
                <w:i/>
                <w:sz w:val="28"/>
                <w:szCs w:val="28"/>
                <w:shd w:val="clear" w:color="auto" w:fill="FFFFFF"/>
              </w:rPr>
            </m:ctrlPr>
          </m:accPr>
          <m:e>
            <m:r>
              <w:rPr>
                <w:rFonts w:ascii="Cambria Math" w:eastAsiaTheme="minorEastAsia" w:hAnsi="Cambria Math" w:cs="Times New Roman"/>
                <w:sz w:val="28"/>
                <w:szCs w:val="28"/>
                <w:shd w:val="clear" w:color="auto" w:fill="FFFFFF"/>
              </w:rPr>
              <m:t>1,…,n</m:t>
            </m:r>
          </m:e>
        </m:acc>
      </m:oMath>
      <w:r w:rsidRPr="00F469EF">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rPr>
        <w:lastRenderedPageBreak/>
        <w:t xml:space="preserve">Введём матричные обозначения: матрица информации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 xml:space="preserve">, целевой вектор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вектор параметров </w:t>
      </w:r>
      <m:oMath>
        <m:r>
          <w:rPr>
            <w:rFonts w:ascii="Cambria Math" w:eastAsiaTheme="minorEastAsia" w:hAnsi="Cambria Math" w:cs="Times New Roman"/>
            <w:sz w:val="28"/>
            <w:szCs w:val="28"/>
            <w:shd w:val="clear" w:color="auto" w:fill="FFFFFF"/>
          </w:rPr>
          <m:t>α</m:t>
        </m:r>
      </m:oMath>
      <w:r w:rsidRPr="00F469EF">
        <w:rPr>
          <w:rFonts w:ascii="Times New Roman" w:eastAsiaTheme="minorEastAsia" w:hAnsi="Times New Roman" w:cs="Times New Roman"/>
          <w:sz w:val="28"/>
          <w:szCs w:val="28"/>
          <w:shd w:val="clear" w:color="auto" w:fill="FFFFFF"/>
        </w:rPr>
        <w:t xml:space="preserve"> и диагональная матрица весов:</w:t>
      </w:r>
    </w:p>
    <w:p w14:paraId="5C1F72EE" w14:textId="77777777" w:rsidR="00F7189D" w:rsidRPr="00F469EF" w:rsidRDefault="00F7189D"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r>
          <w:rPr>
            <w:rFonts w:ascii="Cambria Math" w:eastAsiaTheme="minorEastAsia" w:hAnsi="Cambria Math" w:cs="Times New Roman"/>
            <w:sz w:val="28"/>
            <w:szCs w:val="28"/>
            <w:shd w:val="clear" w:color="auto" w:fill="FFFFFF"/>
            <w:lang w:val="en-US"/>
          </w:rPr>
          <m:t>F</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rPr>
                  <m:t>1</m:t>
                </m:r>
              </m:sub>
            </m:sSub>
            <m:r>
              <w:rPr>
                <w:rFonts w:ascii="Cambria Math" w:eastAsiaTheme="minorEastAsia" w:hAnsi="Cambria Math" w:cs="Times New Roman"/>
                <w:sz w:val="28"/>
                <w:szCs w:val="28"/>
                <w:shd w:val="clear" w:color="auto" w:fill="FFFFFF"/>
              </w:rPr>
              <m:t xml:space="preserve"> . .. </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n</m:t>
                </m:r>
              </m:sub>
            </m:sSub>
          </m:e>
        </m:d>
      </m:oMath>
      <w:r w:rsidRPr="00F469EF">
        <w:rPr>
          <w:rFonts w:ascii="Times New Roman" w:eastAsiaTheme="minorEastAsia" w:hAnsi="Times New Roman" w:cs="Times New Roman"/>
          <w:i/>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rPr>
                            <m:t>1</m:t>
                          </m:r>
                        </m:sub>
                      </m:sSub>
                    </m:e>
                  </m:d>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lang w:val="en-US"/>
                            </w:rPr>
                            <m:t>l</m:t>
                          </m:r>
                        </m:sub>
                      </m:sSub>
                    </m:e>
                  </m:d>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w:t>
      </w:r>
      <m:oMath>
        <m:r>
          <w:rPr>
            <w:rFonts w:ascii="Cambria Math" w:eastAsiaTheme="minorEastAsia" w:hAnsi="Cambria Math" w:cs="Times New Roman"/>
            <w:sz w:val="28"/>
            <w:szCs w:val="28"/>
            <w:shd w:val="clear" w:color="auto" w:fill="FFFFFF"/>
          </w:rPr>
          <m:t xml:space="preserve"> </m:t>
        </m:r>
        <m:r>
          <w:rPr>
            <w:rFonts w:ascii="Cambria Math" w:eastAsiaTheme="minorEastAsia" w:hAnsi="Cambria Math" w:cs="Times New Roman"/>
            <w:sz w:val="28"/>
            <w:szCs w:val="28"/>
            <w:shd w:val="clear" w:color="auto" w:fill="FFFFFF"/>
            <w:lang w:val="en-US"/>
          </w:rPr>
          <m:t>α</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W</m:t>
        </m:r>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diag</m:t>
        </m:r>
        <m:r>
          <w:rPr>
            <w:rFonts w:ascii="Cambria Math" w:eastAsiaTheme="minorEastAsia" w:hAnsi="Cambria Math" w:cs="Times New Roman"/>
            <w:sz w:val="28"/>
            <w:szCs w:val="28"/>
            <w:shd w:val="clear" w:color="auto" w:fill="FFFFFF"/>
          </w:rPr>
          <m:t>(</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1</m:t>
                </m:r>
              </m:sub>
            </m:sSub>
          </m:e>
        </m:rad>
        <m:r>
          <w:rPr>
            <w:rFonts w:ascii="Cambria Math" w:eastAsiaTheme="minorEastAsia" w:hAnsi="Cambria Math" w:cs="Times New Roman"/>
            <w:sz w:val="28"/>
            <w:szCs w:val="28"/>
            <w:shd w:val="clear" w:color="auto" w:fill="FFFFFF"/>
          </w:rPr>
          <m:t xml:space="preserve">,. . ., </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l</m:t>
                </m:r>
              </m:sub>
            </m:sSub>
          </m:e>
        </m:rad>
        <m:r>
          <w:rPr>
            <w:rFonts w:ascii="Cambria Math" w:eastAsiaTheme="minorEastAsia" w:hAnsi="Cambria Math" w:cs="Times New Roman"/>
            <w:sz w:val="28"/>
            <w:szCs w:val="28"/>
            <w:shd w:val="clear" w:color="auto" w:fill="FFFFFF"/>
          </w:rPr>
          <m:t>)</m:t>
        </m:r>
      </m:oMath>
      <w:r w:rsidRPr="00F469EF">
        <w:rPr>
          <w:rFonts w:ascii="Times New Roman" w:eastAsiaTheme="minorEastAsia" w:hAnsi="Times New Roman" w:cs="Times New Roman"/>
          <w:i/>
          <w:sz w:val="28"/>
          <w:szCs w:val="28"/>
          <w:shd w:val="clear" w:color="auto" w:fill="FFFFFF"/>
        </w:rPr>
        <w:t>.</w:t>
      </w:r>
    </w:p>
    <w:p w14:paraId="3D88F4BF"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Алгоритм можно записать формулой:</w:t>
      </w:r>
    </w:p>
    <w:p w14:paraId="4A220686"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rPr>
          <m:t>a</m:t>
        </m:r>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m:t>
        </m:r>
        <m:nary>
          <m:naryPr>
            <m:chr m:val="∑"/>
            <m:limLoc m:val="undOvr"/>
            <m:ctrlPr>
              <w:rPr>
                <w:rFonts w:ascii="Cambria Math" w:eastAsiaTheme="minorEastAsia" w:hAnsi="Cambria Math" w:cs="Times New Roman"/>
                <w:i/>
                <w:sz w:val="28"/>
                <w:szCs w:val="28"/>
                <w:shd w:val="clear" w:color="auto" w:fill="FFFFFF"/>
              </w:rPr>
            </m:ctrlPr>
          </m:naryPr>
          <m:sub>
            <m:r>
              <w:rPr>
                <w:rFonts w:ascii="Cambria Math" w:eastAsiaTheme="minorEastAsia" w:hAnsi="Cambria Math" w:cs="Times New Roman"/>
                <w:sz w:val="28"/>
                <w:szCs w:val="28"/>
                <w:shd w:val="clear" w:color="auto" w:fill="FFFFFF"/>
              </w:rPr>
              <m:t>j=1</m:t>
            </m:r>
          </m:sub>
          <m:sup>
            <m:r>
              <w:rPr>
                <w:rFonts w:ascii="Cambria Math" w:eastAsiaTheme="minorEastAsia" w:hAnsi="Cambria Math" w:cs="Times New Roman"/>
                <w:sz w:val="28"/>
                <w:szCs w:val="28"/>
                <w:shd w:val="clear" w:color="auto" w:fill="FFFFFF"/>
              </w:rPr>
              <m:t>n</m:t>
            </m:r>
          </m:sup>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=Fα</m:t>
            </m:r>
          </m:e>
        </m:nary>
      </m:oMath>
      <w:r w:rsidRPr="00F469EF">
        <w:rPr>
          <w:rFonts w:ascii="Times New Roman" w:eastAsiaTheme="minorEastAsia" w:hAnsi="Times New Roman" w:cs="Times New Roman"/>
          <w:sz w:val="28"/>
          <w:szCs w:val="28"/>
          <w:shd w:val="clear" w:color="auto" w:fill="FFFFFF"/>
        </w:rPr>
        <w:t>.</w:t>
      </w:r>
    </w:p>
    <w:p w14:paraId="166112E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квадрата ошибки в матричном виде:</w:t>
      </w:r>
    </w:p>
    <w:p w14:paraId="251FFC8B" w14:textId="77777777" w:rsidR="00F7189D" w:rsidRPr="00F469EF" w:rsidRDefault="00F7189D" w:rsidP="00F7189D">
      <w:pPr>
        <w:spacing w:after="0" w:line="360" w:lineRule="auto"/>
        <w:ind w:firstLine="709"/>
        <w:jc w:val="both"/>
        <w:rPr>
          <w:rFonts w:ascii="Times New Roman" w:eastAsiaTheme="minorEastAsia" w:hAnsi="Times New Roman" w:cs="Times New Roman"/>
          <w:i/>
          <w:sz w:val="28"/>
          <w:szCs w:val="28"/>
          <w:shd w:val="clear" w:color="auto" w:fill="FFFFFF"/>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d>
            <m:dPr>
              <m:begChr m:val="|"/>
              <m:endChr m:val="|"/>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F</m:t>
                  </m:r>
                </m:e>
                <m:sub>
                  <m:r>
                    <w:rPr>
                      <w:rFonts w:ascii="Cambria Math" w:eastAsiaTheme="minorEastAsia" w:hAnsi="Cambria Math" w:cs="Times New Roman"/>
                      <w:sz w:val="28"/>
                      <w:szCs w:val="28"/>
                      <w:lang w:val="en-US"/>
                    </w:rPr>
                    <m:t>α</m:t>
                  </m:r>
                </m:sub>
              </m:sSub>
              <m:r>
                <w:rPr>
                  <w:rFonts w:ascii="Cambria Math" w:eastAsiaTheme="minorEastAsia" w:hAnsi="Cambria Math" w:cs="Times New Roman"/>
                  <w:sz w:val="28"/>
                  <w:szCs w:val="28"/>
                  <w:lang w:val="en-US"/>
                </w:rPr>
                <m:t>-y</m:t>
              </m:r>
            </m:e>
          </m:d>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14:paraId="5728304B" w14:textId="176DEF26" w:rsidR="00F7189D" w:rsidRPr="00F469EF" w:rsidRDefault="00F7189D" w:rsidP="00F7189D">
      <w:pPr>
        <w:pStyle w:val="a7"/>
        <w:shd w:val="clear" w:color="auto" w:fill="FFFFFF"/>
        <w:spacing w:before="96" w:beforeAutospacing="0" w:after="120" w:afterAutospacing="0" w:line="360" w:lineRule="auto"/>
        <w:ind w:firstLine="709"/>
        <w:jc w:val="both"/>
        <w:rPr>
          <w:color w:val="000000"/>
          <w:sz w:val="28"/>
          <w:szCs w:val="28"/>
        </w:rPr>
      </w:pPr>
      <w:r w:rsidRPr="00F469EF">
        <w:rPr>
          <w:rFonts w:eastAsiaTheme="minorEastAsia"/>
          <w:sz w:val="28"/>
          <w:szCs w:val="28"/>
          <w:shd w:val="clear" w:color="auto" w:fill="FFFFFF"/>
        </w:rPr>
        <w:t xml:space="preserve">Для точности оценки регрессии как линейной, так и многомерной модели можно воспользоваться методом наименьших квадратов. </w:t>
      </w:r>
      <w:r w:rsidRPr="00F469EF">
        <w:rPr>
          <w:color w:val="000000"/>
          <w:sz w:val="28"/>
          <w:szCs w:val="28"/>
        </w:rPr>
        <w:t xml:space="preserve">Основной проблемой многомерной линейной регрессии является вырожденность, или, в более общем случае, мультиколлинеарность матрицы </w:t>
      </w:r>
      <m:oMath>
        <m:sSup>
          <m:sSupPr>
            <m:ctrlPr>
              <w:rPr>
                <w:rFonts w:ascii="Cambria Math" w:hAnsi="Cambria Math"/>
                <w:i/>
                <w:color w:val="000000"/>
                <w:sz w:val="28"/>
                <w:szCs w:val="28"/>
                <w:vertAlign w:val="superscript"/>
              </w:rPr>
            </m:ctrlPr>
          </m:sSupPr>
          <m:e>
            <m:r>
              <w:rPr>
                <w:rFonts w:ascii="Cambria Math" w:hAnsi="Cambria Math"/>
                <w:color w:val="000000"/>
                <w:sz w:val="28"/>
                <w:szCs w:val="28"/>
              </w:rPr>
              <m:t>F</m:t>
            </m:r>
            <m:ctrlPr>
              <w:rPr>
                <w:rFonts w:ascii="Cambria Math" w:hAnsi="Cambria Math"/>
                <w:i/>
                <w:color w:val="000000"/>
                <w:sz w:val="28"/>
                <w:szCs w:val="28"/>
              </w:rPr>
            </m:ctrlPr>
          </m:e>
          <m:sup>
            <m:r>
              <w:rPr>
                <w:rFonts w:ascii="Cambria Math" w:hAnsi="Cambria Math"/>
                <w:color w:val="000000"/>
                <w:sz w:val="28"/>
                <w:szCs w:val="28"/>
                <w:vertAlign w:val="superscript"/>
              </w:rPr>
              <m:t>T</m:t>
            </m:r>
          </m:sup>
        </m:sSup>
        <m:r>
          <w:rPr>
            <w:rFonts w:ascii="Cambria Math" w:hAnsi="Cambria Math"/>
            <w:color w:val="000000"/>
            <w:sz w:val="28"/>
            <w:szCs w:val="28"/>
          </w:rPr>
          <m:t>F</m:t>
        </m:r>
      </m:oMath>
      <w:r w:rsidRPr="00F469EF">
        <w:rPr>
          <w:color w:val="000000"/>
          <w:sz w:val="28"/>
          <w:szCs w:val="28"/>
        </w:rPr>
        <w:t xml:space="preserve">, которую приходится обращать. Подобные проблемы возникают, когда среди признаков </w:t>
      </w:r>
      <m:oMath>
        <m:sSub>
          <m:sSubPr>
            <m:ctrlPr>
              <w:rPr>
                <w:rFonts w:ascii="Cambria Math" w:hAnsi="Cambria Math"/>
                <w:i/>
                <w:color w:val="000000"/>
                <w:sz w:val="28"/>
                <w:szCs w:val="28"/>
                <w:vertAlign w:val="subscript"/>
              </w:rPr>
            </m:ctrlPr>
          </m:sSubPr>
          <m:e>
            <m:r>
              <w:rPr>
                <w:rFonts w:ascii="Cambria Math" w:hAnsi="Cambria Math"/>
                <w:color w:val="000000"/>
                <w:sz w:val="28"/>
                <w:szCs w:val="28"/>
              </w:rPr>
              <m:t>f</m:t>
            </m:r>
            <m:ctrlPr>
              <w:rPr>
                <w:rFonts w:ascii="Cambria Math" w:hAnsi="Cambria Math"/>
                <w:i/>
                <w:color w:val="000000"/>
                <w:sz w:val="28"/>
                <w:szCs w:val="28"/>
              </w:rPr>
            </m:ctrlPr>
          </m:e>
          <m:sub>
            <m:r>
              <w:rPr>
                <w:rFonts w:ascii="Cambria Math" w:hAnsi="Cambria Math"/>
                <w:color w:val="000000"/>
                <w:sz w:val="28"/>
                <w:szCs w:val="28"/>
                <w:vertAlign w:val="subscript"/>
              </w:rPr>
              <m:t>j</m:t>
            </m:r>
          </m:sub>
        </m:sSub>
        <m:r>
          <w:rPr>
            <w:rFonts w:ascii="Cambria Math" w:hAnsi="Cambria Math"/>
            <w:color w:val="000000"/>
            <w:sz w:val="28"/>
            <w:szCs w:val="28"/>
          </w:rPr>
          <m:t>(x)</m:t>
        </m:r>
      </m:oMath>
      <w:r w:rsidR="007B1F59">
        <w:rPr>
          <w:color w:val="000000"/>
          <w:sz w:val="28"/>
          <w:szCs w:val="28"/>
        </w:rPr>
        <w:t xml:space="preserve"> есть почти линейно зависимые. </w:t>
      </w:r>
      <w:r w:rsidRPr="00F469EF">
        <w:rPr>
          <w:color w:val="000000"/>
          <w:sz w:val="28"/>
          <w:szCs w:val="28"/>
        </w:rPr>
        <w:t>Мультиколлинеарность матрицы определяется её </w:t>
      </w:r>
      <w:r w:rsidRPr="00F469EF">
        <w:rPr>
          <w:iCs/>
          <w:color w:val="000000"/>
          <w:sz w:val="28"/>
          <w:szCs w:val="28"/>
        </w:rPr>
        <w:t>числом обусловленности</w:t>
      </w:r>
      <w:r w:rsidRPr="00F469EF">
        <w:rPr>
          <w:color w:val="000000"/>
          <w:sz w:val="28"/>
          <w:szCs w:val="28"/>
        </w:rPr>
        <w:t>:</w:t>
      </w:r>
    </w:p>
    <w:p w14:paraId="3BD1983F" w14:textId="77777777" w:rsidR="00F7189D" w:rsidRPr="00F469EF" w:rsidRDefault="00F7189D" w:rsidP="00F7189D">
      <w:pPr>
        <w:shd w:val="clear" w:color="auto" w:fill="FFFFFF"/>
        <w:spacing w:after="24" w:line="360" w:lineRule="auto"/>
        <w:ind w:left="720" w:firstLine="709"/>
        <w:jc w:val="center"/>
        <w:rPr>
          <w:rFonts w:ascii="Times New Roman" w:hAnsi="Times New Roman" w:cs="Times New Roman"/>
          <w:color w:val="000000"/>
          <w:sz w:val="28"/>
          <w:szCs w:val="28"/>
        </w:rPr>
      </w:pPr>
      <m:oMath>
        <m:r>
          <w:rPr>
            <w:rFonts w:ascii="Cambria Math" w:hAnsi="Cambria Math" w:cs="Times New Roman"/>
            <w:color w:val="000000"/>
            <w:sz w:val="28"/>
            <w:szCs w:val="28"/>
          </w:rPr>
          <m:t>μ</m:t>
        </m:r>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e>
              <m:sup>
                <m:r>
                  <w:rPr>
                    <w:rFonts w:ascii="Cambria Math" w:hAnsi="Cambria Math" w:cs="Times New Roman"/>
                    <w:color w:val="000000"/>
                    <w:sz w:val="28"/>
                    <w:szCs w:val="28"/>
                  </w:rPr>
                  <m:t>-1</m:t>
                </m:r>
              </m:sup>
            </m:sSup>
          </m:e>
        </m:d>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den>
        </m:f>
      </m:oMath>
      <w:r w:rsidRPr="00F469EF">
        <w:rPr>
          <w:rFonts w:ascii="Times New Roman" w:hAnsi="Times New Roman" w:cs="Times New Roman"/>
          <w:color w:val="000000"/>
          <w:sz w:val="28"/>
          <w:szCs w:val="28"/>
        </w:rPr>
        <w:t>,</w:t>
      </w:r>
    </w:p>
    <w:p w14:paraId="72CA6B0C" w14:textId="73B29B7D" w:rsidR="00F7189D" w:rsidRPr="00F469EF" w:rsidRDefault="00F7189D" w:rsidP="00F7189D">
      <w:pPr>
        <w:shd w:val="clear" w:color="auto" w:fill="FFFFFF"/>
        <w:spacing w:after="24" w:line="360" w:lineRule="auto"/>
        <w:jc w:val="both"/>
        <w:rPr>
          <w:rFonts w:ascii="Times New Roman" w:hAnsi="Times New Roman" w:cs="Times New Roman"/>
          <w:color w:val="000000"/>
          <w:sz w:val="28"/>
          <w:szCs w:val="28"/>
        </w:rPr>
      </w:pPr>
      <w:r w:rsidRPr="00F469EF">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λ</m:t>
        </m:r>
      </m:oMath>
      <w:r w:rsidRPr="00F469EF">
        <w:rPr>
          <w:rFonts w:ascii="Times New Roman" w:hAnsi="Times New Roman" w:cs="Times New Roman"/>
          <w:color w:val="000000"/>
          <w:sz w:val="28"/>
          <w:szCs w:val="28"/>
        </w:rPr>
        <w:t xml:space="preserve"> — собственные значения матрицы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Чем больше число обусловленности, тем ближе матрица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к вырожденной и тем неустойчивее обратная к ней матрица. Плохая обусловленность матрицы: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r>
          <w:rPr>
            <w:rFonts w:ascii="Cambria Math" w:hAnsi="Cambria Math" w:cs="Times New Roman"/>
            <w:color w:val="000000"/>
            <w:sz w:val="28"/>
            <w:szCs w:val="28"/>
          </w:rPr>
          <m:t xml:space="preserve"> &lt;&lt; </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oMath>
      <w:r w:rsidRPr="00F469EF">
        <w:rPr>
          <w:rFonts w:ascii="Times New Roman" w:hAnsi="Times New Roman" w:cs="Times New Roman"/>
          <w:color w:val="000000"/>
          <w:sz w:val="28"/>
          <w:szCs w:val="28"/>
        </w:rPr>
        <w:t xml:space="preserve">. Матрицу принято считать плохо обусловленной, если её число обусловленности превышает </w:t>
      </w: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3</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6</m:t>
            </m:r>
          </m:sup>
        </m:sSup>
      </m:oMath>
      <w:r w:rsidRPr="00F469EF">
        <w:rPr>
          <w:rFonts w:ascii="Times New Roman" w:hAnsi="Times New Roman" w:cs="Times New Roman"/>
          <w:color w:val="000000"/>
          <w:sz w:val="28"/>
          <w:szCs w:val="28"/>
        </w:rPr>
        <w:t>.</w:t>
      </w:r>
      <w:r w:rsidRPr="00F469EF">
        <w:rPr>
          <w:rFonts w:ascii="Times New Roman" w:eastAsiaTheme="minorEastAsia" w:hAnsi="Times New Roman" w:cs="Times New Roman"/>
          <w:sz w:val="28"/>
          <w:szCs w:val="28"/>
          <w:shd w:val="clear" w:color="auto" w:fill="FFFFFF"/>
        </w:rPr>
        <w:t xml:space="preserve"> [</w:t>
      </w:r>
      <w:r w:rsidR="006107FB" w:rsidRPr="002E69B2">
        <w:rPr>
          <w:rFonts w:ascii="Times New Roman" w:eastAsiaTheme="minorEastAsia" w:hAnsi="Times New Roman" w:cs="Times New Roman"/>
          <w:sz w:val="28"/>
          <w:szCs w:val="28"/>
          <w:shd w:val="clear" w:color="auto" w:fill="FFFFFF"/>
          <w:rPrChange w:id="17" w:author="Иван Слеповичев" w:date="2020-12-15T14:56:00Z">
            <w:rPr>
              <w:rFonts w:ascii="Times New Roman" w:eastAsiaTheme="minorEastAsia" w:hAnsi="Times New Roman" w:cs="Times New Roman"/>
              <w:sz w:val="28"/>
              <w:szCs w:val="28"/>
              <w:shd w:val="clear" w:color="auto" w:fill="FFFFFF"/>
              <w:lang w:val="en-US"/>
            </w:rPr>
          </w:rPrChange>
        </w:rPr>
        <w:t>7</w:t>
      </w:r>
      <w:r w:rsidRPr="00F469EF">
        <w:rPr>
          <w:rFonts w:ascii="Times New Roman" w:eastAsiaTheme="minorEastAsia" w:hAnsi="Times New Roman" w:cs="Times New Roman"/>
          <w:sz w:val="28"/>
          <w:szCs w:val="28"/>
          <w:shd w:val="clear" w:color="auto" w:fill="FFFFFF"/>
        </w:rPr>
        <w:t>]</w:t>
      </w:r>
    </w:p>
    <w:p w14:paraId="5A79941C" w14:textId="77777777" w:rsidR="00F7189D" w:rsidRPr="00F469EF" w:rsidRDefault="00F7189D" w:rsidP="00F7189D">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Нелинейная регрессия – это способ нахождения нелинейной модели взаимосвязи между зависимой переменной и набором независимых переменных. В отличие от традиционной линейной регрессии, которая ограничена оценкой линейных моделей, нелинейная регрессия может оценивать модели с произвольными взаимосвязями между независимыми и </w:t>
      </w:r>
      <w:r w:rsidRPr="00F469EF">
        <w:rPr>
          <w:rFonts w:ascii="Times New Roman" w:hAnsi="Times New Roman" w:cs="Times New Roman"/>
          <w:sz w:val="28"/>
          <w:szCs w:val="28"/>
          <w:shd w:val="clear" w:color="auto" w:fill="FFFFFF"/>
        </w:rPr>
        <w:lastRenderedPageBreak/>
        <w:t>зависимыми переменными. Это достигается при помощи итерационных алгоритмов оценки. </w:t>
      </w:r>
    </w:p>
    <w:p w14:paraId="0533CD9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Нелинейная модель </w:t>
      </w:r>
      <m:oMath>
        <m:r>
          <w:rPr>
            <w:rFonts w:ascii="Cambria Math" w:hAnsi="Cambria Math" w:cs="Times New Roman"/>
            <w:sz w:val="28"/>
            <w:szCs w:val="28"/>
            <w:shd w:val="clear" w:color="auto" w:fill="FFFFFF"/>
          </w:rPr>
          <m:t>f(x, α)</m:t>
        </m:r>
      </m:oMath>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α∈</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p</m:t>
            </m:r>
          </m:sup>
        </m:sSup>
      </m:oMath>
      <w:r w:rsidRPr="00F469EF">
        <w:rPr>
          <w:rFonts w:ascii="Times New Roman" w:eastAsiaTheme="minorEastAsia" w:hAnsi="Times New Roman" w:cs="Times New Roman"/>
          <w:sz w:val="28"/>
          <w:szCs w:val="28"/>
          <w:shd w:val="clear" w:color="auto" w:fill="FFFFFF"/>
        </w:rPr>
        <w:t>.</w:t>
      </w:r>
    </w:p>
    <w:p w14:paraId="2F63D8E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среднеквадратичного отклонения:</w:t>
      </w:r>
    </w:p>
    <w:p w14:paraId="2484D9BB" w14:textId="77777777" w:rsidR="00F7189D" w:rsidRPr="00F469EF" w:rsidRDefault="00F7189D" w:rsidP="00F7189D">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14:paraId="17A19D2C" w14:textId="0199D77F"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функция </w:t>
      </w:r>
      <m:oMath>
        <m:r>
          <w:rPr>
            <w:rFonts w:ascii="Cambria Math" w:eastAsiaTheme="minorEastAsia" w:hAnsi="Cambria Math" w:cs="Times New Roman"/>
            <w:sz w:val="28"/>
            <w:szCs w:val="28"/>
          </w:rPr>
          <m:t>f</m:t>
        </m:r>
      </m:oMath>
      <w:r w:rsidRPr="00F469EF">
        <w:rPr>
          <w:rFonts w:ascii="Times New Roman" w:eastAsiaTheme="minorEastAsia" w:hAnsi="Times New Roman" w:cs="Times New Roman"/>
          <w:sz w:val="28"/>
          <w:szCs w:val="28"/>
        </w:rPr>
        <w:t xml:space="preserve"> – непрерывно дифференцируема, то можно применить метод стохастического градиента</w:t>
      </w:r>
      <w:r w:rsidR="000D5DA0" w:rsidRPr="000D5DA0">
        <w:rPr>
          <w:rFonts w:ascii="Times New Roman" w:eastAsiaTheme="minorEastAsia" w:hAnsi="Times New Roman" w:cs="Times New Roman"/>
          <w:sz w:val="28"/>
          <w:szCs w:val="28"/>
        </w:rPr>
        <w:t xml:space="preserve"> [</w:t>
      </w:r>
      <w:r w:rsidR="006107FB" w:rsidRPr="006107FB">
        <w:rPr>
          <w:rFonts w:ascii="Times New Roman" w:eastAsiaTheme="minorEastAsia" w:hAnsi="Times New Roman" w:cs="Times New Roman"/>
          <w:sz w:val="28"/>
          <w:szCs w:val="28"/>
        </w:rPr>
        <w:t>8</w:t>
      </w:r>
      <w:r w:rsidR="000D5DA0" w:rsidRPr="000D5DA0">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Для получения наилучших результатов с меньшими затратами на время применяют более трудоёмкий с точки зрения вычислений метод. Этот метод Ньютона-Рафсона можно описать следующими этапами:</w:t>
      </w:r>
    </w:p>
    <w:p w14:paraId="2E176A5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Начальное приближение</w:t>
      </w:r>
    </w:p>
    <w:p w14:paraId="53575EC6" w14:textId="77777777" w:rsidR="00F7189D" w:rsidRPr="00F469EF" w:rsidRDefault="00290DBE" w:rsidP="00F7189D">
      <w:pPr>
        <w:spacing w:after="0" w:line="360" w:lineRule="auto"/>
        <w:ind w:firstLine="709"/>
        <w:jc w:val="center"/>
        <w:rPr>
          <w:rFonts w:ascii="Times New Roman" w:eastAsiaTheme="minorEastAsia" w:hAnsi="Times New Roman" w:cs="Times New Roman"/>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rPr>
              <m:t>0</m:t>
            </m:r>
          </m:sup>
        </m:sSup>
        <m: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 xml:space="preserve">, . . ., </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p</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m:t>
        </m:r>
      </m:oMath>
      <w:r w:rsidR="00F7189D" w:rsidRPr="00F469EF">
        <w:rPr>
          <w:rFonts w:ascii="Times New Roman" w:eastAsiaTheme="minorEastAsia" w:hAnsi="Times New Roman" w:cs="Times New Roman"/>
          <w:sz w:val="28"/>
          <w:szCs w:val="28"/>
          <w:shd w:val="clear" w:color="auto" w:fill="FFFFFF"/>
        </w:rPr>
        <w:t>.</w:t>
      </w:r>
    </w:p>
    <w:p w14:paraId="59DBC398"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2. Итерационный процесс</w:t>
      </w:r>
    </w:p>
    <w:p w14:paraId="5EEB8D1C" w14:textId="77777777" w:rsidR="00F7189D" w:rsidRPr="00F469EF" w:rsidRDefault="00290DBE"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e>
            </m:d>
          </m:e>
          <m:sup>
            <m:r>
              <w:rPr>
                <w:rFonts w:ascii="Cambria Math" w:eastAsiaTheme="minorEastAsia" w:hAnsi="Cambria Math" w:cs="Times New Roman"/>
                <w:sz w:val="28"/>
                <w:szCs w:val="28"/>
                <w:shd w:val="clear" w:color="auto" w:fill="FFFFFF"/>
              </w:rPr>
              <m:t>-1</m:t>
            </m:r>
          </m:sup>
        </m:sSup>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00F7189D" w:rsidRPr="00F469EF">
        <w:rPr>
          <w:rFonts w:ascii="Times New Roman" w:eastAsiaTheme="minorEastAsia" w:hAnsi="Times New Roman" w:cs="Times New Roman"/>
          <w:i/>
          <w:sz w:val="28"/>
          <w:szCs w:val="28"/>
          <w:shd w:val="clear" w:color="auto" w:fill="FFFFFF"/>
        </w:rPr>
        <w:t>,</w:t>
      </w:r>
    </w:p>
    <w:p w14:paraId="0D9164C9"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где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 градиент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матрица вторых производных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называется гессианом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oMath>
      <w:r w:rsidRPr="00F469EF">
        <w:rPr>
          <w:rFonts w:ascii="Times New Roman" w:eastAsiaTheme="minorEastAsia" w:hAnsi="Times New Roman" w:cs="Times New Roman"/>
          <w:sz w:val="28"/>
          <w:szCs w:val="28"/>
          <w:shd w:val="clear" w:color="auto" w:fill="FFFFFF"/>
        </w:rPr>
        <w:t xml:space="preserve"> – величина шага (чаще полагают, что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rPr>
          <m:t>=1</m:t>
        </m:r>
      </m:oMath>
      <w:r w:rsidRPr="00F469EF">
        <w:rPr>
          <w:rFonts w:ascii="Times New Roman" w:eastAsiaTheme="minorEastAsia" w:hAnsi="Times New Roman" w:cs="Times New Roman"/>
          <w:sz w:val="28"/>
          <w:szCs w:val="28"/>
          <w:shd w:val="clear" w:color="auto" w:fill="FFFFFF"/>
        </w:rPr>
        <w:t>).</w:t>
      </w:r>
    </w:p>
    <w:p w14:paraId="1DD41EEE"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Линеаризация </w:t>
      </w:r>
      <m:oMath>
        <m:r>
          <w:rPr>
            <w:rFonts w:ascii="Cambria Math" w:hAnsi="Cambria Math" w:cs="Times New Roman"/>
            <w:sz w:val="28"/>
            <w:szCs w:val="28"/>
            <w:shd w:val="clear" w:color="auto" w:fill="FFFFFF"/>
          </w:rPr>
          <m:t>f(</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oMath>
      <w:r w:rsidRPr="00F469EF">
        <w:rPr>
          <w:rFonts w:ascii="Times New Roman" w:eastAsiaTheme="minorEastAsia" w:hAnsi="Times New Roman" w:cs="Times New Roman"/>
          <w:sz w:val="28"/>
          <w:szCs w:val="28"/>
          <w:shd w:val="clear" w:color="auto" w:fill="FFFFFF"/>
        </w:rPr>
        <w:t xml:space="preserve"> в окрестности текущего </w:t>
      </w:r>
      <m:oMath>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α</m:t>
            </m:r>
          </m:e>
          <m:sup>
            <m:r>
              <w:rPr>
                <w:rFonts w:ascii="Cambria Math" w:hAnsi="Cambria Math" w:cs="Times New Roman"/>
                <w:sz w:val="28"/>
                <w:szCs w:val="28"/>
                <w:shd w:val="clear" w:color="auto" w:fill="FFFFFF"/>
              </w:rPr>
              <m:t>t</m:t>
            </m:r>
          </m:sup>
        </m:sSup>
      </m:oMath>
      <w:r w:rsidRPr="00F469EF">
        <w:rPr>
          <w:rFonts w:ascii="Times New Roman" w:eastAsiaTheme="minorEastAsia" w:hAnsi="Times New Roman" w:cs="Times New Roman"/>
          <w:sz w:val="28"/>
          <w:szCs w:val="28"/>
          <w:shd w:val="clear" w:color="auto" w:fill="FFFFFF"/>
        </w:rPr>
        <w:t>:</w:t>
      </w:r>
    </w:p>
    <w:p w14:paraId="6DB354DE" w14:textId="77777777" w:rsidR="00F7189D" w:rsidRPr="00F469EF" w:rsidRDefault="00F7189D" w:rsidP="00F7189D">
      <w:pPr>
        <w:spacing w:after="0" w:line="360" w:lineRule="auto"/>
        <w:jc w:val="both"/>
        <w:rPr>
          <w:rFonts w:ascii="Times New Roman" w:eastAsiaTheme="minorEastAsia" w:hAnsi="Times New Roman" w:cs="Times New Roman"/>
          <w:i/>
          <w:sz w:val="28"/>
          <w:szCs w:val="28"/>
          <w:shd w:val="clear" w:color="auto" w:fill="FFFFFF"/>
          <w:lang w:val="en-US"/>
        </w:rPr>
      </w:pPr>
      <m:oMathPara>
        <m:oMath>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e>
          </m:d>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xml:space="preserve">, </m:t>
              </m:r>
              <m:sSup>
                <m:sSupPr>
                  <m:ctrlPr>
                    <w:rPr>
                      <w:rFonts w:ascii="Cambria Math" w:hAnsi="Cambria Math" w:cs="Times New Roman"/>
                      <w:i/>
                      <w:sz w:val="28"/>
                      <w:szCs w:val="28"/>
                      <w:shd w:val="clear" w:color="auto" w:fill="FFFFFF"/>
                      <w:lang w:val="en-US"/>
                    </w:rPr>
                  </m:ctrlPr>
                </m:sSupPr>
                <m:e>
                  <m:r>
                    <w:rPr>
                      <w:rFonts w:ascii="Cambria Math" w:hAnsi="Cambria Math" w:cs="Times New Roman"/>
                      <w:sz w:val="28"/>
                      <w:szCs w:val="28"/>
                      <w:shd w:val="clear" w:color="auto" w:fill="FFFFFF"/>
                    </w:rPr>
                    <m:t>α</m:t>
                  </m:r>
                  <m:ctrlPr>
                    <w:rPr>
                      <w:rFonts w:ascii="Cambria Math" w:hAnsi="Cambria Math" w:cs="Times New Roman"/>
                      <w:i/>
                      <w:sz w:val="28"/>
                      <w:szCs w:val="28"/>
                      <w:shd w:val="clear" w:color="auto" w:fill="FFFFFF"/>
                    </w:rPr>
                  </m:ctrlPr>
                </m:e>
                <m:sup>
                  <m:r>
                    <w:rPr>
                      <w:rFonts w:ascii="Cambria Math" w:hAnsi="Cambria Math" w:cs="Times New Roman"/>
                      <w:sz w:val="28"/>
                      <w:szCs w:val="28"/>
                      <w:shd w:val="clear" w:color="auto" w:fill="FFFFFF"/>
                      <w:lang w:val="en-US"/>
                    </w:rPr>
                    <m:t>t</m:t>
                  </m:r>
                </m:sup>
              </m:sSup>
            </m:e>
          </m:d>
          <m:r>
            <w:rPr>
              <w:rFonts w:ascii="Cambria Math" w:hAnsi="Cambria Math" w:cs="Times New Roman"/>
              <w:sz w:val="28"/>
              <w:szCs w:val="28"/>
              <w:shd w:val="clear" w:color="auto" w:fill="FFFFFF"/>
            </w:rPr>
            <m:t>+</m:t>
          </m:r>
          <m:nary>
            <m:naryPr>
              <m:chr m:val="∑"/>
              <m:limLoc m:val="undOvr"/>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j=1</m:t>
              </m:r>
            </m:sub>
            <m:sup>
              <m:r>
                <w:rPr>
                  <w:rFonts w:ascii="Cambria Math" w:hAnsi="Cambria Math" w:cs="Times New Roman"/>
                  <w:sz w:val="28"/>
                  <w:szCs w:val="28"/>
                  <w:shd w:val="clear" w:color="auto" w:fill="FFFFFF"/>
                </w:rPr>
                <m:t>p</m:t>
              </m:r>
            </m:sup>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rPr>
                            <m:t>i</m:t>
                          </m:r>
                        </m:sub>
                      </m:sSub>
                      <m:r>
                        <w:rPr>
                          <w:rFonts w:ascii="Cambria Math" w:hAnsi="Cambria Math" w:cs="Times New Roman"/>
                          <w:sz w:val="28"/>
                          <w:szCs w:val="28"/>
                          <w:shd w:val="clear" w:color="auto" w:fill="FFFFFF"/>
                        </w:rPr>
                        <m:t>,</m:t>
                      </m:r>
                      <m:sSubSup>
                        <m:sSubSupPr>
                          <m:ctrlPr>
                            <w:rPr>
                              <w:rFonts w:ascii="Cambria Math" w:hAnsi="Cambria Math" w:cs="Times New Roman"/>
                              <w:i/>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up>
                          <m:r>
                            <w:rPr>
                              <w:rFonts w:ascii="Cambria Math" w:hAnsi="Cambria Math" w:cs="Times New Roman"/>
                              <w:sz w:val="28"/>
                              <w:szCs w:val="28"/>
                              <w:shd w:val="clear" w:color="auto" w:fill="FFFFFF"/>
                            </w:rPr>
                            <m:t>t</m:t>
                          </m:r>
                        </m:sup>
                      </m:sSubSup>
                    </m:e>
                  </m:d>
                </m:num>
                <m:den>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den>
              </m:f>
            </m:e>
          </m:nary>
          <m:r>
            <m:rPr>
              <m:sty m:val="p"/>
            </m:rPr>
            <w:rPr>
              <w:rFonts w:ascii="Cambria Math" w:eastAsiaTheme="minorEastAsia" w:hAnsi="Cambria Math" w:cs="Times New Roman"/>
              <w:sz w:val="28"/>
              <w:szCs w:val="28"/>
              <w:shd w:val="clear" w:color="auto" w:fill="FFFFFF"/>
            </w:rPr>
            <m:t xml:space="preserve"> </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+ο</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 xml:space="preserve"> .</m:t>
          </m:r>
        </m:oMath>
      </m:oMathPara>
    </w:p>
    <w:p w14:paraId="13CBC2A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Метод Ньютона-Гаусса также хорошо помогает в сведении к линейной регрессии, как и метод Ньютона-Рафсона. Однако стоит отметить, что скорость сходимости зависит от выбора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 от выбора самой модели, в частности её характеристика по приближению выборки.</w:t>
      </w:r>
    </w:p>
    <w:p w14:paraId="0AF68F9B"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Матричные обозначения для метода Ньютона-Гаусса:</w:t>
      </w:r>
    </w:p>
    <w:p w14:paraId="2FEFDD1D" w14:textId="77777777" w:rsidR="00F7189D" w:rsidRPr="00F469EF" w:rsidRDefault="00290DBE" w:rsidP="00F7189D">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f>
          <m:fPr>
            <m:ctrlPr>
              <w:rPr>
                <w:rFonts w:ascii="Cambria Math" w:eastAsiaTheme="minorEastAsia" w:hAnsi="Cambria Math" w:cs="Times New Roman"/>
                <w:i/>
                <w:sz w:val="28"/>
                <w:szCs w:val="28"/>
                <w:shd w:val="clear" w:color="auto" w:fill="FFFFFF"/>
              </w:rPr>
            </m:ctrlPr>
          </m:fPr>
          <m:num>
            <m:r>
              <w:rPr>
                <w:rFonts w:ascii="Cambria Math" w:eastAsiaTheme="minorEastAsia" w:hAnsi="Cambria Math" w:cs="Times New Roman"/>
                <w:sz w:val="28"/>
                <w:szCs w:val="28"/>
                <w:shd w:val="clear" w:color="auto" w:fill="FFFFFF"/>
              </w:rPr>
              <m:t>∂f</m:t>
            </m:r>
          </m:num>
          <m:den>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den>
        </m:f>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r>
          <w:rPr>
            <w:rFonts w:ascii="Cambria Math" w:eastAsiaTheme="minorEastAsia" w:hAnsi="Cambria Math" w:cs="Times New Roman"/>
            <w:sz w:val="28"/>
            <w:szCs w:val="28"/>
            <w:shd w:val="clear" w:color="auto" w:fill="FFFFFF"/>
          </w:rPr>
          <m:t>)</m:t>
        </m:r>
        <m:m>
          <m:mPr>
            <m:mcs>
              <m:mc>
                <m:mcPr>
                  <m:count m:val="1"/>
                  <m:mcJc m:val="center"/>
                </m:mcPr>
              </m:mc>
            </m:mcs>
            <m:ctrlPr>
              <w:rPr>
                <w:rFonts w:ascii="Cambria Math" w:eastAsiaTheme="minorEastAsia" w:hAnsi="Cambria Math" w:cs="Times New Roman"/>
                <w:i/>
                <w:sz w:val="28"/>
                <w:szCs w:val="28"/>
                <w:shd w:val="clear" w:color="auto" w:fill="FFFFFF"/>
              </w:rPr>
            </m:ctrlPr>
          </m:mPr>
          <m:mr>
            <m:e>
              <m:r>
                <w:rPr>
                  <w:rFonts w:ascii="Cambria Math" w:eastAsiaTheme="minorEastAsia" w:hAnsi="Cambria Math" w:cs="Times New Roman"/>
                  <w:sz w:val="28"/>
                  <w:szCs w:val="28"/>
                  <w:shd w:val="clear" w:color="auto" w:fill="FFFFFF"/>
                </w:rPr>
                <m:t>j=1, p</m:t>
              </m:r>
            </m:e>
          </m:mr>
          <m:mr>
            <m:e>
              <m:r>
                <w:rPr>
                  <w:rFonts w:ascii="Cambria Math" w:eastAsiaTheme="minorEastAsia" w:hAnsi="Cambria Math" w:cs="Times New Roman"/>
                  <w:sz w:val="28"/>
                  <w:szCs w:val="28"/>
                  <w:shd w:val="clear" w:color="auto" w:fill="FFFFFF"/>
                </w:rPr>
                <m:t>i=1,l</m:t>
              </m:r>
            </m:e>
          </m:mr>
        </m:m>
      </m:oMath>
      <w:r w:rsidR="00F7189D" w:rsidRPr="00F469EF">
        <w:rPr>
          <w:rFonts w:ascii="Times New Roman" w:eastAsiaTheme="minorEastAsia" w:hAnsi="Times New Roman" w:cs="Times New Roman"/>
          <w:sz w:val="28"/>
          <w:szCs w:val="28"/>
          <w:shd w:val="clear" w:color="auto" w:fill="FFFFFF"/>
        </w:rPr>
        <w:t xml:space="preserve"> – </w:t>
      </w:r>
      <m:oMath>
        <m:r>
          <w:rPr>
            <w:rFonts w:ascii="Cambria Math" w:eastAsiaTheme="minorEastAsia" w:hAnsi="Cambria Math" w:cs="Times New Roman"/>
            <w:sz w:val="28"/>
            <w:szCs w:val="28"/>
            <w:shd w:val="clear" w:color="auto" w:fill="FFFFFF"/>
          </w:rPr>
          <m:t>l×p</m:t>
        </m:r>
      </m:oMath>
      <w:r w:rsidR="00F7189D" w:rsidRPr="00F469EF">
        <w:rPr>
          <w:rFonts w:ascii="Times New Roman" w:eastAsiaTheme="minorEastAsia" w:hAnsi="Times New Roman" w:cs="Times New Roman"/>
          <w:sz w:val="28"/>
          <w:szCs w:val="28"/>
          <w:shd w:val="clear" w:color="auto" w:fill="FFFFFF"/>
        </w:rPr>
        <w:t>-матрица первых производных;</w:t>
      </w:r>
    </w:p>
    <w:p w14:paraId="20027708" w14:textId="77777777" w:rsidR="00F7189D" w:rsidRPr="00F469EF" w:rsidRDefault="00290DBE" w:rsidP="00F7189D">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f</m:t>
                </m:r>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e>
            </m:d>
          </m:e>
          <m:sub>
            <m:r>
              <w:rPr>
                <w:rFonts w:ascii="Cambria Math" w:eastAsiaTheme="minorEastAsia" w:hAnsi="Cambria Math" w:cs="Times New Roman"/>
                <w:sz w:val="28"/>
                <w:szCs w:val="28"/>
                <w:shd w:val="clear" w:color="auto" w:fill="FFFFFF"/>
              </w:rPr>
              <m:t>i=1,l</m:t>
            </m:r>
          </m:sub>
        </m:sSub>
        <m:r>
          <w:rPr>
            <w:rFonts w:ascii="Cambria Math" w:eastAsiaTheme="minorEastAsia" w:hAnsi="Cambria Math" w:cs="Times New Roman"/>
            <w:sz w:val="28"/>
            <w:szCs w:val="28"/>
            <w:shd w:val="clear" w:color="auto" w:fill="FFFFFF"/>
          </w:rPr>
          <m:t xml:space="preserve"> </m:t>
        </m:r>
      </m:oMath>
      <w:r w:rsidR="00F7189D" w:rsidRPr="00F469EF">
        <w:rPr>
          <w:rFonts w:ascii="Times New Roman" w:eastAsiaTheme="minorEastAsia" w:hAnsi="Times New Roman" w:cs="Times New Roman"/>
          <w:sz w:val="28"/>
          <w:szCs w:val="28"/>
          <w:shd w:val="clear" w:color="auto" w:fill="FFFFFF"/>
        </w:rPr>
        <w:t xml:space="preserve"> – вектор значений </w:t>
      </w:r>
      <m:oMath>
        <m:r>
          <w:rPr>
            <w:rFonts w:ascii="Cambria Math" w:eastAsiaTheme="minorEastAsia" w:hAnsi="Cambria Math" w:cs="Times New Roman"/>
            <w:sz w:val="28"/>
            <w:szCs w:val="28"/>
            <w:shd w:val="clear" w:color="auto" w:fill="FFFFFF"/>
          </w:rPr>
          <m:t>f</m:t>
        </m:r>
      </m:oMath>
      <w:r w:rsidR="00F7189D" w:rsidRPr="00F469EF">
        <w:rPr>
          <w:rFonts w:ascii="Times New Roman" w:eastAsiaTheme="minorEastAsia" w:hAnsi="Times New Roman" w:cs="Times New Roman"/>
          <w:sz w:val="28"/>
          <w:szCs w:val="28"/>
          <w:shd w:val="clear" w:color="auto" w:fill="FFFFFF"/>
        </w:rPr>
        <w:t xml:space="preserve">. </w:t>
      </w:r>
    </w:p>
    <w:p w14:paraId="199D2B0D"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lastRenderedPageBreak/>
        <w:t xml:space="preserve">Формула </w:t>
      </w:r>
      <w:r w:rsidRPr="00F469EF">
        <w:rPr>
          <w:rFonts w:ascii="Times New Roman" w:eastAsiaTheme="minorEastAsia" w:hAnsi="Times New Roman" w:cs="Times New Roman"/>
          <w:sz w:val="28"/>
          <w:szCs w:val="28"/>
          <w:shd w:val="clear" w:color="auto" w:fill="FFFFFF"/>
          <w:lang w:val="en-US"/>
        </w:rPr>
        <w:t>t</w:t>
      </w:r>
      <w:r w:rsidRPr="00F469EF">
        <w:rPr>
          <w:rFonts w:ascii="Times New Roman" w:eastAsiaTheme="minorEastAsia" w:hAnsi="Times New Roman" w:cs="Times New Roman"/>
          <w:sz w:val="28"/>
          <w:szCs w:val="28"/>
          <w:shd w:val="clear" w:color="auto" w:fill="FFFFFF"/>
        </w:rPr>
        <w:t>-й итерации метода Ньютона-Гаусса:</w:t>
      </w:r>
    </w:p>
    <w:p w14:paraId="3D894D97" w14:textId="77777777" w:rsidR="00F7189D" w:rsidRPr="00F469EF" w:rsidRDefault="00290DBE"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rPr>
              <m:t>α</m:t>
            </m:r>
            <m:ctrlPr>
              <w:rPr>
                <w:rFonts w:ascii="Cambria Math" w:eastAsiaTheme="minorEastAsia" w:hAnsi="Cambria Math" w:cs="Times New Roman"/>
                <w:i/>
                <w:sz w:val="28"/>
                <w:szCs w:val="28"/>
                <w:shd w:val="clear" w:color="auto" w:fill="FFFFFF"/>
              </w:rPr>
            </m:ctrlP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shd w:val="clear" w:color="auto" w:fill="FFFFFF"/>
                <w:lang w:val="en-US"/>
              </w:rPr>
            </m:ctrlPr>
          </m:limLowPr>
          <m:e>
            <m:groupChr>
              <m:groupChrPr>
                <m:ctrlPr>
                  <w:rPr>
                    <w:rFonts w:ascii="Cambria Math" w:eastAsiaTheme="minorEastAsia" w:hAnsi="Cambria Math" w:cs="Times New Roman"/>
                    <w:i/>
                    <w:sz w:val="28"/>
                    <w:szCs w:val="28"/>
                    <w:shd w:val="clear" w:color="auto" w:fill="FFFFFF"/>
                    <w:lang w:val="en-US"/>
                  </w:rPr>
                </m:ctrlPr>
              </m:groupChr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rPr>
                      <m:t>h</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e>
                    </m:d>
                  </m:e>
                  <m:sup>
                    <m:r>
                      <w:rPr>
                        <w:rFonts w:ascii="Cambria Math" w:eastAsiaTheme="minorEastAsia" w:hAnsi="Cambria Math" w:cs="Times New Roman"/>
                        <w:sz w:val="28"/>
                        <w:szCs w:val="28"/>
                        <w:shd w:val="clear" w:color="auto" w:fill="FFFFFF"/>
                      </w:rPr>
                      <m:t>-1</m:t>
                    </m:r>
                  </m:sup>
                </m:sSup>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e>
            </m:groupChr>
          </m:e>
          <m:lim>
            <m:r>
              <w:rPr>
                <w:rFonts w:ascii="Cambria Math" w:eastAsiaTheme="minorEastAsia" w:hAnsi="Cambria Math" w:cs="Times New Roman"/>
                <w:sz w:val="28"/>
                <w:szCs w:val="28"/>
                <w:shd w:val="clear" w:color="auto" w:fill="FFFFFF"/>
                <w:lang w:val="en-US"/>
              </w:rPr>
              <m:t>β</m:t>
            </m:r>
          </m:lim>
        </m:limLow>
      </m:oMath>
      <w:r w:rsidR="00F7189D" w:rsidRPr="00F469EF">
        <w:rPr>
          <w:rFonts w:ascii="Times New Roman" w:eastAsiaTheme="minorEastAsia" w:hAnsi="Times New Roman" w:cs="Times New Roman"/>
          <w:i/>
          <w:sz w:val="28"/>
          <w:szCs w:val="28"/>
          <w:shd w:val="clear" w:color="auto" w:fill="FFFFFF"/>
        </w:rPr>
        <w:t>.</w:t>
      </w:r>
    </w:p>
    <w:p w14:paraId="577278B7" w14:textId="77777777" w:rsidR="00F7189D" w:rsidRPr="00F469EF" w:rsidRDefault="00F7189D" w:rsidP="00A56D30">
      <w:pPr>
        <w:spacing w:after="0" w:line="360" w:lineRule="auto"/>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lang w:val="en-US"/>
          </w:rPr>
          <m:t>β</m:t>
        </m:r>
      </m:oMath>
      <w:r w:rsidRPr="00F469EF">
        <w:rPr>
          <w:rFonts w:ascii="Times New Roman" w:eastAsiaTheme="minorEastAsia" w:hAnsi="Times New Roman" w:cs="Times New Roman"/>
          <w:i/>
          <w:sz w:val="28"/>
          <w:szCs w:val="28"/>
          <w:shd w:val="clear" w:color="auto" w:fill="FFFFFF"/>
        </w:rPr>
        <w:t xml:space="preserve"> – </w:t>
      </w:r>
      <w:r w:rsidRPr="00F469EF">
        <w:rPr>
          <w:rFonts w:ascii="Times New Roman" w:eastAsiaTheme="minorEastAsia" w:hAnsi="Times New Roman" w:cs="Times New Roman"/>
          <w:sz w:val="28"/>
          <w:szCs w:val="28"/>
          <w:shd w:val="clear" w:color="auto" w:fill="FFFFFF"/>
        </w:rPr>
        <w:t>это решение задачи многомерной линейной регрессии:</w:t>
      </w:r>
    </w:p>
    <w:p w14:paraId="2657844F" w14:textId="3B7A04A6" w:rsidR="00F7189D" w:rsidRPr="00F469EF" w:rsidRDefault="00290DBE" w:rsidP="007B1F59">
      <w:pPr>
        <w:spacing w:after="0" w:line="360" w:lineRule="auto"/>
        <w:ind w:firstLine="709"/>
        <w:jc w:val="center"/>
        <w:rPr>
          <w:rFonts w:ascii="Arial" w:eastAsiaTheme="minorEastAsia" w:hAnsi="Arial" w:cs="Arial"/>
          <w:color w:val="323232"/>
          <w:sz w:val="28"/>
          <w:szCs w:val="28"/>
          <w:shd w:val="clear" w:color="auto" w:fill="FFFFFF"/>
        </w:rPr>
      </w:pPr>
      <m:oMath>
        <m:sSup>
          <m:sSupPr>
            <m:ctrlPr>
              <w:rPr>
                <w:rFonts w:ascii="Cambria Math" w:eastAsiaTheme="minorEastAsia" w:hAnsi="Cambria Math" w:cs="Times New Roman"/>
                <w:i/>
                <w:sz w:val="28"/>
                <w:szCs w:val="28"/>
                <w:shd w:val="clear" w:color="auto" w:fill="FFFFFF"/>
              </w:rPr>
            </m:ctrlPr>
          </m:sSupPr>
          <m:e>
            <m:d>
              <m:dPr>
                <m:begChr m:val="‖"/>
                <m:endChr m:val="‖"/>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lang w:val="en-US"/>
                  </w:rPr>
                  <m:t>β</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e>
                </m:d>
              </m:e>
            </m:d>
          </m:e>
          <m:sup>
            <m:r>
              <w:rPr>
                <w:rFonts w:ascii="Cambria Math" w:eastAsiaTheme="minorEastAsia" w:hAnsi="Cambria Math" w:cs="Times New Roman"/>
                <w:sz w:val="28"/>
                <w:szCs w:val="28"/>
                <w:shd w:val="clear" w:color="auto" w:fill="FFFFFF"/>
              </w:rPr>
              <m:t>2</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β</m:t>
            </m:r>
          </m:lim>
        </m:limLow>
      </m:oMath>
      <w:r w:rsidR="00F7189D" w:rsidRPr="00F469EF">
        <w:rPr>
          <w:rFonts w:ascii="Times New Roman" w:eastAsiaTheme="minorEastAsia" w:hAnsi="Times New Roman" w:cs="Times New Roman"/>
          <w:i/>
          <w:sz w:val="28"/>
          <w:szCs w:val="28"/>
        </w:rPr>
        <w:t>.</w:t>
      </w:r>
      <w:r w:rsidR="00F7189D" w:rsidRPr="00F469EF">
        <w:rPr>
          <w:rFonts w:ascii="Arial" w:eastAsiaTheme="minorEastAsia" w:hAnsi="Arial" w:cs="Arial"/>
          <w:color w:val="323232"/>
          <w:sz w:val="28"/>
          <w:szCs w:val="28"/>
          <w:shd w:val="clear" w:color="auto" w:fill="FFFFFF"/>
        </w:rPr>
        <w:t xml:space="preserve"> </w:t>
      </w:r>
    </w:p>
    <w:p w14:paraId="067B8BAA" w14:textId="0ACE981F" w:rsidR="00F7189D" w:rsidRPr="001D00FD" w:rsidRDefault="00F7189D" w:rsidP="00F7189D">
      <w:pPr>
        <w:pStyle w:val="1"/>
        <w:spacing w:before="0" w:after="120" w:line="360" w:lineRule="auto"/>
        <w:ind w:firstLine="709"/>
        <w:rPr>
          <w:rFonts w:ascii="Times New Roman" w:eastAsiaTheme="minorEastAsia" w:hAnsi="Times New Roman" w:cs="Times New Roman"/>
          <w:color w:val="000000" w:themeColor="text1"/>
        </w:rPr>
      </w:pPr>
      <w:bookmarkStart w:id="18" w:name="_Toc58017201"/>
      <w:bookmarkStart w:id="19" w:name="_Toc59550691"/>
      <w:r w:rsidRPr="001D00FD">
        <w:rPr>
          <w:rFonts w:ascii="Times New Roman" w:hAnsi="Times New Roman" w:cs="Times New Roman"/>
          <w:color w:val="000000" w:themeColor="text1"/>
        </w:rPr>
        <w:t>2.2 Адаптивные методы прогнозирования временных рядов</w:t>
      </w:r>
      <w:bookmarkEnd w:id="18"/>
      <w:bookmarkEnd w:id="19"/>
    </w:p>
    <w:p w14:paraId="4CA9BEBE"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935A7E">
        <w:rPr>
          <w:rFonts w:ascii="Times New Roman" w:hAnsi="Times New Roman" w:cs="Times New Roman"/>
          <w:bCs/>
          <w:color w:val="000000"/>
          <w:sz w:val="28"/>
          <w:szCs w:val="28"/>
          <w:shd w:val="clear" w:color="auto" w:fill="FFFFFF"/>
        </w:rPr>
        <w:t>Адаптивные методы прогнозирования временных рядов</w:t>
      </w:r>
      <w:r w:rsidRPr="00935A7E">
        <w:rPr>
          <w:rFonts w:ascii="Times New Roman" w:hAnsi="Times New Roman" w:cs="Times New Roman"/>
          <w:color w:val="000000"/>
          <w:sz w:val="28"/>
          <w:szCs w:val="28"/>
          <w:shd w:val="clear" w:color="auto" w:fill="FFFFFF"/>
        </w:rPr>
        <w:t> </w:t>
      </w:r>
      <w:r w:rsidRPr="00F469EF">
        <w:rPr>
          <w:rFonts w:ascii="Times New Roman" w:hAnsi="Times New Roman" w:cs="Times New Roman"/>
          <w:color w:val="000000"/>
          <w:sz w:val="28"/>
          <w:szCs w:val="28"/>
          <w:shd w:val="clear" w:color="auto" w:fill="FFFFFF"/>
        </w:rPr>
        <w:t>представляют из себя методы, цель которых заключается в построении самокорректирующихся (самонастраивающихся) экономико-математических моделей, которые способны отражать изменяющиеся во времени условия, учитывать информационную ценность различных членов временной последовательности и давать достаточно точные оценки будущих членов данного ряда. Такие модели предназначаются</w:t>
      </w:r>
      <w:r>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xml:space="preserve"> прежде всего</w:t>
      </w:r>
      <w:r>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xml:space="preserve"> для краткосрочного прогнозирования.</w:t>
      </w:r>
    </w:p>
    <w:p w14:paraId="27074B87"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Последовательность процесса адаптации в основном выглядит следующим образом. Пусть модель находится в некотором исходном состоянии (т.е. определены текущие значения ее параметров) и по ней делается прогноз. Выжидаем, пока истечет одна единица времени (шаг моделирования), и анализируем, насколько далек результат, полученный по модели, от фактического значения ряда. Ошибка прогнозирования через обратную связь поступает на вход системы и используется моделью в соответствии с ее логикой для перехода из одного состояния в другое с целью большего согласования своего поведения с динамикой ряда. На изменения ряда модель должна отвечать "компенсирующими" изменениями. Затем делается прогноз на следующий момент времени, и весь процесс повторяется.</w:t>
      </w:r>
    </w:p>
    <w:p w14:paraId="5DE93EFA"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Предполагаем, что задан временной ряд: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 xml:space="preserve">, . . .,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n</m:t>
            </m:r>
          </m:sub>
        </m:sSub>
      </m:oMath>
      <w:r w:rsidRPr="00F469EF">
        <w:rPr>
          <w:rFonts w:ascii="Times New Roman" w:eastAsia="Times New Roman" w:hAnsi="Times New Roman" w:cs="Times New Roman"/>
          <w:color w:val="000000"/>
          <w:sz w:val="28"/>
          <w:szCs w:val="28"/>
          <w:lang w:eastAsia="ru-RU"/>
        </w:rPr>
        <w:t xml:space="preserve"> , где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t</m:t>
            </m:r>
          </m:sub>
        </m:sSub>
      </m:oMath>
      <w:r w:rsidRPr="00F469EF">
        <w:rPr>
          <w:rFonts w:ascii="Times New Roman" w:eastAsia="Times New Roman" w:hAnsi="Times New Roman" w:cs="Times New Roman"/>
          <w:color w:val="000000"/>
          <w:sz w:val="28"/>
          <w:szCs w:val="28"/>
          <w:lang w:eastAsia="ru-RU"/>
        </w:rPr>
        <w:t> - значение временного ряда в момент времени </w:t>
      </w:r>
      <m:oMath>
        <m:r>
          <w:rPr>
            <w:rFonts w:ascii="Cambria Math" w:eastAsia="Times New Roman" w:hAnsi="Cambria Math" w:cs="Times New Roman"/>
            <w:noProof/>
            <w:color w:val="000000"/>
            <w:sz w:val="28"/>
            <w:szCs w:val="28"/>
            <w:lang w:eastAsia="ru-RU"/>
          </w:rPr>
          <m:t>t</m:t>
        </m:r>
      </m:oMath>
      <w:r w:rsidRPr="00F469EF">
        <w:rPr>
          <w:rFonts w:ascii="Times New Roman" w:eastAsia="Times New Roman" w:hAnsi="Times New Roman" w:cs="Times New Roman"/>
          <w:color w:val="000000"/>
          <w:sz w:val="28"/>
          <w:szCs w:val="28"/>
          <w:lang w:eastAsia="ru-RU"/>
        </w:rPr>
        <w:t>. </w:t>
      </w: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eastAsia="ru-RU"/>
                  </w:rPr>
                  <m:t>x</m:t>
                </m:r>
              </m:e>
            </m:acc>
          </m:e>
          <m:sub>
            <m:r>
              <w:rPr>
                <w:rFonts w:ascii="Cambria Math" w:eastAsia="Times New Roman" w:hAnsi="Cambria Math" w:cs="Times New Roman"/>
                <w:color w:val="000000"/>
                <w:sz w:val="28"/>
                <w:szCs w:val="28"/>
                <w:lang w:eastAsia="ru-RU"/>
              </w:rPr>
              <m:t>τ</m:t>
            </m:r>
          </m:sub>
        </m:sSub>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 - прогноз значения временного ряда в момент времен</w:t>
      </w:r>
      <w:bookmarkStart w:id="20" w:name="_GoBack"/>
      <w:bookmarkEnd w:id="20"/>
      <w:r w:rsidRPr="00F469EF">
        <w:rPr>
          <w:rFonts w:ascii="Times New Roman" w:eastAsia="Times New Roman" w:hAnsi="Times New Roman" w:cs="Times New Roman"/>
          <w:color w:val="000000"/>
          <w:sz w:val="28"/>
          <w:szCs w:val="28"/>
          <w:lang w:eastAsia="ru-RU"/>
        </w:rPr>
        <w:t>и </w:t>
      </w:r>
      <m:oMath>
        <m:r>
          <w:rPr>
            <w:rFonts w:ascii="Cambria Math" w:eastAsia="Times New Roman" w:hAnsi="Cambria Math" w:cs="Times New Roman"/>
            <w:color w:val="000000"/>
            <w:sz w:val="28"/>
            <w:szCs w:val="28"/>
            <w:lang w:eastAsia="ru-RU"/>
          </w:rPr>
          <m:t>t+τ</m:t>
        </m:r>
      </m:oMath>
      <w:r w:rsidRPr="00F469EF">
        <w:rPr>
          <w:rFonts w:ascii="Times New Roman" w:eastAsia="Times New Roman" w:hAnsi="Times New Roman" w:cs="Times New Roman"/>
          <w:color w:val="000000"/>
          <w:sz w:val="28"/>
          <w:szCs w:val="28"/>
          <w:lang w:eastAsia="ru-RU"/>
        </w:rPr>
        <w:t>, сделанное в момент времени </w:t>
      </w:r>
      <m:oMath>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w:t>
      </w:r>
    </w:p>
    <w:p w14:paraId="5821DADB"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Простейшие адаптивные модели:</w:t>
      </w:r>
    </w:p>
    <w:p w14:paraId="25D5DBD3"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lastRenderedPageBreak/>
        <w:t>1. экспоненциальное сглаживание, Модель Брауна;</w:t>
      </w:r>
    </w:p>
    <w:p w14:paraId="185F0672"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2. модели линейного роста, которые включают в себя  Модель Хольта, модель линейного роста Брауна, модель прогнозирования Дж. Бокса и Г. Дженкинса;</w:t>
      </w:r>
    </w:p>
    <w:p w14:paraId="10870042"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3. сезонные модели: модель Хольта-Уинтерса, модель Тейла-Вейджа.</w:t>
      </w:r>
    </w:p>
    <w:p w14:paraId="2621AA56"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При экспоненциальном сглаживании, в частности при Модели Брауна, предполагается, что ряд генерируется моделью, которая записана следующей формулой:</w:t>
      </w:r>
    </w:p>
    <w:p w14:paraId="74906E38" w14:textId="77777777" w:rsidR="00F7189D" w:rsidRPr="00F469EF" w:rsidRDefault="00290DBE" w:rsidP="00F7189D">
      <w:pPr>
        <w:shd w:val="clear" w:color="auto" w:fill="FFFFFF"/>
        <w:spacing w:after="0" w:line="360" w:lineRule="auto"/>
        <w:ind w:firstLine="709"/>
        <w:jc w:val="center"/>
        <w:rPr>
          <w:rFonts w:ascii="Times New Roman" w:eastAsia="Times New Roman" w:hAnsi="Times New Roman" w:cs="Times New Roman"/>
          <w:i/>
          <w:color w:val="000000"/>
          <w:sz w:val="28"/>
          <w:szCs w:val="28"/>
          <w:lang w:eastAsia="ru-RU"/>
        </w:rPr>
      </w:pP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00F7189D" w:rsidRPr="00F469EF">
        <w:rPr>
          <w:rFonts w:ascii="Times New Roman" w:eastAsia="Times New Roman" w:hAnsi="Times New Roman" w:cs="Times New Roman"/>
          <w:i/>
          <w:color w:val="000000"/>
          <w:sz w:val="28"/>
          <w:szCs w:val="28"/>
          <w:lang w:eastAsia="ru-RU"/>
        </w:rPr>
        <w:t>.</w:t>
      </w:r>
    </w:p>
    <w:p w14:paraId="63E15766" w14:textId="4A5E54E9" w:rsidR="00F7189D" w:rsidRPr="00F469EF" w:rsidRDefault="00F7189D" w:rsidP="00F7189D">
      <w:p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В этой формуле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 есть варьирующий по времени средний уровень ряда,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выступает в качестве белого шума. Прогноз временного ряда получается по формуле:</w:t>
      </w:r>
    </w:p>
    <w:p w14:paraId="56E2C409" w14:textId="77777777" w:rsidR="00F7189D" w:rsidRPr="00F469EF" w:rsidRDefault="00290DBE" w:rsidP="00F7189D">
      <w:pPr>
        <w:shd w:val="clear" w:color="auto" w:fill="FFFFFF"/>
        <w:spacing w:after="0" w:line="360" w:lineRule="auto"/>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val="en-US" w:eastAsia="ru-RU"/>
                  </w:rPr>
                  <m:t>x</m:t>
                </m:r>
              </m:e>
            </m:acc>
          </m:e>
          <m:sub>
            <m:r>
              <w:rPr>
                <w:rFonts w:ascii="Cambria Math" w:eastAsia="Times New Roman" w:hAnsi="Cambria Math" w:cs="Times New Roman"/>
                <w:color w:val="000000"/>
                <w:sz w:val="28"/>
                <w:szCs w:val="28"/>
                <w:lang w:eastAsia="ru-RU"/>
              </w:rPr>
              <m:t>τ</m:t>
            </m:r>
          </m:sub>
        </m:sSub>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t</m:t>
            </m:r>
          </m:e>
        </m:d>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m:t>
            </m:r>
          </m:sub>
        </m:sSub>
      </m:oMath>
      <w:r w:rsidR="00F7189D" w:rsidRPr="00F469EF">
        <w:rPr>
          <w:rFonts w:ascii="Times New Roman" w:eastAsia="Times New Roman" w:hAnsi="Times New Roman" w:cs="Times New Roman"/>
          <w:color w:val="000000"/>
          <w:sz w:val="28"/>
          <w:szCs w:val="28"/>
          <w:lang w:eastAsia="ru-RU"/>
        </w:rPr>
        <w:t>,</w:t>
      </w:r>
    </w:p>
    <w:p w14:paraId="54878142" w14:textId="3E010554" w:rsidR="00F7189D" w:rsidRPr="006346C6" w:rsidRDefault="007B1F59">
      <w:pPr>
        <w:jc w:val="both"/>
        <w:rPr>
          <w:rFonts w:ascii="Times New Roman" w:hAnsi="Times New Roman" w:cs="Times New Roman"/>
          <w:b/>
          <w:i/>
          <w:sz w:val="28"/>
          <w:szCs w:val="28"/>
          <w:lang w:eastAsia="ru-RU"/>
          <w:rPrChange w:id="21" w:author="Учетная запись Майкрософт" w:date="2020-12-16T10:01:00Z">
            <w:rPr>
              <w:rFonts w:ascii="Times New Roman" w:hAnsi="Times New Roman" w:cs="Times New Roman"/>
              <w:b w:val="0"/>
              <w:i w:val="0"/>
              <w:color w:val="000000"/>
              <w:sz w:val="28"/>
              <w:szCs w:val="28"/>
              <w:lang w:val="en-US" w:eastAsia="ru-RU"/>
            </w:rPr>
          </w:rPrChange>
        </w:rPr>
        <w:pPrChange w:id="22" w:author="Учетная запись Майкрософт" w:date="2020-12-16T10:02:00Z">
          <w:pPr>
            <w:pStyle w:val="4"/>
            <w:shd w:val="clear" w:color="auto" w:fill="FFFFFF"/>
            <w:spacing w:before="0" w:line="360" w:lineRule="auto"/>
          </w:pPr>
        </w:pPrChange>
      </w:pPr>
      <w:r w:rsidRPr="006346C6">
        <w:rPr>
          <w:rFonts w:ascii="Times New Roman" w:hAnsi="Times New Roman" w:cs="Times New Roman"/>
          <w:color w:val="222222"/>
          <w:sz w:val="28"/>
          <w:szCs w:val="28"/>
          <w:rPrChange w:id="23" w:author="Учетная запись Майкрософт" w:date="2020-12-16T10:01:00Z">
            <w:rPr>
              <w:color w:val="222222"/>
            </w:rPr>
          </w:rPrChange>
        </w:rPr>
        <w:t xml:space="preserve">где </w:t>
      </w:r>
      <m:oMath>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Change w:id="24" w:author="Учетная запись Майкрософт" w:date="2020-12-16T10:01:00Z">
                  <w:rPr>
                    <w:rFonts w:ascii="Cambria Math" w:eastAsia="Times New Roman" w:hAnsi="Cambria Math"/>
                    <w:sz w:val="28"/>
                    <w:szCs w:val="28"/>
                    <w:lang w:eastAsia="ru-RU"/>
                  </w:rPr>
                </w:rPrChange>
              </w:rPr>
              <m:t>S</m:t>
            </m:r>
          </m:e>
          <m:sub>
            <m:r>
              <w:rPr>
                <w:rFonts w:ascii="Cambria Math" w:eastAsia="Times New Roman" w:hAnsi="Cambria Math" w:cs="Times New Roman"/>
                <w:sz w:val="28"/>
                <w:szCs w:val="28"/>
                <w:lang w:eastAsia="ru-RU"/>
                <w:rPrChange w:id="25" w:author="Учетная запись Майкрософт" w:date="2020-12-16T10:01:00Z">
                  <w:rPr>
                    <w:rFonts w:ascii="Cambria Math" w:eastAsia="Times New Roman" w:hAnsi="Cambria Math"/>
                    <w:sz w:val="28"/>
                    <w:szCs w:val="28"/>
                    <w:lang w:eastAsia="ru-RU"/>
                  </w:rPr>
                </w:rPrChange>
              </w:rPr>
              <m:t>t</m:t>
            </m:r>
          </m:sub>
        </m:sSub>
      </m:oMath>
      <w:r w:rsidRPr="006346C6">
        <w:rPr>
          <w:rFonts w:ascii="Times New Roman" w:hAnsi="Times New Roman" w:cs="Times New Roman"/>
          <w:sz w:val="28"/>
          <w:szCs w:val="28"/>
          <w:lang w:eastAsia="ru-RU"/>
          <w:rPrChange w:id="26" w:author="Учетная запись Майкрософт" w:date="2020-12-16T10:01:00Z">
            <w:rPr>
              <w:lang w:eastAsia="ru-RU"/>
            </w:rPr>
          </w:rPrChange>
        </w:rPr>
        <w:t xml:space="preserve"> – </w:t>
      </w:r>
      <w:r w:rsidR="00F7189D" w:rsidRPr="006346C6">
        <w:rPr>
          <w:rFonts w:ascii="Times New Roman" w:hAnsi="Times New Roman" w:cs="Times New Roman"/>
          <w:sz w:val="28"/>
          <w:szCs w:val="28"/>
          <w:lang w:eastAsia="ru-RU"/>
          <w:rPrChange w:id="27" w:author="Учетная запись Майкрософт" w:date="2020-12-16T10:01:00Z">
            <w:rPr>
              <w:lang w:eastAsia="ru-RU"/>
            </w:rPr>
          </w:rPrChange>
        </w:rPr>
        <w:t>значение экспоненциальной средней в момент времени</w:t>
      </w:r>
      <w:r w:rsidRPr="006346C6">
        <w:rPr>
          <w:rFonts w:ascii="Times New Roman" w:hAnsi="Times New Roman" w:cs="Times New Roman"/>
          <w:sz w:val="28"/>
          <w:szCs w:val="28"/>
          <w:lang w:eastAsia="ru-RU"/>
          <w:rPrChange w:id="28" w:author="Учетная запись Майкрософт" w:date="2020-12-16T10:01:00Z">
            <w:rPr>
              <w:lang w:eastAsia="ru-RU"/>
            </w:rPr>
          </w:rPrChange>
        </w:rPr>
        <w:t xml:space="preserve"> </w:t>
      </w:r>
      <m:oMath>
        <m:r>
          <w:rPr>
            <w:rFonts w:ascii="Cambria Math" w:hAnsi="Cambria Math" w:cs="Times New Roman"/>
            <w:sz w:val="28"/>
            <w:szCs w:val="28"/>
            <w:lang w:eastAsia="ru-RU"/>
            <w:rPrChange w:id="29" w:author="Учетная запись Майкрософт" w:date="2020-12-16T10:01:00Z">
              <w:rPr>
                <w:rFonts w:ascii="Cambria Math" w:hAnsi="Cambria Math"/>
                <w:sz w:val="28"/>
                <w:szCs w:val="28"/>
                <w:lang w:eastAsia="ru-RU"/>
              </w:rPr>
            </w:rPrChange>
          </w:rPr>
          <m:t>t</m:t>
        </m:r>
      </m:oMath>
      <w:r w:rsidR="00F7189D" w:rsidRPr="006346C6">
        <w:rPr>
          <w:rFonts w:ascii="Times New Roman" w:hAnsi="Times New Roman" w:cs="Times New Roman"/>
          <w:sz w:val="28"/>
          <w:szCs w:val="28"/>
          <w:lang w:eastAsia="ru-RU"/>
          <w:rPrChange w:id="30" w:author="Учетная запись Майкрософт" w:date="2020-12-16T10:01:00Z">
            <w:rPr>
              <w:lang w:eastAsia="ru-RU"/>
            </w:rPr>
          </w:rPrChange>
        </w:rPr>
        <w:t>.</w:t>
      </w:r>
      <m:oMath>
        <m:r>
          <w:rPr>
            <w:rFonts w:ascii="Cambria Math" w:eastAsia="Times New Roman" w:hAnsi="Cambria Math" w:cs="Times New Roman"/>
            <w:sz w:val="28"/>
            <w:szCs w:val="28"/>
            <w:lang w:eastAsia="ru-RU"/>
            <w:rPrChange w:id="31" w:author="Учетная запись Майкрософт" w:date="2020-12-16T10:01:00Z">
              <w:rPr>
                <w:rFonts w:ascii="Cambria Math" w:eastAsia="Times New Roman" w:hAnsi="Cambria Math"/>
                <w:sz w:val="28"/>
                <w:szCs w:val="28"/>
                <w:lang w:eastAsia="ru-RU"/>
              </w:rPr>
            </w:rPrChange>
          </w:rPr>
          <m:t xml:space="preserve"> </m:t>
        </m:r>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Change w:id="32" w:author="Учетная запись Майкрософт" w:date="2020-12-16T10:01:00Z">
                  <w:rPr>
                    <w:rFonts w:ascii="Cambria Math" w:eastAsia="Times New Roman" w:hAnsi="Cambria Math"/>
                    <w:sz w:val="28"/>
                    <w:szCs w:val="28"/>
                    <w:lang w:eastAsia="ru-RU"/>
                  </w:rPr>
                </w:rPrChange>
              </w:rPr>
              <m:t>S</m:t>
            </m:r>
          </m:e>
          <m:sub>
            <m:r>
              <w:rPr>
                <w:rFonts w:ascii="Cambria Math" w:eastAsia="Times New Roman" w:hAnsi="Cambria Math" w:cs="Times New Roman"/>
                <w:sz w:val="28"/>
                <w:szCs w:val="28"/>
                <w:lang w:eastAsia="ru-RU"/>
                <w:rPrChange w:id="33" w:author="Учетная запись Майкрософт" w:date="2020-12-16T10:01:00Z">
                  <w:rPr>
                    <w:rFonts w:ascii="Cambria Math" w:eastAsia="Times New Roman" w:hAnsi="Cambria Math"/>
                    <w:sz w:val="28"/>
                    <w:szCs w:val="28"/>
                    <w:lang w:eastAsia="ru-RU"/>
                  </w:rPr>
                </w:rPrChange>
              </w:rPr>
              <m:t>t</m:t>
            </m:r>
          </m:sub>
        </m:sSub>
      </m:oMath>
      <w:r w:rsidR="00F7189D" w:rsidRPr="006346C6">
        <w:rPr>
          <w:rFonts w:ascii="Times New Roman" w:hAnsi="Times New Roman" w:cs="Times New Roman"/>
          <w:sz w:val="28"/>
          <w:szCs w:val="28"/>
          <w:lang w:eastAsia="ru-RU"/>
          <w:rPrChange w:id="34" w:author="Учетная запись Майкрософт" w:date="2020-12-16T10:01:00Z">
            <w:rPr>
              <w:lang w:eastAsia="ru-RU"/>
            </w:rPr>
          </w:rPrChange>
        </w:rPr>
        <w:t xml:space="preserve"> </w:t>
      </w:r>
      <w:r w:rsidRPr="006346C6">
        <w:rPr>
          <w:rFonts w:ascii="Times New Roman" w:hAnsi="Times New Roman" w:cs="Times New Roman"/>
          <w:sz w:val="28"/>
          <w:szCs w:val="28"/>
          <w:lang w:eastAsia="ru-RU"/>
          <w:rPrChange w:id="35" w:author="Учетная запись Майкрософт" w:date="2020-12-16T10:01:00Z">
            <w:rPr>
              <w:lang w:eastAsia="ru-RU"/>
            </w:rPr>
          </w:rPrChange>
        </w:rPr>
        <w:t>м</w:t>
      </w:r>
      <w:r w:rsidR="00F7189D" w:rsidRPr="006346C6">
        <w:rPr>
          <w:rFonts w:ascii="Times New Roman" w:hAnsi="Times New Roman" w:cs="Times New Roman"/>
          <w:sz w:val="28"/>
          <w:szCs w:val="28"/>
          <w:lang w:eastAsia="ru-RU"/>
          <w:rPrChange w:id="36" w:author="Учетная запись Майкрософт" w:date="2020-12-16T10:01:00Z">
            <w:rPr>
              <w:lang w:eastAsia="ru-RU"/>
            </w:rPr>
          </w:rPrChange>
        </w:rPr>
        <w:t>ожно найти, используя:</w:t>
      </w:r>
      <w:r w:rsidRPr="006346C6">
        <w:rPr>
          <w:rFonts w:ascii="Times New Roman" w:hAnsi="Times New Roman" w:cs="Times New Roman"/>
          <w:i/>
          <w:sz w:val="28"/>
          <w:szCs w:val="28"/>
          <w:lang w:eastAsia="ru-RU"/>
          <w:rPrChange w:id="37" w:author="Учетная запись Майкрософт" w:date="2020-12-16T10:01:00Z">
            <w:rPr>
              <w:rFonts w:ascii="Times New Roman" w:hAnsi="Times New Roman" w:cs="Times New Roman"/>
              <w:b w:val="0"/>
              <w:i w:val="0"/>
              <w:color w:val="000000"/>
              <w:sz w:val="28"/>
              <w:szCs w:val="28"/>
              <w:lang w:val="en-US" w:eastAsia="ru-RU"/>
            </w:rPr>
          </w:rPrChange>
        </w:rPr>
        <w:t xml:space="preserve"> </w:t>
      </w:r>
    </w:p>
    <w:p w14:paraId="6D76A1B5" w14:textId="3D9311ED" w:rsidR="00F7189D" w:rsidRPr="006346C6" w:rsidRDefault="00290DBE">
      <w:pPr>
        <w:jc w:val="both"/>
        <w:rPr>
          <w:rFonts w:ascii="Times New Roman" w:hAnsi="Times New Roman" w:cs="Times New Roman"/>
          <w:sz w:val="28"/>
          <w:szCs w:val="28"/>
          <w:lang w:eastAsia="ru-RU"/>
          <w:rPrChange w:id="38" w:author="Учетная запись Майкрософт" w:date="2020-12-16T10:01:00Z">
            <w:rPr>
              <w:lang w:eastAsia="ru-RU"/>
            </w:rPr>
          </w:rPrChange>
        </w:rPr>
        <w:pPrChange w:id="39" w:author="Учетная запись Майкрософт" w:date="2020-12-16T10:02:00Z">
          <w:pPr/>
        </w:pPrChange>
      </w:pPr>
      <m:oMathPara>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S</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 α</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x</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+(1-α</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S</m:t>
              </m:r>
            </m:e>
            <m:sub>
              <m:r>
                <w:rPr>
                  <w:rFonts w:ascii="Cambria Math" w:eastAsia="Times New Roman" w:hAnsi="Cambria Math" w:cs="Times New Roman"/>
                  <w:sz w:val="28"/>
                  <w:szCs w:val="28"/>
                  <w:lang w:eastAsia="ru-RU"/>
                </w:rPr>
                <m:t>t-1</m:t>
              </m:r>
            </m:sub>
          </m:sSub>
          <m:r>
            <w:rPr>
              <w:rFonts w:ascii="Cambria Math" w:eastAsia="Times New Roman" w:hAnsi="Cambria Math" w:cs="Times New Roman"/>
              <w:sz w:val="28"/>
              <w:szCs w:val="28"/>
              <w:lang w:eastAsia="ru-RU"/>
            </w:rPr>
            <m:t xml:space="preserve">), </m:t>
          </m:r>
        </m:oMath>
      </m:oMathPara>
    </w:p>
    <w:p w14:paraId="7B2689B2" w14:textId="395E83EE" w:rsidR="00F7189D" w:rsidRPr="006346C6" w:rsidRDefault="007B1F59">
      <w:pPr>
        <w:jc w:val="both"/>
        <w:rPr>
          <w:rFonts w:ascii="Times New Roman" w:hAnsi="Times New Roman" w:cs="Times New Roman"/>
          <w:color w:val="222222"/>
          <w:sz w:val="28"/>
          <w:szCs w:val="28"/>
          <w:rPrChange w:id="40" w:author="Учетная запись Майкрософт" w:date="2020-12-16T10:01:00Z">
            <w:rPr>
              <w:color w:val="222222"/>
            </w:rPr>
          </w:rPrChange>
        </w:rPr>
        <w:pPrChange w:id="41" w:author="Учетная запись Майкрософт" w:date="2020-12-16T10:02:00Z">
          <w:pPr>
            <w:pStyle w:val="4"/>
            <w:shd w:val="clear" w:color="auto" w:fill="FFFFFF"/>
            <w:spacing w:before="0" w:line="360" w:lineRule="auto"/>
            <w:jc w:val="both"/>
          </w:pPr>
        </w:pPrChange>
      </w:pPr>
      <w:r w:rsidRPr="006346C6">
        <w:rPr>
          <w:rFonts w:ascii="Times New Roman" w:hAnsi="Times New Roman" w:cs="Times New Roman"/>
          <w:color w:val="222222"/>
          <w:sz w:val="28"/>
          <w:szCs w:val="28"/>
          <w:rPrChange w:id="42" w:author="Учетная запись Майкрософт" w:date="2020-12-16T10:01:00Z">
            <w:rPr>
              <w:color w:val="222222"/>
            </w:rPr>
          </w:rPrChange>
        </w:rPr>
        <w:t xml:space="preserve">где </w:t>
      </w:r>
      <m:oMath>
        <m:r>
          <w:rPr>
            <w:rFonts w:ascii="Cambria Math" w:hAnsi="Cambria Math" w:cs="Times New Roman"/>
            <w:sz w:val="28"/>
            <w:szCs w:val="28"/>
            <w:lang w:val="en-US" w:eastAsia="ru-RU"/>
            <w:rPrChange w:id="43" w:author="Учетная запись Майкрософт" w:date="2020-12-16T10:01:00Z">
              <w:rPr>
                <w:rFonts w:ascii="Cambria Math" w:hAnsi="Cambria Math"/>
                <w:sz w:val="28"/>
                <w:szCs w:val="28"/>
                <w:lang w:val="en-US" w:eastAsia="ru-RU"/>
              </w:rPr>
            </w:rPrChange>
          </w:rPr>
          <m:t>α</m:t>
        </m:r>
        <m:r>
          <w:rPr>
            <w:rFonts w:ascii="Cambria Math" w:hAnsi="Cambria Math" w:cs="Times New Roman"/>
            <w:sz w:val="28"/>
            <w:szCs w:val="28"/>
            <w:lang w:eastAsia="ru-RU"/>
            <w:rPrChange w:id="44" w:author="Учетная запись Майкрософт" w:date="2020-12-16T10:01:00Z">
              <w:rPr>
                <w:rFonts w:ascii="Cambria Math" w:hAnsi="Cambria Math"/>
                <w:sz w:val="28"/>
                <w:szCs w:val="28"/>
                <w:lang w:eastAsia="ru-RU"/>
              </w:rPr>
            </w:rPrChange>
          </w:rPr>
          <m:t>=</m:t>
        </m:r>
        <m:r>
          <w:rPr>
            <w:rFonts w:ascii="Cambria Math" w:hAnsi="Cambria Math" w:cs="Times New Roman"/>
            <w:sz w:val="28"/>
            <w:szCs w:val="28"/>
            <w:lang w:val="en-US" w:eastAsia="ru-RU"/>
            <w:rPrChange w:id="45" w:author="Учетная запись Майкрософт" w:date="2020-12-16T10:01:00Z">
              <w:rPr>
                <w:rFonts w:ascii="Cambria Math" w:hAnsi="Cambria Math"/>
                <w:sz w:val="28"/>
                <w:szCs w:val="28"/>
                <w:lang w:val="en-US" w:eastAsia="ru-RU"/>
              </w:rPr>
            </w:rPrChange>
          </w:rPr>
          <m:t>const</m:t>
        </m:r>
      </m:oMath>
      <w:r w:rsidRPr="006346C6">
        <w:rPr>
          <w:rFonts w:ascii="Times New Roman" w:hAnsi="Times New Roman" w:cs="Times New Roman"/>
          <w:sz w:val="28"/>
          <w:szCs w:val="28"/>
          <w:lang w:eastAsia="ru-RU"/>
          <w:rPrChange w:id="46" w:author="Учетная запись Майкрософт" w:date="2020-12-16T10:01:00Z">
            <w:rPr>
              <w:lang w:eastAsia="ru-RU"/>
            </w:rPr>
          </w:rPrChange>
        </w:rPr>
        <w:t xml:space="preserve">, </w:t>
      </w:r>
      <m:oMath>
        <m:r>
          <w:rPr>
            <w:rFonts w:ascii="Cambria Math" w:hAnsi="Cambria Math" w:cs="Times New Roman"/>
            <w:sz w:val="28"/>
            <w:szCs w:val="28"/>
            <w:lang w:eastAsia="ru-RU"/>
            <w:rPrChange w:id="47" w:author="Учетная запись Майкрософт" w:date="2020-12-16T10:01:00Z">
              <w:rPr>
                <w:rFonts w:ascii="Cambria Math" w:hAnsi="Cambria Math"/>
                <w:sz w:val="28"/>
                <w:szCs w:val="28"/>
                <w:lang w:eastAsia="ru-RU"/>
              </w:rPr>
            </w:rPrChange>
          </w:rPr>
          <m:t>0&lt;</m:t>
        </m:r>
        <m:r>
          <w:rPr>
            <w:rFonts w:ascii="Cambria Math" w:hAnsi="Cambria Math" w:cs="Times New Roman"/>
            <w:sz w:val="28"/>
            <w:szCs w:val="28"/>
            <w:lang w:val="en-US" w:eastAsia="ru-RU"/>
            <w:rPrChange w:id="48" w:author="Учетная запись Майкрософт" w:date="2020-12-16T10:01:00Z">
              <w:rPr>
                <w:rFonts w:ascii="Cambria Math" w:hAnsi="Cambria Math"/>
                <w:sz w:val="28"/>
                <w:szCs w:val="28"/>
                <w:lang w:val="en-US" w:eastAsia="ru-RU"/>
              </w:rPr>
            </w:rPrChange>
          </w:rPr>
          <m:t>α</m:t>
        </m:r>
        <m:r>
          <w:rPr>
            <w:rFonts w:ascii="Cambria Math" w:hAnsi="Cambria Math" w:cs="Times New Roman"/>
            <w:sz w:val="28"/>
            <w:szCs w:val="28"/>
            <w:lang w:eastAsia="ru-RU"/>
            <w:rPrChange w:id="49" w:author="Учетная запись Майкрософт" w:date="2020-12-16T10:01:00Z">
              <w:rPr>
                <w:rFonts w:ascii="Cambria Math" w:hAnsi="Cambria Math"/>
                <w:sz w:val="28"/>
                <w:szCs w:val="28"/>
                <w:lang w:eastAsia="ru-RU"/>
              </w:rPr>
            </w:rPrChange>
          </w:rPr>
          <m:t>&lt;1</m:t>
        </m:r>
      </m:oMath>
      <w:r w:rsidR="00F7189D" w:rsidRPr="006346C6">
        <w:rPr>
          <w:rFonts w:ascii="Times New Roman" w:hAnsi="Times New Roman" w:cs="Times New Roman"/>
          <w:sz w:val="28"/>
          <w:szCs w:val="28"/>
          <w:lang w:eastAsia="ru-RU"/>
          <w:rPrChange w:id="50" w:author="Учетная запись Майкрософт" w:date="2020-12-16T10:01:00Z">
            <w:rPr>
              <w:lang w:eastAsia="ru-RU"/>
            </w:rPr>
          </w:rPrChange>
        </w:rPr>
        <w:t xml:space="preserve"> представляет из себя параметр сглаживания. </w:t>
      </w:r>
    </w:p>
    <w:p w14:paraId="107D7611"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Главное достоинство такой прогнозной модели состоит в том, что она способна последовательно адаптироваться к новому уровню процесса без значительного реагирования на случайные отклонения.</w:t>
      </w:r>
    </w:p>
    <w:p w14:paraId="38271C27" w14:textId="77777777" w:rsidR="00F7189D" w:rsidRDefault="00F7189D" w:rsidP="00F7189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F469EF">
        <w:rPr>
          <w:rFonts w:ascii="Times New Roman" w:eastAsia="Times New Roman" w:hAnsi="Times New Roman" w:cs="Times New Roman"/>
          <w:sz w:val="28"/>
          <w:szCs w:val="28"/>
          <w:lang w:eastAsia="ru-RU"/>
        </w:rPr>
        <w:t xml:space="preserve">Недостаток: экспоненциальная средняя дает систематическую ошибку, когда временной ряд </w:t>
      </w:r>
      <w:r>
        <w:rPr>
          <w:rFonts w:ascii="Times New Roman" w:eastAsia="Times New Roman" w:hAnsi="Times New Roman" w:cs="Times New Roman"/>
          <w:sz w:val="28"/>
          <w:szCs w:val="28"/>
          <w:lang w:eastAsia="ru-RU"/>
        </w:rPr>
        <w:t>имеет тенденцию линейного роста</w:t>
      </w:r>
    </w:p>
    <w:p w14:paraId="4F6FE3ED" w14:textId="77777777" w:rsidR="00F7189D" w:rsidRPr="001D00FD" w:rsidRDefault="00F7189D" w:rsidP="00F7189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1D00FD">
        <w:rPr>
          <w:rFonts w:ascii="Times New Roman" w:eastAsia="Times New Roman" w:hAnsi="Times New Roman" w:cs="Times New Roman"/>
          <w:sz w:val="28"/>
          <w:szCs w:val="28"/>
          <w:lang w:eastAsia="ru-RU"/>
        </w:rPr>
        <w:t>Прогноз для моделей линейного роста может быть получен по уравнению:</w:t>
      </w:r>
    </w:p>
    <w:p w14:paraId="1287DA2F" w14:textId="77777777" w:rsidR="00F7189D" w:rsidRPr="00F469EF" w:rsidRDefault="00290DBE"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τ</m:t>
            </m:r>
          </m:sub>
        </m:sSub>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F7189D" w:rsidRPr="00F469EF">
        <w:rPr>
          <w:rFonts w:ascii="Times New Roman" w:hAnsi="Times New Roman" w:cs="Times New Roman"/>
          <w:sz w:val="28"/>
          <w:szCs w:val="28"/>
        </w:rPr>
        <w:t>,</w:t>
      </w:r>
    </w:p>
    <w:p w14:paraId="00CA03D0" w14:textId="77777777" w:rsidR="00F7189D" w:rsidRPr="00F469EF" w:rsidRDefault="00F7189D" w:rsidP="00F7189D">
      <w:pPr>
        <w:shd w:val="clear" w:color="auto" w:fill="FFFFFF"/>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oMath>
      <w:r w:rsidRPr="00F469EF">
        <w:rPr>
          <w:rFonts w:ascii="Times New Roman" w:eastAsiaTheme="minorEastAsia" w:hAnsi="Times New Roman" w:cs="Times New Roman"/>
          <w:sz w:val="28"/>
          <w:szCs w:val="28"/>
          <w:lang w:eastAsia="ru-RU"/>
        </w:rPr>
        <w:t xml:space="preserve">,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Pr="00F469EF">
        <w:rPr>
          <w:rFonts w:ascii="Times New Roman" w:eastAsiaTheme="minorEastAsia" w:hAnsi="Times New Roman" w:cs="Times New Roman"/>
          <w:sz w:val="28"/>
          <w:szCs w:val="28"/>
          <w:lang w:eastAsia="ru-RU"/>
        </w:rPr>
        <w:t xml:space="preserve"> </w:t>
      </w:r>
      <w:r w:rsidRPr="00F469EF">
        <w:rPr>
          <w:rFonts w:ascii="Times New Roman" w:hAnsi="Times New Roman" w:cs="Times New Roman"/>
          <w:sz w:val="28"/>
          <w:szCs w:val="28"/>
        </w:rPr>
        <w:t> – текущие  оценки коэффициентов адаптивного полинома первого порядка.</w:t>
      </w:r>
    </w:p>
    <w:p w14:paraId="6100E1A8"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lastRenderedPageBreak/>
        <w:t>В разных моделях эти коэффициенты вычисляются различными способами. Рассмотрим три модели и методы вычисления оценок коэффициентов адаптивного полинома первого порядка.</w:t>
      </w:r>
    </w:p>
    <w:p w14:paraId="79DDD27B" w14:textId="77777777" w:rsidR="00F7189D" w:rsidRPr="00F469EF" w:rsidRDefault="00F7189D" w:rsidP="00F7189D">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t xml:space="preserve">В </w:t>
      </w:r>
      <w:hyperlink r:id="rId9" w:tooltip="Модель Хольта" w:history="1">
        <w:r w:rsidRPr="007B1F59">
          <w:rPr>
            <w:rStyle w:val="a6"/>
            <w:rFonts w:ascii="Times New Roman" w:hAnsi="Times New Roman" w:cs="Times New Roman"/>
            <w:color w:val="auto"/>
            <w:sz w:val="28"/>
            <w:szCs w:val="28"/>
            <w:u w:val="none"/>
          </w:rPr>
          <w:t xml:space="preserve">модели </w:t>
        </w:r>
        <w:r w:rsidRPr="00F469EF">
          <w:rPr>
            <w:rStyle w:val="a6"/>
            <w:rFonts w:ascii="Times New Roman" w:hAnsi="Times New Roman" w:cs="Times New Roman"/>
            <w:color w:val="auto"/>
            <w:sz w:val="28"/>
            <w:szCs w:val="28"/>
          </w:rPr>
          <w:t>Хольта</w:t>
        </w:r>
      </w:hyperlink>
      <w:r w:rsidRPr="00F469EF">
        <w:rPr>
          <w:rFonts w:ascii="Times New Roman" w:hAnsi="Times New Roman" w:cs="Times New Roman"/>
          <w:sz w:val="28"/>
          <w:szCs w:val="28"/>
        </w:rPr>
        <w:t xml:space="preserve"> используются формулы:</w:t>
      </w:r>
    </w:p>
    <w:p w14:paraId="4DE0A5EE" w14:textId="77777777" w:rsidR="00F7189D" w:rsidRPr="00F469EF" w:rsidRDefault="00290DBE" w:rsidP="00F7189D">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oMath>
      <w:r w:rsidR="00F7189D" w:rsidRPr="00F469EF">
        <w:rPr>
          <w:rFonts w:ascii="Times New Roman" w:hAnsi="Times New Roman" w:cs="Times New Roman"/>
          <w:noProof/>
          <w:sz w:val="28"/>
          <w:szCs w:val="28"/>
          <w:lang w:eastAsia="ru-RU"/>
        </w:rPr>
        <w:t>,</w:t>
      </w:r>
    </w:p>
    <w:p w14:paraId="3E4A6F02" w14:textId="77777777" w:rsidR="00F7189D" w:rsidRPr="00F469EF" w:rsidRDefault="00290DBE"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noProof/>
          <w:sz w:val="28"/>
          <w:szCs w:val="28"/>
          <w:lang w:eastAsia="ru-RU"/>
        </w:rPr>
        <w:t>,</w:t>
      </w:r>
    </w:p>
    <w:p w14:paraId="48916782" w14:textId="77777777" w:rsidR="00F7189D" w:rsidRPr="00F469EF" w:rsidRDefault="00F7189D" w:rsidP="00F7189D">
      <w:pPr>
        <w:shd w:val="clear" w:color="auto" w:fill="FFFFFF"/>
        <w:spacing w:after="0" w:line="360" w:lineRule="auto"/>
        <w:rPr>
          <w:rFonts w:ascii="Times New Roman" w:hAnsi="Times New Roman" w:cs="Times New Roman"/>
          <w:sz w:val="28"/>
          <w:szCs w:val="28"/>
        </w:rPr>
      </w:pPr>
      <w:r w:rsidRPr="00F469EF">
        <w:rPr>
          <w:rFonts w:ascii="Times New Roman" w:hAnsi="Times New Roman" w:cs="Times New Roman"/>
          <w:sz w:val="28"/>
          <w:szCs w:val="28"/>
        </w:rPr>
        <w:t xml:space="preserve">где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hAnsi="Times New Roman" w:cs="Times New Roman"/>
          <w:sz w:val="28"/>
          <w:szCs w:val="28"/>
        </w:rPr>
        <w:t xml:space="preserve"> выступают в качестве параметров адаптации, для которых должно выполняться: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hAnsi="Times New Roman" w:cs="Times New Roman"/>
          <w:sz w:val="28"/>
          <w:szCs w:val="28"/>
        </w:rPr>
        <w:t xml:space="preserve">. </w:t>
      </w:r>
    </w:p>
    <w:p w14:paraId="0D3CC085"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 Если рассматривать модель линейного роста Брауна, стоит отметить, что эта модель является частным случаем модели Хольта и для вычисления оценок применяют:</w:t>
      </w:r>
    </w:p>
    <w:p w14:paraId="6EB25D12" w14:textId="77777777" w:rsidR="00F7189D" w:rsidRPr="00F469EF" w:rsidRDefault="00290DBE" w:rsidP="00F7189D">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F7189D" w:rsidRPr="00F469EF">
        <w:rPr>
          <w:rFonts w:ascii="Times New Roman" w:hAnsi="Times New Roman" w:cs="Times New Roman"/>
          <w:noProof/>
          <w:sz w:val="28"/>
          <w:szCs w:val="28"/>
          <w:lang w:eastAsia="ru-RU"/>
        </w:rPr>
        <w:t>;</w:t>
      </w:r>
    </w:p>
    <w:p w14:paraId="4BA96291" w14:textId="77777777" w:rsidR="00F7189D" w:rsidRPr="00F469EF" w:rsidRDefault="00290DBE"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F7189D" w:rsidRPr="00F469EF">
        <w:rPr>
          <w:rFonts w:ascii="Times New Roman" w:hAnsi="Times New Roman" w:cs="Times New Roman"/>
          <w:sz w:val="28"/>
          <w:szCs w:val="28"/>
        </w:rPr>
        <w:t>,</w:t>
      </w:r>
    </w:p>
    <w:p w14:paraId="3C372539" w14:textId="77777777" w:rsidR="00F7189D" w:rsidRPr="00F469EF" w:rsidRDefault="00F7189D" w:rsidP="00F7189D">
      <w:pPr>
        <w:shd w:val="clear" w:color="auto" w:fill="FFFFFF"/>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Pr="00F469EF">
        <w:rPr>
          <w:rFonts w:ascii="Times New Roman" w:hAnsi="Times New Roman" w:cs="Times New Roman"/>
          <w:sz w:val="28"/>
          <w:szCs w:val="28"/>
        </w:rPr>
        <w:t> – ошибка прогноза, </w:t>
      </w:r>
      <m:oMath>
        <m:r>
          <w:rPr>
            <w:rFonts w:ascii="Cambria Math" w:hAnsi="Cambria Math" w:cs="Times New Roman"/>
            <w:sz w:val="28"/>
            <w:szCs w:val="28"/>
          </w:rPr>
          <m:t>0&lt;</m:t>
        </m:r>
        <m:r>
          <w:rPr>
            <w:rFonts w:ascii="Cambria Math" w:eastAsia="Times New Roman" w:hAnsi="Cambria Math" w:cs="Times New Roman"/>
            <w:sz w:val="28"/>
            <w:szCs w:val="28"/>
            <w:lang w:eastAsia="ru-RU"/>
          </w:rPr>
          <m:t>β&lt;1</m:t>
        </m:r>
      </m:oMath>
      <w:r w:rsidRPr="00F469EF">
        <w:rPr>
          <w:rFonts w:ascii="Times New Roman" w:hAnsi="Times New Roman" w:cs="Times New Roman"/>
          <w:sz w:val="28"/>
          <w:szCs w:val="28"/>
        </w:rPr>
        <w:t> - коэффициент дисконтирования, характеризующий обесценивание данных наблюдения за единицу времени.</w:t>
      </w:r>
    </w:p>
    <w:p w14:paraId="2A9BDFAA" w14:textId="77777777" w:rsidR="00F7189D" w:rsidRPr="00F469EF" w:rsidRDefault="00F7189D" w:rsidP="00F7189D">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t>Для модели прогнозирования Дж.Бокса и Г.Дженкинса справедливы:</w:t>
      </w:r>
    </w:p>
    <w:p w14:paraId="38E03C13" w14:textId="77777777" w:rsidR="00F7189D" w:rsidRPr="00F469EF" w:rsidRDefault="00290DBE"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3</m:t>
            </m:r>
          </m:sub>
        </m:sSub>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ctrlPr>
                  <w:rPr>
                    <w:rFonts w:ascii="Cambria Math" w:eastAsia="Times New Roman" w:hAnsi="Cambria Math" w:cs="Times New Roman"/>
                    <w:i/>
                    <w:sz w:val="28"/>
                    <w:szCs w:val="28"/>
                    <w:lang w:eastAsia="ru-RU"/>
                  </w:rPr>
                </m:ctrlPr>
              </m:e>
              <m:sub>
                <m:r>
                  <w:rPr>
                    <w:rFonts w:ascii="Cambria Math" w:eastAsia="Times New Roman" w:hAnsi="Cambria Math" w:cs="Times New Roman"/>
                    <w:sz w:val="28"/>
                    <w:szCs w:val="28"/>
                    <w:lang w:val="en-US" w:eastAsia="ru-RU"/>
                  </w:rPr>
                  <m:t>t</m:t>
                </m:r>
                <m:r>
                  <w:rPr>
                    <w:rFonts w:ascii="Cambria Math" w:eastAsia="Times New Roman" w:hAnsi="Cambria Math" w:cs="Times New Roman"/>
                    <w:sz w:val="28"/>
                    <w:szCs w:val="28"/>
                    <w:lang w:eastAsia="ru-RU"/>
                  </w:rPr>
                  <m:t>-1</m:t>
                </m:r>
              </m:sub>
            </m:sSub>
            <m:ctrlPr>
              <w:rPr>
                <w:rFonts w:ascii="Cambria Math" w:eastAsia="Times New Roman" w:hAnsi="Cambria Math" w:cs="Times New Roman"/>
                <w:i/>
                <w:sz w:val="28"/>
                <w:szCs w:val="28"/>
                <w:lang w:val="en-US" w:eastAsia="ru-RU"/>
              </w:rPr>
            </m:ctrlPr>
          </m:e>
        </m:d>
      </m:oMath>
      <w:r w:rsidR="00F7189D" w:rsidRPr="00F469EF">
        <w:rPr>
          <w:rFonts w:ascii="Times New Roman" w:eastAsiaTheme="minorEastAsia" w:hAnsi="Times New Roman" w:cs="Times New Roman"/>
          <w:sz w:val="28"/>
          <w:szCs w:val="28"/>
          <w:lang w:eastAsia="ru-RU"/>
        </w:rPr>
        <w:t>.</w:t>
      </w:r>
    </w:p>
    <w:p w14:paraId="0D6D6B0A" w14:textId="77777777" w:rsidR="00F7189D" w:rsidRPr="00F469EF" w:rsidRDefault="00290DBE"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sz w:val="28"/>
          <w:szCs w:val="28"/>
          <w:lang w:eastAsia="ru-RU"/>
        </w:rPr>
        <w:t>.</w:t>
      </w:r>
    </w:p>
    <w:p w14:paraId="39B012B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Данная модель не дает преимуществ перед моделью Хольта, так как коэффициент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oMath>
      <w:r w:rsidRPr="00F469EF">
        <w:rPr>
          <w:sz w:val="28"/>
          <w:szCs w:val="28"/>
        </w:rPr>
        <w:t> часто оказывается близким к нулю.</w:t>
      </w:r>
    </w:p>
    <w:p w14:paraId="32CA8CC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sz w:val="28"/>
          <w:szCs w:val="28"/>
        </w:rPr>
        <w:t xml:space="preserve">Рассмотрим сезонные модели. А именно </w:t>
      </w:r>
      <w:r w:rsidRPr="00F469EF">
        <w:rPr>
          <w:sz w:val="28"/>
          <w:szCs w:val="28"/>
          <w:shd w:val="clear" w:color="auto" w:fill="FFFFFF"/>
        </w:rPr>
        <w:t>Модель Хольта-Уинтерса</w:t>
      </w:r>
      <w:r w:rsidRPr="00F469EF">
        <w:rPr>
          <w:sz w:val="28"/>
          <w:szCs w:val="28"/>
        </w:rPr>
        <w:t xml:space="preserve">, которая учитывает </w:t>
      </w:r>
      <w:r w:rsidRPr="00F469EF">
        <w:rPr>
          <w:color w:val="000000"/>
          <w:sz w:val="28"/>
          <w:szCs w:val="28"/>
          <w:shd w:val="clear" w:color="auto" w:fill="FFFFFF"/>
        </w:rPr>
        <w:t>мультипликативный тренд и сезонность</w:t>
      </w:r>
      <w:r w:rsidRPr="00F469EF">
        <w:rPr>
          <w:sz w:val="28"/>
          <w:szCs w:val="28"/>
        </w:rPr>
        <w:t xml:space="preserve">, и </w:t>
      </w:r>
      <w:r w:rsidRPr="00F469EF">
        <w:rPr>
          <w:sz w:val="28"/>
          <w:szCs w:val="28"/>
          <w:shd w:val="clear" w:color="auto" w:fill="FFFFFF"/>
        </w:rPr>
        <w:t>Модель Тейла-Вейджа</w:t>
      </w:r>
      <w:r w:rsidRPr="00F469EF">
        <w:rPr>
          <w:sz w:val="28"/>
          <w:szCs w:val="28"/>
        </w:rPr>
        <w:t xml:space="preserve">, которая, в свою очередь, будет брать во внимание </w:t>
      </w:r>
      <w:r w:rsidRPr="00F469EF">
        <w:rPr>
          <w:color w:val="000000"/>
          <w:sz w:val="28"/>
          <w:szCs w:val="28"/>
          <w:shd w:val="clear" w:color="auto" w:fill="FFFFFF"/>
        </w:rPr>
        <w:t>аддитивный тренд и сезонность.</w:t>
      </w:r>
    </w:p>
    <w:p w14:paraId="1F88BFFC" w14:textId="6029B625" w:rsidR="00F7189D" w:rsidRPr="00F469EF" w:rsidRDefault="00F7189D" w:rsidP="00F7189D">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color w:val="000000"/>
          <w:sz w:val="28"/>
          <w:szCs w:val="28"/>
          <w:shd w:val="clear" w:color="auto" w:fill="FFFFFF"/>
        </w:rPr>
        <w:t xml:space="preserve">Рассматривая Модель </w:t>
      </w:r>
      <w:r w:rsidRPr="00F469EF">
        <w:rPr>
          <w:sz w:val="28"/>
          <w:szCs w:val="28"/>
          <w:shd w:val="clear" w:color="auto" w:fill="FFFFFF"/>
        </w:rPr>
        <w:t xml:space="preserve">Хольта-Уинтерса, нельзя не </w:t>
      </w:r>
      <w:r w:rsidR="000D5DA0" w:rsidRPr="00F469EF">
        <w:rPr>
          <w:sz w:val="28"/>
          <w:szCs w:val="28"/>
          <w:shd w:val="clear" w:color="auto" w:fill="FFFFFF"/>
        </w:rPr>
        <w:t>упомянуть</w:t>
      </w:r>
      <w:r w:rsidRPr="00F469EF">
        <w:rPr>
          <w:sz w:val="28"/>
          <w:szCs w:val="28"/>
          <w:shd w:val="clear" w:color="auto" w:fill="FFFFFF"/>
        </w:rPr>
        <w:t xml:space="preserve"> о модель Хольта, ведь именно на основе этой модели Уинтерс создал свою прогностическую модель, которая способна учитывать экспоненциальный тренд и аддитивную сезонность.</w:t>
      </w:r>
    </w:p>
    <w:p w14:paraId="5C39F7C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sz w:val="28"/>
          <w:szCs w:val="28"/>
          <w:shd w:val="clear" w:color="auto" w:fill="FFFFFF"/>
        </w:rPr>
        <w:lastRenderedPageBreak/>
        <w:t>В модели Хольта также необходимо решить задачу прогнозирования временного ряда. При существовании линейного тренда на данных временного ряда использование модели Брауна не имеет смысла. Для учёта влияния линейного тренда используют модель Хольта. Однако эта модель не учитывает сезонность.</w:t>
      </w:r>
    </w:p>
    <w:p w14:paraId="36E31683"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sz w:val="28"/>
          <w:szCs w:val="28"/>
        </w:rPr>
      </w:pPr>
      <w:r w:rsidRPr="00F469EF">
        <w:rPr>
          <w:sz w:val="28"/>
          <w:szCs w:val="28"/>
          <w:shd w:val="clear" w:color="auto" w:fill="FFFFFF"/>
        </w:rPr>
        <w:t xml:space="preserve">Для описания математических формул для </w:t>
      </w:r>
      <w:r w:rsidRPr="00F469EF">
        <w:rPr>
          <w:color w:val="000000"/>
          <w:sz w:val="28"/>
          <w:szCs w:val="28"/>
          <w:shd w:val="clear" w:color="auto" w:fill="FFFFFF"/>
        </w:rPr>
        <w:t xml:space="preserve">Модели </w:t>
      </w:r>
      <w:r w:rsidRPr="00F469EF">
        <w:rPr>
          <w:sz w:val="28"/>
          <w:szCs w:val="28"/>
          <w:shd w:val="clear" w:color="auto" w:fill="FFFFFF"/>
        </w:rPr>
        <w:t xml:space="preserve">Хольта-Уинтерса зададим временной ряд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 xml:space="preserve">, . . .,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eastAsiaTheme="minorEastAsia" w:hAnsi="Cambria Math"/>
            <w:sz w:val="28"/>
            <w:szCs w:val="28"/>
          </w:rPr>
          <m:t>,  . . .,</m:t>
        </m:r>
      </m:oMath>
      <w:r w:rsidRPr="00F469EF">
        <w:rPr>
          <w:rFonts w:eastAsiaTheme="minorEastAsia"/>
          <w:sz w:val="28"/>
          <w:szCs w:val="28"/>
        </w:rPr>
        <w:t xml:space="preserve"> 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m:rPr>
            <m:scr m:val="double-struck"/>
          </m:rPr>
          <w:rPr>
            <w:rFonts w:ascii="Cambria Math" w:eastAsiaTheme="minorEastAsia" w:hAnsi="Cambria Math"/>
            <w:sz w:val="28"/>
            <w:szCs w:val="28"/>
          </w:rPr>
          <m:t>∈R</m:t>
        </m:r>
      </m:oMath>
      <w:r w:rsidRPr="00F469EF">
        <w:rPr>
          <w:rFonts w:eastAsiaTheme="minorEastAsia"/>
          <w:sz w:val="28"/>
          <w:szCs w:val="28"/>
        </w:rPr>
        <w:t>. Для решения задачи прогнозирования временного ряда будет верно:</w:t>
      </w:r>
    </w:p>
    <w:p w14:paraId="40E3602E" w14:textId="77777777" w:rsidR="00F7189D" w:rsidRPr="00F469EF" w:rsidRDefault="00290DBE"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t</m:t>
                    </m:r>
                  </m:sub>
                </m:sSub>
              </m:e>
            </m:d>
          </m:e>
          <m:sup>
            <m:r>
              <w:rPr>
                <w:rFonts w:ascii="Cambria Math" w:hAnsi="Cambria Math"/>
                <w:sz w:val="28"/>
                <w:szCs w:val="28"/>
              </w:rPr>
              <m:t>d</m:t>
            </m:r>
          </m:sup>
        </m:sSup>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F7189D" w:rsidRPr="00F469EF">
        <w:rPr>
          <w:sz w:val="28"/>
          <w:szCs w:val="28"/>
        </w:rPr>
        <w:t>,</w:t>
      </w:r>
    </w:p>
    <w:p w14:paraId="6DED8E37" w14:textId="77777777" w:rsidR="00F7189D" w:rsidRPr="00F469EF" w:rsidRDefault="00290DBE"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4D75B516" w14:textId="77777777" w:rsidR="00F7189D" w:rsidRPr="00F469EF" w:rsidRDefault="00290DBE"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a</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37B0F66B" w14:textId="77777777" w:rsidR="00F7189D" w:rsidRPr="00F469EF" w:rsidRDefault="00290DBE"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F7189D" w:rsidRPr="00F469EF">
        <w:rPr>
          <w:sz w:val="28"/>
          <w:szCs w:val="28"/>
        </w:rPr>
        <w:t>,</w:t>
      </w:r>
    </w:p>
    <w:p w14:paraId="1AEA3027"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r>
          <w:rPr>
            <w:rFonts w:ascii="Cambria Math" w:hAnsi="Cambria Math"/>
            <w:sz w:val="28"/>
            <w:szCs w:val="28"/>
          </w:rPr>
          <m:t>s</m:t>
        </m:r>
      </m:oMath>
      <w:r w:rsidRPr="00F469EF">
        <w:rPr>
          <w:sz w:val="28"/>
          <w:szCs w:val="28"/>
        </w:rPr>
        <w:t xml:space="preserve"> –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w:t>
      </w:r>
    </w:p>
    <w:p w14:paraId="2546145F" w14:textId="3A73C0A2" w:rsidR="00F7189D" w:rsidRPr="00985C3C"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Параметры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должны находиться в диапазоне от </w:t>
      </w:r>
      <m:oMath>
        <m:r>
          <w:rPr>
            <w:rFonts w:ascii="Cambria Math" w:hAnsi="Cambria Math"/>
            <w:sz w:val="28"/>
            <w:szCs w:val="28"/>
          </w:rPr>
          <m:t xml:space="preserve">0 </m:t>
        </m:r>
      </m:oMath>
      <w:r w:rsidRPr="00F469EF">
        <w:rPr>
          <w:sz w:val="28"/>
          <w:szCs w:val="28"/>
        </w:rPr>
        <w:t xml:space="preserve">до </w:t>
      </w:r>
      <m:oMath>
        <m:r>
          <w:rPr>
            <w:rFonts w:ascii="Cambria Math" w:hAnsi="Cambria Math"/>
            <w:sz w:val="28"/>
            <w:szCs w:val="28"/>
          </w:rPr>
          <m:t>1</m:t>
        </m:r>
      </m:oMath>
      <w:r w:rsidRPr="00F469EF">
        <w:rPr>
          <w:sz w:val="28"/>
          <w:szCs w:val="28"/>
        </w:rPr>
        <w:t xml:space="preserve">. Чаще всего их предлагается находить экспериментальным путём. Уинтерс также отмечал, что один такой набор весов можно использовать для широкого класса продуктов. </w:t>
      </w:r>
      <w:r w:rsidRPr="00985C3C">
        <w:rPr>
          <w:sz w:val="28"/>
          <w:szCs w:val="28"/>
        </w:rPr>
        <w:t>[</w:t>
      </w:r>
      <w:r w:rsidR="006107FB" w:rsidRPr="002E69B2">
        <w:rPr>
          <w:sz w:val="28"/>
          <w:szCs w:val="28"/>
          <w:rPrChange w:id="51" w:author="Иван Слеповичев" w:date="2020-12-15T14:56:00Z">
            <w:rPr>
              <w:sz w:val="28"/>
              <w:szCs w:val="28"/>
              <w:lang w:val="en-US"/>
            </w:rPr>
          </w:rPrChange>
        </w:rPr>
        <w:t>4</w:t>
      </w:r>
      <w:r w:rsidRPr="00985C3C">
        <w:rPr>
          <w:sz w:val="28"/>
          <w:szCs w:val="28"/>
        </w:rPr>
        <w:t>]</w:t>
      </w:r>
    </w:p>
    <w:p w14:paraId="0C884FF0"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Теперь рассмотрим усложнённую модель Хольта, которая учитывает сезонность и аддитивный тренд. Для неё справедливы формулы:</w:t>
      </w:r>
    </w:p>
    <w:p w14:paraId="646F7257" w14:textId="77777777" w:rsidR="00F7189D" w:rsidRPr="00F469EF" w:rsidRDefault="00290DBE"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r>
          <w:rPr>
            <w:rFonts w:ascii="Cambria Math" w:hAnsi="Cambria Math"/>
            <w:sz w:val="28"/>
            <w:szCs w:val="28"/>
            <w:lang w:val="en-US"/>
          </w:rPr>
          <m:t>d</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sub>
        </m:sSub>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F7189D" w:rsidRPr="00F469EF">
        <w:rPr>
          <w:sz w:val="28"/>
          <w:szCs w:val="28"/>
        </w:rPr>
        <w:t>,</w:t>
      </w:r>
    </w:p>
    <w:p w14:paraId="228270BD" w14:textId="77777777" w:rsidR="00F7189D" w:rsidRPr="00F469EF" w:rsidRDefault="00290DBE"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e>
        </m:d>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rPr>
              <m:t>(</m:t>
            </m:r>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oMath>
      <w:r w:rsidR="00F7189D" w:rsidRPr="00F469EF">
        <w:rPr>
          <w:sz w:val="28"/>
          <w:szCs w:val="28"/>
        </w:rPr>
        <w:t>,</w:t>
      </w:r>
    </w:p>
    <w:p w14:paraId="012BC32D" w14:textId="77777777" w:rsidR="00F7189D" w:rsidRPr="00F469EF" w:rsidRDefault="00290DBE"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06EB57E3" w14:textId="77777777" w:rsidR="00F7189D" w:rsidRPr="00F469EF" w:rsidRDefault="00290DBE"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F7189D" w:rsidRPr="00F469EF">
        <w:rPr>
          <w:sz w:val="28"/>
          <w:szCs w:val="28"/>
        </w:rPr>
        <w:t>,</w:t>
      </w:r>
    </w:p>
    <w:p w14:paraId="0D975E56" w14:textId="06AE06B3" w:rsidR="00F7189D" w:rsidRPr="00F469EF" w:rsidRDefault="00F7189D" w:rsidP="00F7189D">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r>
          <w:rPr>
            <w:rFonts w:ascii="Cambria Math" w:hAnsi="Cambria Math"/>
            <w:sz w:val="28"/>
            <w:szCs w:val="28"/>
          </w:rPr>
          <m:t>s</m:t>
        </m:r>
      </m:oMath>
      <w:r w:rsidRPr="00F469EF">
        <w:rPr>
          <w:sz w:val="28"/>
          <w:szCs w:val="28"/>
        </w:rPr>
        <w:t xml:space="preserve"> –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 Используя метод минимизации квадратичной ошибки, выбор </w:t>
      </w:r>
      <w:r w:rsidRPr="00F469EF">
        <w:rPr>
          <w:sz w:val="28"/>
          <w:szCs w:val="28"/>
        </w:rPr>
        <w:lastRenderedPageBreak/>
        <w:t xml:space="preserve">параметров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происходит экспериментально, диапазон сохраняется, как и для </w:t>
      </w:r>
      <w:del w:id="52" w:author="Иван Слеповичев" w:date="2020-12-15T16:39:00Z">
        <w:r w:rsidRPr="00F469EF" w:rsidDel="000F299A">
          <w:rPr>
            <w:sz w:val="28"/>
            <w:szCs w:val="28"/>
          </w:rPr>
          <w:delText xml:space="preserve">модель </w:delText>
        </w:r>
      </w:del>
      <w:ins w:id="53" w:author="Иван Слеповичев" w:date="2020-12-15T16:39:00Z">
        <w:r w:rsidR="000F299A" w:rsidRPr="00F469EF">
          <w:rPr>
            <w:sz w:val="28"/>
            <w:szCs w:val="28"/>
          </w:rPr>
          <w:t>модел</w:t>
        </w:r>
        <w:r w:rsidR="000F299A">
          <w:rPr>
            <w:sz w:val="28"/>
            <w:szCs w:val="28"/>
          </w:rPr>
          <w:t>и</w:t>
        </w:r>
        <w:r w:rsidR="000F299A" w:rsidRPr="00F469EF">
          <w:rPr>
            <w:sz w:val="28"/>
            <w:szCs w:val="28"/>
          </w:rPr>
          <w:t xml:space="preserve"> </w:t>
        </w:r>
      </w:ins>
      <w:r w:rsidRPr="00F469EF">
        <w:rPr>
          <w:sz w:val="28"/>
          <w:szCs w:val="28"/>
        </w:rPr>
        <w:t>Хольта-Уинтерса.</w:t>
      </w:r>
    </w:p>
    <w:p w14:paraId="030AB112"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Рассмотрим стохастический процесс Тейла и Вейджа. При изучении экспоненциальной средней они предложили применить двухпараметрический предикатор Хольта для прогнозирования некоторого вероятностного процесса, который ярко характеризуется трендом. Процесс Тейла-Вейджа аналитически записывается так:</w:t>
      </w:r>
    </w:p>
    <w:p w14:paraId="4C37B4A0" w14:textId="77777777" w:rsidR="00F7189D" w:rsidRPr="00F469EF" w:rsidRDefault="00290DBE" w:rsidP="00F7189D">
      <w:pPr>
        <w:pStyle w:val="a7"/>
        <w:shd w:val="clear" w:color="auto" w:fill="FFFFFF"/>
        <w:spacing w:before="0" w:beforeAutospacing="0" w:after="0" w:afterAutospacing="0" w:line="360" w:lineRule="auto"/>
        <w:jc w:val="center"/>
        <w:rPr>
          <w:i/>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00F7189D" w:rsidRPr="00F469EF">
        <w:rPr>
          <w:i/>
          <w:sz w:val="28"/>
          <w:szCs w:val="28"/>
        </w:rPr>
        <w:t>;</w:t>
      </w:r>
    </w:p>
    <w:p w14:paraId="10193F5A" w14:textId="77777777" w:rsidR="00F7189D" w:rsidRPr="00F469EF" w:rsidRDefault="00290DBE" w:rsidP="00F7189D">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 xml:space="preserve"> ;</m:t>
          </m:r>
        </m:oMath>
      </m:oMathPara>
    </w:p>
    <w:p w14:paraId="33A00AA1" w14:textId="77777777" w:rsidR="00F7189D" w:rsidRPr="00F469EF" w:rsidRDefault="00290DBE" w:rsidP="00F7189D">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r>
            <w:rPr>
              <w:rFonts w:ascii="Cambria Math" w:hAnsi="Cambria Math"/>
              <w:sz w:val="28"/>
              <w:szCs w:val="28"/>
              <w:lang w:val="en-US"/>
            </w:rPr>
            <m:t xml:space="preserve"> ;</m:t>
          </m:r>
        </m:oMath>
      </m:oMathPara>
    </w:p>
    <w:p w14:paraId="1DC49F67"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r w:rsidRPr="00F469EF">
        <w:rPr>
          <w:sz w:val="28"/>
          <w:szCs w:val="28"/>
        </w:rPr>
        <w:t xml:space="preserve">где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oMath>
      <w:r w:rsidRPr="00F469EF">
        <w:rPr>
          <w:sz w:val="28"/>
          <w:szCs w:val="28"/>
        </w:rPr>
        <w:t xml:space="preserve"> – значение уровня исследуемого временного ряда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oMath>
      <w:r w:rsidRPr="00F469EF">
        <w:rPr>
          <w:sz w:val="28"/>
          <w:szCs w:val="28"/>
        </w:rPr>
        <w:t xml:space="preserve"> в момент времени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r>
              <w:rPr>
                <w:rFonts w:ascii="Cambria Math" w:hAnsi="Cambria Math"/>
                <w:sz w:val="28"/>
                <w:szCs w:val="28"/>
                <w:lang w:val="en-US"/>
              </w:rPr>
              <m:t>t</m:t>
            </m:r>
          </m:sub>
        </m:sSub>
      </m:oMath>
      <w:r w:rsidRPr="00F469EF">
        <w:rPr>
          <w:sz w:val="28"/>
          <w:szCs w:val="28"/>
        </w:rPr>
        <w:t xml:space="preserve"> – прирост уровня от момента </w:t>
      </w:r>
      <m:oMath>
        <m:r>
          <w:rPr>
            <w:rFonts w:ascii="Cambria Math" w:hAnsi="Cambria Math"/>
            <w:sz w:val="28"/>
            <w:szCs w:val="28"/>
          </w:rPr>
          <m:t>t-1</m:t>
        </m:r>
      </m:oMath>
      <w:r w:rsidRPr="00F469EF">
        <w:rPr>
          <w:sz w:val="28"/>
          <w:szCs w:val="28"/>
        </w:rPr>
        <w:t xml:space="preserve"> к моменту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oMath>
      <w:r w:rsidRPr="00F469EF">
        <w:rPr>
          <w:sz w:val="28"/>
          <w:szCs w:val="28"/>
        </w:rPr>
        <w:t xml:space="preserve"> – временный последовательности с нулевым математическим ожиданием, постоянными дисперсиями и отсутствуем ковариации. Временной ряд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 xml:space="preserve"> не является стационарным и не имеет строго определённой автоковариационной функции. Но Нерлов и Вейдж показали, что из вышеупомянутых уравнений следует стационарность вторых разностей процесса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 xml:space="preserve">. </w:t>
      </w:r>
    </w:p>
    <w:p w14:paraId="1B23EEE3"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Схема составления прогноза выглядит следующим образом:</w:t>
      </w:r>
    </w:p>
    <w:p w14:paraId="4C904458" w14:textId="77777777" w:rsidR="00F7189D" w:rsidRPr="00F469EF" w:rsidRDefault="00290DBE">
      <w:pPr>
        <w:shd w:val="clear" w:color="auto" w:fill="FFFFFF"/>
        <w:spacing w:after="0" w:line="360" w:lineRule="auto"/>
        <w:jc w:val="center"/>
        <w:rPr>
          <w:rFonts w:ascii="Times New Roman" w:hAnsi="Times New Roman" w:cs="Times New Roman"/>
          <w:sz w:val="28"/>
          <w:szCs w:val="28"/>
        </w:rPr>
        <w:pPrChange w:id="54" w:author="Учетная запись Майкрософт" w:date="2020-12-16T10:02:00Z">
          <w:pPr>
            <w:shd w:val="clear" w:color="auto" w:fill="FFFFFF"/>
            <w:spacing w:after="0" w:line="360" w:lineRule="auto"/>
            <w:ind w:firstLine="709"/>
            <w:jc w:val="center"/>
          </w:pPr>
        </w:pPrChange>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p w14:paraId="559AC18E" w14:textId="77777777" w:rsidR="00F7189D" w:rsidRPr="00F469EF" w:rsidRDefault="00290DBE">
      <w:pPr>
        <w:shd w:val="clear" w:color="auto" w:fill="FFFFFF"/>
        <w:spacing w:after="0" w:line="360" w:lineRule="auto"/>
        <w:jc w:val="center"/>
        <w:rPr>
          <w:rFonts w:ascii="Times New Roman" w:eastAsiaTheme="minorEastAsia" w:hAnsi="Times New Roman" w:cs="Times New Roman"/>
          <w:sz w:val="28"/>
          <w:szCs w:val="28"/>
          <w:lang w:eastAsia="ru-RU"/>
        </w:rPr>
        <w:pPrChange w:id="55" w:author="Учетная запись Майкрософт" w:date="2020-12-16T10:02:00Z">
          <w:pPr>
            <w:shd w:val="clear" w:color="auto" w:fill="FFFFFF"/>
            <w:spacing w:after="0" w:line="360" w:lineRule="auto"/>
            <w:ind w:firstLine="709"/>
            <w:jc w:val="center"/>
          </w:pPr>
        </w:pPrChange>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sz w:val="28"/>
          <w:szCs w:val="28"/>
          <w:lang w:eastAsia="ru-RU"/>
        </w:rPr>
        <w:t>;</w:t>
      </w:r>
    </w:p>
    <w:p w14:paraId="2D003968" w14:textId="77777777" w:rsidR="00F7189D" w:rsidRPr="00F469EF" w:rsidRDefault="00290DBE">
      <w:pPr>
        <w:shd w:val="clear" w:color="auto" w:fill="FFFFFF"/>
        <w:spacing w:after="0" w:line="360" w:lineRule="auto"/>
        <w:jc w:val="center"/>
        <w:rPr>
          <w:rFonts w:ascii="Times New Roman" w:eastAsiaTheme="minorEastAsia" w:hAnsi="Times New Roman" w:cs="Times New Roman"/>
          <w:i/>
          <w:sz w:val="28"/>
          <w:szCs w:val="28"/>
          <w:lang w:eastAsia="ru-RU"/>
        </w:rPr>
        <w:pPrChange w:id="56" w:author="Учетная запись Майкрософт" w:date="2020-12-16T10:02:00Z">
          <w:pPr>
            <w:shd w:val="clear" w:color="auto" w:fill="FFFFFF"/>
            <w:spacing w:after="0" w:line="360" w:lineRule="auto"/>
            <w:ind w:firstLine="709"/>
            <w:jc w:val="center"/>
          </w:pPr>
        </w:pPrChange>
      </w:pPr>
      <m:oMath>
        <m:acc>
          <m:accPr>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τ</m:t>
                </m:r>
              </m:sub>
            </m:sSub>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F7189D" w:rsidRPr="00F469EF">
        <w:rPr>
          <w:rFonts w:ascii="Times New Roman" w:eastAsiaTheme="minorEastAsia" w:hAnsi="Times New Roman" w:cs="Times New Roman"/>
          <w:i/>
          <w:sz w:val="28"/>
          <w:szCs w:val="28"/>
          <w:lang w:eastAsia="ru-RU"/>
        </w:rPr>
        <w:t>,</w:t>
      </w:r>
    </w:p>
    <w:p w14:paraId="7CA715EE" w14:textId="77777777" w:rsidR="00F7189D" w:rsidRPr="00F469EF" w:rsidRDefault="00F7189D" w:rsidP="007B1F59">
      <w:pPr>
        <w:shd w:val="clear" w:color="auto" w:fill="FFFFFF"/>
        <w:spacing w:after="0" w:line="360" w:lineRule="auto"/>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где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eastAsiaTheme="minorEastAsia" w:hAnsi="Times New Roman" w:cs="Times New Roman"/>
          <w:sz w:val="28"/>
          <w:szCs w:val="28"/>
          <w:lang w:eastAsia="ru-RU"/>
        </w:rPr>
        <w:t xml:space="preserve">. Если ошибку прогноза, сделанного в момент времени </w:t>
      </w:r>
      <m:oMath>
        <m:r>
          <w:rPr>
            <w:rFonts w:ascii="Cambria Math" w:eastAsiaTheme="minorEastAsia" w:hAnsi="Cambria Math" w:cs="Times New Roman"/>
            <w:sz w:val="28"/>
            <w:szCs w:val="28"/>
            <w:lang w:eastAsia="ru-RU"/>
          </w:rPr>
          <m:t xml:space="preserve">t </m:t>
        </m:r>
      </m:oMath>
      <w:r w:rsidRPr="00F469EF">
        <w:rPr>
          <w:rFonts w:ascii="Times New Roman" w:eastAsiaTheme="minorEastAsia" w:hAnsi="Times New Roman" w:cs="Times New Roman"/>
          <w:sz w:val="28"/>
          <w:szCs w:val="28"/>
          <w:lang w:eastAsia="ru-RU"/>
        </w:rPr>
        <w:t xml:space="preserve">на шаг вперёд, обозначить через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e</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то уравнения адаптации примут вид:</w:t>
      </w:r>
    </w:p>
    <w:p w14:paraId="310152C8" w14:textId="77777777" w:rsidR="00F7189D" w:rsidRPr="00F469EF" w:rsidRDefault="00290DBE" w:rsidP="00F7189D">
      <w:pPr>
        <w:shd w:val="clear" w:color="auto" w:fill="FFFFFF"/>
        <w:spacing w:after="0" w:line="360" w:lineRule="auto"/>
        <w:ind w:firstLine="709"/>
        <w:jc w:val="center"/>
        <w:rPr>
          <w:rFonts w:ascii="Times New Roman" w:hAnsi="Times New Roman" w:cs="Times New Roman"/>
          <w:sz w:val="28"/>
          <w:szCs w:val="28"/>
        </w:rPr>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val="en-US" w:eastAsia="ru-RU"/>
                </w:rPr>
                <m:t>t-1</m:t>
              </m:r>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p w14:paraId="1AD19E4C" w14:textId="77777777" w:rsidR="00F7189D" w:rsidRPr="00F469EF" w:rsidRDefault="00290DBE"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00F7189D" w:rsidRPr="00F469EF">
        <w:rPr>
          <w:rFonts w:ascii="Times New Roman" w:eastAsiaTheme="minorEastAsia" w:hAnsi="Times New Roman" w:cs="Times New Roman"/>
          <w:sz w:val="28"/>
          <w:szCs w:val="28"/>
          <w:lang w:eastAsia="ru-RU"/>
        </w:rPr>
        <w:t>;</w:t>
      </w:r>
    </w:p>
    <w:p w14:paraId="76B282B4" w14:textId="77777777" w:rsidR="00F7189D" w:rsidRPr="00F469EF" w:rsidRDefault="00F7189D"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14:paraId="394D1CF7" w14:textId="77777777" w:rsidR="00F7189D" w:rsidRPr="00F469EF" w:rsidRDefault="00F7189D" w:rsidP="007B1F59">
      <w:pPr>
        <w:shd w:val="clear" w:color="auto" w:fill="FFFFFF"/>
        <w:spacing w:after="0" w:line="360" w:lineRule="auto"/>
        <w:ind w:firstLine="709"/>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Ошибка прогноза является суммой трёх компонент: ошибки оценки уровня процесса в 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xml:space="preserve">, ошибки оценки прироста уровня в 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xml:space="preserve"> и комбинации случайных компонент </w:t>
      </w:r>
      <m:oMath>
        <m:r>
          <w:rPr>
            <w:rFonts w:ascii="Cambria Math" w:eastAsiaTheme="minorEastAsia" w:hAnsi="Cambria Math" w:cs="Times New Roman"/>
            <w:sz w:val="28"/>
            <w:szCs w:val="28"/>
            <w:lang w:eastAsia="ru-RU"/>
          </w:rPr>
          <m:t>v</m:t>
        </m:r>
      </m:oMath>
      <w:r w:rsidRPr="00F469EF">
        <w:rPr>
          <w:rFonts w:ascii="Times New Roman" w:eastAsiaTheme="minorEastAsia" w:hAnsi="Times New Roman" w:cs="Times New Roman"/>
          <w:sz w:val="28"/>
          <w:szCs w:val="28"/>
          <w:lang w:eastAsia="ru-RU"/>
        </w:rPr>
        <w:t xml:space="preserve"> и </w:t>
      </w:r>
      <m:oMath>
        <m:r>
          <w:rPr>
            <w:rFonts w:ascii="Cambria Math" w:eastAsiaTheme="minorEastAsia" w:hAnsi="Cambria Math" w:cs="Times New Roman"/>
            <w:sz w:val="28"/>
            <w:szCs w:val="28"/>
            <w:lang w:eastAsia="ru-RU"/>
          </w:rPr>
          <m:t>ε</m:t>
        </m:r>
      </m:oMath>
      <w:r w:rsidRPr="00F469EF">
        <w:rPr>
          <w:rFonts w:ascii="Times New Roman" w:eastAsiaTheme="minorEastAsia" w:hAnsi="Times New Roman" w:cs="Times New Roman"/>
          <w:sz w:val="28"/>
          <w:szCs w:val="28"/>
          <w:lang w:eastAsia="ru-RU"/>
        </w:rPr>
        <w:t xml:space="preserve"> в момент времени </w:t>
      </w:r>
      <m:oMath>
        <m:r>
          <w:rPr>
            <w:rFonts w:ascii="Cambria Math" w:eastAsiaTheme="minorEastAsia" w:hAnsi="Cambria Math" w:cs="Times New Roman"/>
            <w:sz w:val="28"/>
            <w:szCs w:val="28"/>
            <w:lang w:eastAsia="ru-RU"/>
          </w:rPr>
          <m:t>t+1</m:t>
        </m:r>
      </m:oMath>
      <w:r w:rsidRPr="00F469EF">
        <w:rPr>
          <w:rFonts w:ascii="Times New Roman" w:eastAsiaTheme="minorEastAsia" w:hAnsi="Times New Roman" w:cs="Times New Roman"/>
          <w:sz w:val="28"/>
          <w:szCs w:val="28"/>
          <w:lang w:eastAsia="ru-RU"/>
        </w:rPr>
        <w:t xml:space="preserve">. Очевидно </w:t>
      </w:r>
      <w:r w:rsidRPr="00F469EF">
        <w:rPr>
          <w:rFonts w:ascii="Times New Roman" w:eastAsiaTheme="minorEastAsia" w:hAnsi="Times New Roman" w:cs="Times New Roman"/>
          <w:sz w:val="28"/>
          <w:szCs w:val="28"/>
          <w:lang w:eastAsia="ru-RU"/>
        </w:rPr>
        <w:lastRenderedPageBreak/>
        <w:t xml:space="preserve">также, что определение 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 </w:t>
      </w:r>
      <m:oMath>
        <m:r>
          <w:rPr>
            <w:rFonts w:ascii="Cambria Math" w:eastAsia="Times New Roman" w:hAnsi="Cambria Math" w:cs="Times New Roman"/>
            <w:sz w:val="28"/>
            <w:szCs w:val="28"/>
            <w:lang w:eastAsia="ru-RU"/>
          </w:rPr>
          <m:t>γ</m:t>
        </m:r>
      </m:oMath>
      <w:r w:rsidRPr="00F469EF">
        <w:rPr>
          <w:rFonts w:ascii="Times New Roman" w:eastAsiaTheme="minorEastAsia" w:hAnsi="Times New Roman" w:cs="Times New Roman"/>
          <w:sz w:val="28"/>
          <w:szCs w:val="28"/>
          <w:lang w:eastAsia="ru-RU"/>
        </w:rPr>
        <w:t xml:space="preserve"> определению 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14:paraId="5E5D0705" w14:textId="77777777" w:rsidR="00F7189D" w:rsidRPr="00F469EF" w:rsidRDefault="00F7189D" w:rsidP="007B1F59">
      <w:pPr>
        <w:shd w:val="clear" w:color="auto" w:fill="FFFFFF"/>
        <w:spacing w:after="0" w:line="360" w:lineRule="auto"/>
        <w:ind w:firstLine="709"/>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 Используя соотношение:</w:t>
      </w:r>
    </w:p>
    <w:p w14:paraId="31E33C1C" w14:textId="77777777" w:rsidR="00F7189D" w:rsidRPr="00F469EF" w:rsidRDefault="00290DBE"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y</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x</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-2</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 xml:space="preserve"> </m:t>
        </m:r>
      </m:oMath>
      <w:r w:rsidR="00F7189D" w:rsidRPr="00F469EF">
        <w:rPr>
          <w:rFonts w:ascii="Times New Roman" w:eastAsiaTheme="minorEastAsia" w:hAnsi="Times New Roman" w:cs="Times New Roman"/>
          <w:sz w:val="28"/>
          <w:szCs w:val="28"/>
          <w:lang w:eastAsia="ru-RU"/>
        </w:rPr>
        <w:t>,</w:t>
      </w:r>
    </w:p>
    <w:p w14:paraId="7585CA39" w14:textId="75191F07" w:rsidR="00F7189D" w:rsidRPr="00F469EF" w:rsidRDefault="00F7189D" w:rsidP="007B1F59">
      <w:pPr>
        <w:shd w:val="clear" w:color="auto" w:fill="FFFFFF"/>
        <w:spacing w:after="0" w:line="360" w:lineRule="auto"/>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Нерлов и Вейдж показали, что проблема прогнозирования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эквивалент</w:t>
      </w:r>
      <w:ins w:id="57" w:author="Иван Слеповичев" w:date="2020-12-15T16:46:00Z">
        <w:r w:rsidR="00276BF9">
          <w:rPr>
            <w:rFonts w:ascii="Times New Roman" w:eastAsiaTheme="minorEastAsia" w:hAnsi="Times New Roman" w:cs="Times New Roman"/>
            <w:sz w:val="28"/>
            <w:szCs w:val="28"/>
            <w:lang w:eastAsia="ru-RU"/>
          </w:rPr>
          <w:t>н</w:t>
        </w:r>
      </w:ins>
      <w:r w:rsidRPr="00F469EF">
        <w:rPr>
          <w:rFonts w:ascii="Times New Roman" w:eastAsiaTheme="minorEastAsia" w:hAnsi="Times New Roman" w:cs="Times New Roman"/>
          <w:sz w:val="28"/>
          <w:szCs w:val="28"/>
          <w:lang w:eastAsia="ru-RU"/>
        </w:rPr>
        <w:t xml:space="preserve">а задаче прогнозирования второй разности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и что при ограничениях, наложенных на параметры адаптации, ошибка прогноза является линейной комбинацией текущего и прошлых значений стационарного ряда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m:t>
            </m:r>
          </m:sub>
        </m:sSub>
      </m:oMath>
      <w:r w:rsidRPr="00F469EF">
        <w:rPr>
          <w:rFonts w:ascii="Times New Roman" w:eastAsiaTheme="minorEastAsia" w:hAnsi="Times New Roman" w:cs="Times New Roman"/>
          <w:sz w:val="28"/>
          <w:szCs w:val="28"/>
          <w:lang w:eastAsia="ru-RU"/>
        </w:rPr>
        <w:t>:</w:t>
      </w:r>
    </w:p>
    <w:p w14:paraId="28ABD48F" w14:textId="77777777" w:rsidR="00F7189D" w:rsidRPr="00F469EF" w:rsidRDefault="00290DBE" w:rsidP="00F7189D">
      <w:pPr>
        <w:shd w:val="clear" w:color="auto" w:fill="FFFFFF"/>
        <w:spacing w:after="0" w:line="360" w:lineRule="auto"/>
        <w:jc w:val="center"/>
        <w:rPr>
          <w:rFonts w:ascii="Times New Roman" w:eastAsiaTheme="minorEastAsia" w:hAnsi="Times New Roman" w:cs="Times New Roman"/>
          <w:i/>
          <w:sz w:val="28"/>
          <w:szCs w:val="28"/>
          <w:lang w:eastAsia="ru-RU"/>
        </w:rPr>
      </w:pP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e</m:t>
            </m:r>
          </m:e>
          <m:sub>
            <m:r>
              <w:rPr>
                <w:rFonts w:ascii="Cambria Math" w:eastAsiaTheme="minorEastAsia" w:hAnsi="Cambria Math" w:cs="Times New Roman"/>
                <w:sz w:val="28"/>
                <w:szCs w:val="28"/>
                <w:lang w:eastAsia="ru-RU"/>
              </w:rPr>
              <m:t>1</m:t>
            </m:r>
          </m:sub>
        </m:sSub>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val="en-US" w:eastAsia="ru-RU"/>
              </w:rPr>
              <m:t>t</m:t>
            </m:r>
          </m:e>
        </m:d>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nary>
          <m:naryPr>
            <m:chr m:val="∑"/>
            <m:limLoc m:val="undOvr"/>
            <m:ctrlPr>
              <w:rPr>
                <w:rFonts w:ascii="Cambria Math" w:eastAsiaTheme="minorEastAsia" w:hAnsi="Cambria Math" w:cs="Times New Roman"/>
                <w:i/>
                <w:sz w:val="28"/>
                <w:szCs w:val="28"/>
                <w:lang w:val="en-US" w:eastAsia="ru-RU"/>
              </w:rPr>
            </m:ctrlPr>
          </m:naryPr>
          <m:sub>
            <m:r>
              <w:rPr>
                <w:rFonts w:ascii="Cambria Math" w:eastAsiaTheme="minorEastAsia" w:hAnsi="Cambria Math" w:cs="Times New Roman"/>
                <w:sz w:val="28"/>
                <w:szCs w:val="28"/>
                <w:lang w:val="en-US" w:eastAsia="ru-RU"/>
              </w:rPr>
              <m:t>k</m:t>
            </m:r>
            <m:r>
              <w:rPr>
                <w:rFonts w:ascii="Cambria Math" w:eastAsiaTheme="minorEastAsia" w:hAnsi="Cambria Math" w:cs="Times New Roman"/>
                <w:sz w:val="28"/>
                <w:szCs w:val="28"/>
                <w:lang w:eastAsia="ru-RU"/>
              </w:rPr>
              <m:t>=0</m:t>
            </m:r>
          </m:sub>
          <m:sup>
            <m:r>
              <w:rPr>
                <w:rFonts w:ascii="Cambria Math" w:eastAsiaTheme="minorEastAsia" w:hAnsi="Cambria Math" w:cs="Times New Roman"/>
                <w:sz w:val="28"/>
                <w:szCs w:val="28"/>
                <w:lang w:eastAsia="ru-RU"/>
              </w:rPr>
              <m:t>∞</m:t>
            </m:r>
          </m:sup>
          <m:e>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ω</m:t>
                </m:r>
              </m:e>
              <m:sub>
                <m:r>
                  <w:rPr>
                    <w:rFonts w:ascii="Cambria Math" w:eastAsiaTheme="minorEastAsia" w:hAnsi="Cambria Math" w:cs="Times New Roman"/>
                    <w:sz w:val="28"/>
                    <w:szCs w:val="28"/>
                    <w:lang w:val="en-US" w:eastAsia="ru-RU"/>
                  </w:rPr>
                  <m:t>k</m:t>
                </m:r>
              </m:sub>
            </m:sSub>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m:t>
                </m:r>
                <m:r>
                  <w:rPr>
                    <w:rFonts w:ascii="Cambria Math" w:eastAsiaTheme="minorEastAsia" w:hAnsi="Cambria Math" w:cs="Times New Roman"/>
                    <w:sz w:val="28"/>
                    <w:szCs w:val="28"/>
                    <w:lang w:val="en-US" w:eastAsia="ru-RU"/>
                  </w:rPr>
                  <m:t>k</m:t>
                </m:r>
              </m:sub>
            </m:sSub>
          </m:e>
        </m:nary>
      </m:oMath>
      <w:r w:rsidR="00F7189D" w:rsidRPr="00F469EF">
        <w:rPr>
          <w:rFonts w:ascii="Times New Roman" w:eastAsiaTheme="minorEastAsia" w:hAnsi="Times New Roman" w:cs="Times New Roman"/>
          <w:i/>
          <w:sz w:val="28"/>
          <w:szCs w:val="28"/>
          <w:lang w:eastAsia="ru-RU"/>
        </w:rPr>
        <w:t>,</w:t>
      </w:r>
    </w:p>
    <w:p w14:paraId="6306427F" w14:textId="584E3582" w:rsidR="00F7189D" w:rsidRPr="00F469EF" w:rsidRDefault="00F7189D" w:rsidP="00F7189D">
      <w:pPr>
        <w:shd w:val="clear" w:color="auto" w:fill="FFFFFF"/>
        <w:spacing w:after="0" w:line="360" w:lineRule="auto"/>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где </w:t>
      </w:r>
      <m:oMath>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ω</m:t>
            </m:r>
          </m:e>
          <m:sub>
            <m:r>
              <w:rPr>
                <w:rFonts w:ascii="Cambria Math" w:eastAsiaTheme="minorEastAsia" w:hAnsi="Cambria Math" w:cs="Times New Roman"/>
                <w:sz w:val="28"/>
                <w:szCs w:val="28"/>
                <w:lang w:eastAsia="ru-RU"/>
              </w:rPr>
              <m:t>k</m:t>
            </m:r>
          </m:sub>
        </m:sSub>
        <m:r>
          <w:rPr>
            <w:rFonts w:ascii="Cambria Math" w:eastAsiaTheme="minorEastAsia" w:hAnsi="Cambria Math" w:cs="Times New Roman"/>
            <w:sz w:val="28"/>
            <w:szCs w:val="28"/>
            <w:lang w:eastAsia="ru-RU"/>
          </w:rPr>
          <m:t>}</m:t>
        </m:r>
      </m:oMath>
      <w:r w:rsidRPr="007B1F59">
        <w:rPr>
          <w:rFonts w:ascii="Times New Roman" w:eastAsiaTheme="minorEastAsia" w:hAnsi="Times New Roman" w:cs="Times New Roman"/>
          <w:i/>
          <w:sz w:val="28"/>
          <w:szCs w:val="28"/>
          <w:lang w:eastAsia="ru-RU"/>
        </w:rPr>
        <w:t xml:space="preserve"> </w:t>
      </w:r>
      <w:r w:rsidRPr="00F469EF">
        <w:rPr>
          <w:rFonts w:ascii="Times New Roman" w:eastAsiaTheme="minorEastAsia" w:hAnsi="Times New Roman" w:cs="Times New Roman"/>
          <w:sz w:val="28"/>
          <w:szCs w:val="28"/>
          <w:lang w:eastAsia="ru-RU"/>
        </w:rPr>
        <w:t>– сходящий ряд весов.</w:t>
      </w:r>
    </w:p>
    <w:p w14:paraId="0231E618" w14:textId="77777777" w:rsidR="00F7189D" w:rsidRPr="00F469EF" w:rsidRDefault="00F7189D" w:rsidP="00F7189D">
      <w:pPr>
        <w:shd w:val="clear" w:color="auto" w:fill="FFFFFF"/>
        <w:spacing w:after="0" w:line="360" w:lineRule="auto"/>
        <w:ind w:firstLine="709"/>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В результате минимизации дисперсии ошибки прогноза на один шаг вперёд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oMath>
      <w:r w:rsidRPr="00F469EF">
        <w:rPr>
          <w:rFonts w:ascii="Times New Roman" w:eastAsiaTheme="minorEastAsia" w:hAnsi="Times New Roman" w:cs="Times New Roman"/>
          <w:sz w:val="28"/>
          <w:szCs w:val="28"/>
          <w:lang w:eastAsia="ru-RU"/>
        </w:rPr>
        <w:t xml:space="preserve"> были получены следующие результаты:</w:t>
      </w:r>
    </w:p>
    <w:p w14:paraId="4F54E608" w14:textId="77777777" w:rsidR="00F7189D" w:rsidRDefault="00290DBE" w:rsidP="00F7189D">
      <w:pPr>
        <w:shd w:val="clear" w:color="auto" w:fill="FFFFFF"/>
        <w:spacing w:after="0" w:line="360" w:lineRule="auto"/>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α</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F7189D" w:rsidRPr="00F469EF">
        <w:rPr>
          <w:rFonts w:ascii="Times New Roman" w:eastAsiaTheme="minorEastAsia" w:hAnsi="Times New Roman" w:cs="Times New Roman"/>
          <w:sz w:val="28"/>
          <w:szCs w:val="28"/>
          <w:lang w:eastAsia="ru-RU"/>
        </w:rPr>
        <w:t>;</w:t>
      </w:r>
      <w:r w:rsidR="00F7189D" w:rsidRPr="00F469EF">
        <w:rPr>
          <w:rFonts w:ascii="Times New Roman" w:eastAsiaTheme="minorEastAsia" w:hAnsi="Times New Roman" w:cs="Times New Roman"/>
          <w:i/>
          <w:sz w:val="28"/>
          <w:szCs w:val="28"/>
          <w:lang w:eastAsia="ru-RU"/>
        </w:rPr>
        <w:t xml:space="preserve"> </w:t>
      </w: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α</m:t>
            </m:r>
          </m:e>
          <m:sub>
            <m:r>
              <w:rPr>
                <w:rFonts w:ascii="Cambria Math" w:eastAsiaTheme="minorEastAsia" w:hAnsi="Cambria Math" w:cs="Times New Roman"/>
                <w:sz w:val="28"/>
                <w:szCs w:val="28"/>
                <w:lang w:eastAsia="ru-RU"/>
              </w:rPr>
              <m:t>2</m:t>
            </m:r>
          </m:sub>
        </m:sSub>
        <m:r>
          <w:rPr>
            <w:rFonts w:ascii="Cambria Math" w:eastAsiaTheme="minorEastAsia" w:hAnsi="Cambria Math" w:cs="Times New Roman"/>
            <w:sz w:val="28"/>
            <w:szCs w:val="28"/>
            <w:lang w:eastAsia="ru-RU"/>
          </w:rPr>
          <m:t>=h</m:t>
        </m:r>
      </m:oMath>
      <w:r w:rsidR="00F7189D" w:rsidRPr="00F469EF">
        <w:rPr>
          <w:rFonts w:ascii="Times New Roman" w:eastAsiaTheme="minorEastAsia" w:hAnsi="Times New Roman" w:cs="Times New Roman"/>
          <w:sz w:val="28"/>
          <w:szCs w:val="28"/>
          <w:lang w:eastAsia="ru-RU"/>
        </w:rPr>
        <w:t>;</w:t>
      </w:r>
      <w:r w:rsidR="00F7189D" w:rsidRPr="00F469EF">
        <w:rPr>
          <w:rFonts w:ascii="Times New Roman" w:eastAsiaTheme="minorEastAsia" w:hAnsi="Times New Roman" w:cs="Times New Roman"/>
          <w:i/>
          <w:sz w:val="28"/>
          <w:szCs w:val="28"/>
          <w:lang w:eastAsia="ru-RU"/>
        </w:rPr>
        <w:t xml:space="preserve"> </w:t>
      </w:r>
      <m:oMath>
        <m:r>
          <w:rPr>
            <w:rFonts w:ascii="Cambria Math" w:eastAsiaTheme="minorEastAsia" w:hAnsi="Cambria Math" w:cs="Times New Roman"/>
            <w:sz w:val="28"/>
            <w:szCs w:val="28"/>
            <w:lang w:val="en-US" w:eastAsia="ru-RU"/>
          </w:rPr>
          <m:t>γ</m:t>
        </m:r>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eastAsia="ru-RU"/>
                  </w:rPr>
                  <m:t>h</m:t>
                </m:r>
              </m:e>
              <m:sup>
                <m:r>
                  <w:rPr>
                    <w:rFonts w:ascii="Cambria Math" w:eastAsiaTheme="minorEastAsia" w:hAnsi="Cambria Math" w:cs="Times New Roman"/>
                    <w:sz w:val="28"/>
                    <w:szCs w:val="28"/>
                    <w:lang w:eastAsia="ru-RU"/>
                  </w:rPr>
                  <m:t>2</m:t>
                </m:r>
              </m:sup>
            </m:sSup>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F7189D" w:rsidRPr="00F469EF">
        <w:rPr>
          <w:rFonts w:ascii="Times New Roman" w:eastAsiaTheme="minorEastAsia" w:hAnsi="Times New Roman" w:cs="Times New Roman"/>
          <w:sz w:val="28"/>
          <w:szCs w:val="28"/>
          <w:lang w:eastAsia="ru-RU"/>
        </w:rPr>
        <w:t xml:space="preserve">; </w:t>
      </w:r>
      <m:oMath>
        <m:r>
          <w:rPr>
            <w:rFonts w:ascii="Cambria Math" w:eastAsiaTheme="minorEastAsia" w:hAnsi="Cambria Math" w:cs="Times New Roman"/>
            <w:sz w:val="28"/>
            <w:szCs w:val="28"/>
            <w:lang w:eastAsia="ru-RU"/>
          </w:rPr>
          <m:t>h=</m:t>
        </m:r>
        <m:rad>
          <m:radPr>
            <m:degHide m:val="1"/>
            <m:ctrlPr>
              <w:rPr>
                <w:rFonts w:ascii="Cambria Math" w:eastAsiaTheme="minorEastAsia" w:hAnsi="Cambria Math" w:cs="Times New Roman"/>
                <w:i/>
                <w:sz w:val="28"/>
                <w:szCs w:val="28"/>
                <w:lang w:val="en-US" w:eastAsia="ru-RU"/>
              </w:rPr>
            </m:ctrlPr>
          </m:radPr>
          <m:deg/>
          <m:e>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8</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2</m:t>
                    </m:r>
                  </m:den>
                </m:f>
                <m:r>
                  <w:rPr>
                    <w:rFonts w:ascii="Cambria Math" w:eastAsiaTheme="minorEastAsia" w:hAnsi="Cambria Math" w:cs="Times New Roman"/>
                    <w:sz w:val="28"/>
                    <w:szCs w:val="28"/>
                    <w:lang w:val="en-US" w:eastAsia="ru-RU"/>
                  </w:rPr>
                  <m:t>g</m:t>
                </m:r>
                <m:rad>
                  <m:radPr>
                    <m:degHide m:val="1"/>
                    <m:ctrlPr>
                      <w:rPr>
                        <w:rFonts w:ascii="Cambria Math" w:eastAsiaTheme="minorEastAsia" w:hAnsi="Cambria Math" w:cs="Times New Roman"/>
                        <w:i/>
                        <w:sz w:val="28"/>
                        <w:szCs w:val="28"/>
                        <w:lang w:val="en-US" w:eastAsia="ru-RU"/>
                      </w:rPr>
                    </m:ctrlPr>
                  </m:radPr>
                  <m:deg/>
                  <m:e>
                    <m:r>
                      <w:rPr>
                        <w:rFonts w:ascii="Cambria Math" w:eastAsiaTheme="minorEastAsia" w:hAnsi="Cambria Math" w:cs="Times New Roman"/>
                        <w:sz w:val="28"/>
                        <w:szCs w:val="28"/>
                        <w:lang w:eastAsia="ru-RU"/>
                      </w:rPr>
                      <m:t>1+</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16</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e>
                </m:rad>
              </m:e>
            </m:d>
          </m:e>
        </m:rad>
      </m:oMath>
      <w:r w:rsidR="00F7189D" w:rsidRPr="00F469EF">
        <w:rPr>
          <w:rFonts w:ascii="Times New Roman" w:eastAsiaTheme="minorEastAsia" w:hAnsi="Times New Roman" w:cs="Times New Roman"/>
          <w:sz w:val="28"/>
          <w:szCs w:val="28"/>
          <w:lang w:eastAsia="ru-RU"/>
        </w:rPr>
        <w:t>;</w:t>
      </w:r>
    </w:p>
    <w:p w14:paraId="0709AD69" w14:textId="5831E652" w:rsidR="00F7189D" w:rsidRPr="00B42F0B" w:rsidRDefault="00290DBE" w:rsidP="00F7189D">
      <w:pPr>
        <w:shd w:val="clear" w:color="auto" w:fill="FFFFFF"/>
        <w:spacing w:after="0" w:line="360" w:lineRule="auto"/>
        <w:jc w:val="center"/>
        <w:rPr>
          <w:rFonts w:ascii="Times New Roman" w:eastAsiaTheme="minorEastAsia" w:hAnsi="Times New Roman" w:cs="Times New Roman"/>
          <w:sz w:val="28"/>
          <w:szCs w:val="28"/>
          <w:lang w:eastAsia="ru-RU"/>
        </w:rPr>
      </w:pPr>
      <m:oMath>
        <m:sSup>
          <m:sSupPr>
            <m:ctrlPr>
              <w:rPr>
                <w:rFonts w:ascii="Cambria Math" w:eastAsiaTheme="minorEastAsia" w:hAnsi="Cambria Math" w:cs="Times New Roman"/>
                <w:i/>
                <w:sz w:val="28"/>
                <w:szCs w:val="28"/>
                <w:lang w:eastAsia="ru-RU"/>
              </w:rPr>
            </m:ctrlPr>
          </m:sSupPr>
          <m:e>
            <m:r>
              <w:rPr>
                <w:rFonts w:ascii="Cambria Math" w:eastAsiaTheme="minorEastAsia" w:hAnsi="Cambria Math" w:cs="Times New Roman"/>
                <w:sz w:val="28"/>
                <w:szCs w:val="28"/>
                <w:lang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v</m:t>
                </m:r>
              </m:sub>
              <m:sup>
                <m:r>
                  <w:rPr>
                    <w:rFonts w:ascii="Cambria Math" w:eastAsiaTheme="minorEastAsia" w:hAnsi="Cambria Math" w:cs="Times New Roman"/>
                    <w:sz w:val="28"/>
                    <w:szCs w:val="28"/>
                    <w:lang w:eastAsia="ru-RU"/>
                  </w:rPr>
                  <m:t>2</m:t>
                </m:r>
              </m:sup>
            </m:sSubSup>
          </m:num>
          <m:den>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den>
        </m:f>
      </m:oMath>
      <w:r w:rsidR="00F7189D" w:rsidRPr="00F469EF">
        <w:rPr>
          <w:rFonts w:ascii="Times New Roman" w:eastAsiaTheme="minorEastAsia" w:hAnsi="Times New Roman" w:cs="Times New Roman"/>
          <w:sz w:val="28"/>
          <w:szCs w:val="28"/>
          <w:lang w:eastAsia="ru-RU"/>
        </w:rPr>
        <w:t xml:space="preserve">;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oMath>
      <w:r w:rsidR="00F7189D" w:rsidRPr="00F469EF">
        <w:rPr>
          <w:rFonts w:ascii="Times New Roman" w:eastAsiaTheme="minorEastAsia" w:hAnsi="Times New Roman" w:cs="Times New Roman"/>
          <w:i/>
          <w:sz w:val="28"/>
          <w:szCs w:val="28"/>
          <w:lang w:eastAsia="ru-RU"/>
        </w:rPr>
        <w:t>.</w:t>
      </w:r>
      <w:r w:rsidR="00F7189D" w:rsidRPr="00B42F0B">
        <w:rPr>
          <w:rFonts w:ascii="Times New Roman" w:eastAsiaTheme="minorEastAsia" w:hAnsi="Times New Roman" w:cs="Times New Roman"/>
          <w:sz w:val="28"/>
          <w:szCs w:val="28"/>
          <w:lang w:eastAsia="ru-RU"/>
        </w:rPr>
        <w:t xml:space="preserve"> [</w:t>
      </w:r>
      <w:r w:rsidR="006B395D" w:rsidRPr="002E69B2">
        <w:rPr>
          <w:rFonts w:ascii="Times New Roman" w:eastAsiaTheme="minorEastAsia" w:hAnsi="Times New Roman" w:cs="Times New Roman"/>
          <w:sz w:val="28"/>
          <w:szCs w:val="28"/>
          <w:lang w:eastAsia="ru-RU"/>
          <w:rPrChange w:id="58" w:author="Иван Слеповичев" w:date="2020-12-15T14:56:00Z">
            <w:rPr>
              <w:rFonts w:ascii="Times New Roman" w:eastAsiaTheme="minorEastAsia" w:hAnsi="Times New Roman" w:cs="Times New Roman"/>
              <w:sz w:val="28"/>
              <w:szCs w:val="28"/>
              <w:lang w:val="en-US" w:eastAsia="ru-RU"/>
            </w:rPr>
          </w:rPrChange>
        </w:rPr>
        <w:t>9</w:t>
      </w:r>
      <w:r w:rsidR="00F7189D" w:rsidRPr="00B42F0B">
        <w:rPr>
          <w:rFonts w:ascii="Times New Roman" w:hAnsi="Times New Roman" w:cs="Times New Roman"/>
          <w:color w:val="000000"/>
          <w:sz w:val="28"/>
          <w:szCs w:val="28"/>
          <w:shd w:val="clear" w:color="auto" w:fill="FFFFFF"/>
        </w:rPr>
        <w:t>]</w:t>
      </w:r>
    </w:p>
    <w:p w14:paraId="194E39DD" w14:textId="77777777" w:rsidR="00F7189D" w:rsidRPr="001D00FD" w:rsidRDefault="00F7189D" w:rsidP="00F7189D">
      <w:pPr>
        <w:pStyle w:val="4"/>
        <w:shd w:val="clear" w:color="auto" w:fill="FFFFFF"/>
        <w:spacing w:before="0" w:after="120" w:line="360" w:lineRule="auto"/>
        <w:ind w:firstLine="709"/>
        <w:rPr>
          <w:rFonts w:ascii="Times New Roman" w:hAnsi="Times New Roman" w:cs="Times New Roman"/>
          <w:b w:val="0"/>
          <w:bCs w:val="0"/>
          <w:i w:val="0"/>
          <w:color w:val="222222"/>
          <w:sz w:val="28"/>
          <w:szCs w:val="28"/>
        </w:rPr>
      </w:pPr>
      <w:bookmarkStart w:id="59" w:name="_Toc58017202"/>
      <w:bookmarkStart w:id="60" w:name="_Toc59550692"/>
      <w:r w:rsidRPr="001D00FD">
        <w:rPr>
          <w:rStyle w:val="10"/>
          <w:rFonts w:ascii="Times New Roman" w:hAnsi="Times New Roman" w:cs="Times New Roman"/>
          <w:b/>
          <w:i w:val="0"/>
          <w:color w:val="000000" w:themeColor="text1"/>
        </w:rPr>
        <w:t>2.3 Авторегрессионные модели прогнозирования</w:t>
      </w:r>
      <w:bookmarkEnd w:id="59"/>
      <w:bookmarkEnd w:id="60"/>
      <w:r w:rsidRPr="001D00FD">
        <w:rPr>
          <w:rFonts w:ascii="Times New Roman" w:hAnsi="Times New Roman" w:cs="Times New Roman"/>
          <w:b w:val="0"/>
          <w:bCs w:val="0"/>
          <w:i w:val="0"/>
          <w:color w:val="222222"/>
          <w:sz w:val="28"/>
          <w:szCs w:val="28"/>
        </w:rPr>
        <w:t xml:space="preserve"> </w:t>
      </w:r>
    </w:p>
    <w:p w14:paraId="690E86E9" w14:textId="77777777" w:rsidR="00F7189D" w:rsidRPr="00F469EF" w:rsidRDefault="00F7189D" w:rsidP="007B1F59">
      <w:pPr>
        <w:pStyle w:val="4"/>
        <w:shd w:val="clear" w:color="auto" w:fill="FFFFFF"/>
        <w:spacing w:before="0" w:line="360" w:lineRule="auto"/>
        <w:ind w:firstLine="709"/>
        <w:rPr>
          <w:rFonts w:ascii="Times New Roman" w:hAnsi="Times New Roman" w:cs="Times New Roman"/>
          <w:b w:val="0"/>
          <w:bCs w:val="0"/>
          <w:i w:val="0"/>
          <w:color w:val="auto"/>
          <w:sz w:val="28"/>
          <w:szCs w:val="28"/>
        </w:rPr>
      </w:pPr>
      <w:r w:rsidRPr="00F469EF">
        <w:rPr>
          <w:rFonts w:ascii="Times New Roman" w:hAnsi="Times New Roman" w:cs="Times New Roman"/>
          <w:b w:val="0"/>
          <w:i w:val="0"/>
          <w:color w:val="222222"/>
          <w:sz w:val="28"/>
          <w:szCs w:val="28"/>
          <w:shd w:val="clear" w:color="auto" w:fill="FFFFFF"/>
        </w:rPr>
        <w:t>Это широчайший и один из двух наиболее широко применимых классов моделей: </w:t>
      </w:r>
    </w:p>
    <w:p w14:paraId="6D5A7840" w14:textId="793E6F5C"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ARIMAX (autoregression integrated moving average extended</w:t>
      </w:r>
      <w:ins w:id="61" w:author="Учетная запись Майкрософт" w:date="2020-12-16T10:04:00Z">
        <w:r w:rsidR="006346C6" w:rsidRPr="006346C6">
          <w:rPr>
            <w:rFonts w:ascii="Times New Roman" w:hAnsi="Times New Roman" w:cs="Times New Roman"/>
            <w:color w:val="222222"/>
            <w:sz w:val="28"/>
            <w:szCs w:val="28"/>
            <w:lang w:val="en-US"/>
            <w:rPrChange w:id="62" w:author="Учетная запись Майкрософт" w:date="2020-12-16T10:04:00Z">
              <w:rPr>
                <w:rFonts w:ascii="Times New Roman" w:hAnsi="Times New Roman" w:cs="Times New Roman"/>
                <w:color w:val="222222"/>
                <w:sz w:val="28"/>
                <w:szCs w:val="28"/>
              </w:rPr>
            </w:rPrChange>
          </w:rPr>
          <w:t>)</w:t>
        </w:r>
        <w:r w:rsidR="006346C6">
          <w:rPr>
            <w:rFonts w:ascii="Times New Roman" w:hAnsi="Times New Roman" w:cs="Times New Roman"/>
            <w:color w:val="222222"/>
            <w:sz w:val="28"/>
            <w:szCs w:val="28"/>
            <w:lang w:val="en-US"/>
          </w:rPr>
          <w:t>;</w:t>
        </w:r>
      </w:ins>
    </w:p>
    <w:p w14:paraId="42C426C3" w14:textId="6B430ADD"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GARCH (generalized autoregressive conditional heteroskedasticity)</w:t>
      </w:r>
      <w:ins w:id="63" w:author="Учетная запись Майкрософт" w:date="2020-12-16T10:04:00Z">
        <w:r w:rsidR="006346C6">
          <w:rPr>
            <w:rFonts w:ascii="Times New Roman" w:hAnsi="Times New Roman" w:cs="Times New Roman"/>
            <w:color w:val="222222"/>
            <w:sz w:val="28"/>
            <w:szCs w:val="28"/>
            <w:lang w:val="en-US"/>
          </w:rPr>
          <w:t>;</w:t>
        </w:r>
      </w:ins>
    </w:p>
    <w:p w14:paraId="7A0FD5E3" w14:textId="0604B69A"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ARDLM (autoregression distributed lag model)</w:t>
      </w:r>
      <w:ins w:id="64" w:author="Учетная запись Майкрософт" w:date="2020-12-16T10:04:00Z">
        <w:r w:rsidR="006346C6">
          <w:rPr>
            <w:rFonts w:ascii="Times New Roman" w:hAnsi="Times New Roman" w:cs="Times New Roman"/>
            <w:color w:val="222222"/>
            <w:sz w:val="28"/>
            <w:szCs w:val="28"/>
            <w:lang w:val="en-US"/>
          </w:rPr>
          <w:t>.</w:t>
        </w:r>
      </w:ins>
    </w:p>
    <w:p w14:paraId="4D9923B7" w14:textId="0EFFD689" w:rsidR="007B1F59" w:rsidRPr="007B1F59" w:rsidRDefault="00F7189D" w:rsidP="00F7189D">
      <w:pPr>
        <w:pStyle w:val="a7"/>
        <w:shd w:val="clear" w:color="auto" w:fill="FFFFFF"/>
        <w:spacing w:before="0" w:beforeAutospacing="0" w:after="0" w:afterAutospacing="0" w:line="360" w:lineRule="auto"/>
        <w:ind w:firstLine="709"/>
        <w:rPr>
          <w:color w:val="202122"/>
          <w:sz w:val="28"/>
          <w:szCs w:val="28"/>
        </w:rPr>
      </w:pPr>
      <w:r w:rsidRPr="00F469EF">
        <w:rPr>
          <w:bCs/>
          <w:color w:val="202122"/>
          <w:sz w:val="28"/>
          <w:szCs w:val="28"/>
        </w:rPr>
        <w:t>Авторегрессионная</w:t>
      </w:r>
      <w:r w:rsidRPr="00F469EF">
        <w:rPr>
          <w:color w:val="202122"/>
          <w:sz w:val="28"/>
          <w:szCs w:val="28"/>
        </w:rPr>
        <w:t> (</w:t>
      </w:r>
      <w:r w:rsidRPr="00F469EF">
        <w:rPr>
          <w:bCs/>
          <w:color w:val="202122"/>
          <w:sz w:val="28"/>
          <w:szCs w:val="28"/>
        </w:rPr>
        <w:t>AR</w:t>
      </w:r>
      <w:r w:rsidRPr="00F469EF">
        <w:rPr>
          <w:color w:val="202122"/>
          <w:sz w:val="28"/>
          <w:szCs w:val="28"/>
        </w:rPr>
        <w:t>) </w:t>
      </w:r>
      <w:r w:rsidRPr="00F469EF">
        <w:rPr>
          <w:bCs/>
          <w:color w:val="202122"/>
          <w:sz w:val="28"/>
          <w:szCs w:val="28"/>
        </w:rPr>
        <w:t>модель</w:t>
      </w:r>
      <w:r w:rsidRPr="00F469EF">
        <w:rPr>
          <w:color w:val="202122"/>
          <w:sz w:val="28"/>
          <w:szCs w:val="28"/>
        </w:rPr>
        <w:t> </w:t>
      </w:r>
      <w:r w:rsidR="007B1F59">
        <w:rPr>
          <w:color w:val="202122"/>
          <w:sz w:val="28"/>
          <w:szCs w:val="28"/>
        </w:rPr>
        <w:t xml:space="preserve">– </w:t>
      </w:r>
      <w:r w:rsidRPr="00F469EF">
        <w:rPr>
          <w:color w:val="202122"/>
          <w:sz w:val="28"/>
          <w:szCs w:val="28"/>
        </w:rPr>
        <w:t>модель временных рядов, в которой значения временного ряда в данный момент линейно зависят от предыдущих значений этого же ряда. Авторегрессионный процесс порядка </w:t>
      </w:r>
      <w:r w:rsidRPr="00F469EF">
        <w:rPr>
          <w:i/>
          <w:iCs/>
          <w:color w:val="202122"/>
          <w:sz w:val="28"/>
          <w:szCs w:val="28"/>
        </w:rPr>
        <w:t>p</w:t>
      </w:r>
      <w:r w:rsidRPr="00F469EF">
        <w:rPr>
          <w:color w:val="202122"/>
          <w:sz w:val="28"/>
          <w:szCs w:val="28"/>
        </w:rPr>
        <w:t> (AR(</w:t>
      </w:r>
      <w:r w:rsidRPr="00F469EF">
        <w:rPr>
          <w:i/>
          <w:iCs/>
          <w:color w:val="202122"/>
          <w:sz w:val="28"/>
          <w:szCs w:val="28"/>
        </w:rPr>
        <w:t>p</w:t>
      </w:r>
      <w:r w:rsidRPr="00F469EF">
        <w:rPr>
          <w:color w:val="202122"/>
          <w:sz w:val="28"/>
          <w:szCs w:val="28"/>
        </w:rPr>
        <w:t>)-процесс) определяется следующим образом</w:t>
      </w:r>
      <w:r w:rsidR="007B1F59">
        <w:rPr>
          <w:color w:val="202122"/>
          <w:sz w:val="28"/>
          <w:szCs w:val="28"/>
        </w:rPr>
        <w:t>:</w:t>
      </w:r>
    </w:p>
    <w:p w14:paraId="0E93690C" w14:textId="376C76DF" w:rsidR="007B1F59" w:rsidRPr="007B1F59" w:rsidRDefault="00290DBE" w:rsidP="007B1F59">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m:t>
            </m:r>
          </m:sub>
        </m:sSub>
        <m:r>
          <w:rPr>
            <w:rFonts w:ascii="Cambria Math" w:hAnsi="Cambria Math"/>
            <w:color w:val="202122"/>
            <w:sz w:val="28"/>
            <w:szCs w:val="28"/>
          </w:rPr>
          <m:t>=c+</m:t>
        </m:r>
        <m:nary>
          <m:naryPr>
            <m:chr m:val="∑"/>
            <m:limLoc m:val="undOvr"/>
            <m:ctrlPr>
              <w:rPr>
                <w:rFonts w:ascii="Cambria Math" w:hAnsi="Cambria Math"/>
                <w:i/>
                <w:color w:val="202122"/>
                <w:sz w:val="28"/>
                <w:szCs w:val="28"/>
              </w:rPr>
            </m:ctrlPr>
          </m:naryPr>
          <m:sub>
            <m:r>
              <w:rPr>
                <w:rFonts w:ascii="Cambria Math" w:hAnsi="Cambria Math"/>
                <w:color w:val="202122"/>
                <w:sz w:val="28"/>
                <w:szCs w:val="28"/>
              </w:rPr>
              <m:t>i=1</m:t>
            </m:r>
          </m:sub>
          <m:sup>
            <m:r>
              <w:rPr>
                <w:rFonts w:ascii="Cambria Math" w:hAnsi="Cambria Math"/>
                <w:color w:val="202122"/>
                <w:sz w:val="28"/>
                <w:szCs w:val="28"/>
              </w:rPr>
              <m:t>p</m:t>
            </m:r>
          </m:sup>
          <m:e>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i</m:t>
                </m:r>
              </m:sub>
            </m:sSub>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t-i</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e>
        </m:nary>
      </m:oMath>
      <w:r w:rsidR="007B1F59" w:rsidRPr="007B1F59">
        <w:rPr>
          <w:color w:val="202122"/>
          <w:sz w:val="28"/>
          <w:szCs w:val="28"/>
        </w:rPr>
        <w:t>,</w:t>
      </w:r>
    </w:p>
    <w:p w14:paraId="4C8D5781" w14:textId="584F318D" w:rsidR="00F7189D" w:rsidRPr="00F469EF" w:rsidRDefault="00F7189D" w:rsidP="007B1F59">
      <w:pPr>
        <w:pStyle w:val="a7"/>
        <w:shd w:val="clear" w:color="auto" w:fill="FFFFFF"/>
        <w:spacing w:before="0" w:beforeAutospacing="0" w:after="0" w:afterAutospacing="0" w:line="360" w:lineRule="auto"/>
        <w:rPr>
          <w:color w:val="202122"/>
          <w:sz w:val="28"/>
          <w:szCs w:val="28"/>
        </w:rPr>
      </w:pPr>
      <w:r w:rsidRPr="00F469EF">
        <w:rPr>
          <w:color w:val="202122"/>
          <w:sz w:val="28"/>
          <w:szCs w:val="28"/>
        </w:rPr>
        <w:lastRenderedPageBreak/>
        <w:t xml:space="preserve">где </w:t>
      </w:r>
      <m:oMath>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2</m:t>
            </m:r>
          </m:sub>
        </m:sSub>
        <m:r>
          <w:rPr>
            <w:rFonts w:ascii="Cambria Math" w:hAnsi="Cambria Math"/>
            <w:color w:val="202122"/>
            <w:sz w:val="28"/>
            <w:szCs w:val="28"/>
          </w:rPr>
          <m:t>,. . .,</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p</m:t>
            </m:r>
          </m:sub>
        </m:sSub>
      </m:oMath>
      <w:r w:rsidRPr="00F469EF">
        <w:rPr>
          <w:color w:val="202122"/>
          <w:sz w:val="28"/>
          <w:szCs w:val="28"/>
        </w:rPr>
        <w:t> </w:t>
      </w:r>
      <w:r w:rsidRPr="00F469EF">
        <w:rPr>
          <w:rStyle w:val="mwe-math-mathml-inline"/>
          <w:vanish/>
          <w:color w:val="202122"/>
          <w:sz w:val="28"/>
          <w:szCs w:val="28"/>
        </w:rPr>
        <w:t>{\displaystyle a_{1},\ldots ,a_{p}}</w:t>
      </w:r>
      <w:r w:rsidR="007B1F59">
        <w:rPr>
          <w:color w:val="202122"/>
          <w:sz w:val="28"/>
          <w:szCs w:val="28"/>
        </w:rPr>
        <w:t xml:space="preserve">– </w:t>
      </w:r>
      <w:r w:rsidRPr="00F469EF">
        <w:rPr>
          <w:bCs/>
          <w:iCs/>
          <w:color w:val="202122"/>
          <w:sz w:val="28"/>
          <w:szCs w:val="28"/>
        </w:rPr>
        <w:t>параметры</w:t>
      </w:r>
      <w:r w:rsidR="007B1F59">
        <w:rPr>
          <w:color w:val="202122"/>
          <w:sz w:val="28"/>
          <w:szCs w:val="28"/>
        </w:rPr>
        <w:t xml:space="preserve"> модели (коэффициенты </w:t>
      </w:r>
      <w:r w:rsidRPr="00F469EF">
        <w:rPr>
          <w:color w:val="202122"/>
          <w:sz w:val="28"/>
          <w:szCs w:val="28"/>
        </w:rPr>
        <w:t>авторегрессии), </w:t>
      </w:r>
      <m:oMath>
        <m:r>
          <w:rPr>
            <w:rFonts w:ascii="Cambria Math" w:hAnsi="Cambria Math"/>
            <w:color w:val="202122"/>
            <w:sz w:val="28"/>
            <w:szCs w:val="28"/>
          </w:rPr>
          <m:t>c</m:t>
        </m:r>
      </m:oMath>
      <w:r w:rsidRPr="00F469EF">
        <w:rPr>
          <w:rStyle w:val="mwe-math-mathml-inline"/>
          <w:vanish/>
          <w:color w:val="202122"/>
          <w:sz w:val="28"/>
          <w:szCs w:val="28"/>
        </w:rPr>
        <w:t>{\displaystyle c}</w:t>
      </w:r>
      <w:r w:rsidRPr="00F469EF">
        <w:rPr>
          <w:color w:val="202122"/>
          <w:sz w:val="28"/>
          <w:szCs w:val="28"/>
        </w:rPr>
        <w:t xml:space="preserve">  </w:t>
      </w:r>
      <w:r w:rsidR="007B1F59" w:rsidRPr="00F469EF">
        <w:rPr>
          <w:color w:val="202122"/>
          <w:sz w:val="28"/>
          <w:szCs w:val="28"/>
        </w:rPr>
        <w:t> </w:t>
      </w:r>
      <w:r w:rsidR="007B1F59">
        <w:rPr>
          <w:color w:val="202122"/>
          <w:sz w:val="28"/>
          <w:szCs w:val="28"/>
        </w:rPr>
        <w:t xml:space="preserve">– </w:t>
      </w:r>
      <w:r w:rsidRPr="00F469EF">
        <w:rPr>
          <w:color w:val="202122"/>
          <w:sz w:val="28"/>
          <w:szCs w:val="28"/>
        </w:rPr>
        <w:t>постоянная (часто для упрощения предполагается равной нулю), а </w:t>
      </w:r>
      <w:r w:rsidRPr="00F469EF">
        <w:rPr>
          <w:rStyle w:val="mwe-math-mathml-inline"/>
          <w:vanish/>
          <w:color w:val="202122"/>
          <w:sz w:val="28"/>
          <w:szCs w:val="28"/>
        </w:rPr>
        <w:t>{\displaystyle \varepsilon _{t}}</w:t>
      </w:r>
      <m:oMath>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7B1F59" w:rsidRPr="00F469EF">
        <w:rPr>
          <w:color w:val="202122"/>
          <w:sz w:val="28"/>
          <w:szCs w:val="28"/>
        </w:rPr>
        <w:t> </w:t>
      </w:r>
      <w:r w:rsidR="007B1F59">
        <w:rPr>
          <w:color w:val="202122"/>
          <w:sz w:val="28"/>
          <w:szCs w:val="28"/>
        </w:rPr>
        <w:t>–</w:t>
      </w:r>
      <w:r w:rsidRPr="00F469EF">
        <w:rPr>
          <w:color w:val="202122"/>
          <w:sz w:val="28"/>
          <w:szCs w:val="28"/>
        </w:rPr>
        <w:t> белый шум.</w:t>
      </w:r>
    </w:p>
    <w:p w14:paraId="6562DB62"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Простейшим примером является авторегрессионный процесс первого порядка AR(1)-процесс:</w:t>
      </w:r>
    </w:p>
    <w:p w14:paraId="1C87318B" w14:textId="77777777" w:rsidR="00F7189D" w:rsidRPr="00F469EF" w:rsidRDefault="00290DBE" w:rsidP="00F7189D">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r>
          <w:rPr>
            <w:rFonts w:ascii="Cambria Math" w:hAnsi="Cambria Math"/>
            <w:color w:val="202122"/>
            <w:sz w:val="28"/>
            <w:szCs w:val="28"/>
            <w:lang w:val="en-US"/>
          </w:rPr>
          <m:t>r</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F7189D" w:rsidRPr="00F469EF">
        <w:rPr>
          <w:color w:val="202122"/>
          <w:sz w:val="28"/>
          <w:szCs w:val="28"/>
        </w:rPr>
        <w:t>.</w:t>
      </w:r>
    </w:p>
    <w:p w14:paraId="09846D67"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Для данного процесса коэффициент авторегрессии совпадает с коэффициентом автокорреляции первого порядка.</w:t>
      </w:r>
    </w:p>
    <w:p w14:paraId="3865BBF8" w14:textId="3359B39E"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Другой простой процесс</w:t>
      </w:r>
      <w:r w:rsidR="007B1F59" w:rsidRPr="00F469EF">
        <w:rPr>
          <w:color w:val="202122"/>
          <w:sz w:val="28"/>
          <w:szCs w:val="28"/>
        </w:rPr>
        <w:t> </w:t>
      </w:r>
      <w:r w:rsidR="007B1F59">
        <w:rPr>
          <w:color w:val="202122"/>
          <w:sz w:val="28"/>
          <w:szCs w:val="28"/>
        </w:rPr>
        <w:t xml:space="preserve">– </w:t>
      </w:r>
      <w:r w:rsidRPr="00F469EF">
        <w:rPr>
          <w:color w:val="202122"/>
          <w:sz w:val="28"/>
          <w:szCs w:val="28"/>
        </w:rPr>
        <w:t>процесс Юла </w:t>
      </w:r>
      <w:r w:rsidR="007B1F59" w:rsidRPr="00F469EF">
        <w:rPr>
          <w:color w:val="202122"/>
          <w:sz w:val="28"/>
          <w:szCs w:val="28"/>
        </w:rPr>
        <w:t> </w:t>
      </w:r>
      <w:r w:rsidR="007B1F59">
        <w:rPr>
          <w:color w:val="202122"/>
          <w:sz w:val="28"/>
          <w:szCs w:val="28"/>
        </w:rPr>
        <w:t xml:space="preserve">– </w:t>
      </w:r>
      <w:r w:rsidRPr="00F469EF">
        <w:rPr>
          <w:color w:val="202122"/>
          <w:sz w:val="28"/>
          <w:szCs w:val="28"/>
        </w:rPr>
        <w:t>AR(2)-процесс:</w:t>
      </w:r>
    </w:p>
    <w:p w14:paraId="31E8F1BC" w14:textId="77777777" w:rsidR="00F7189D" w:rsidRPr="00F469EF" w:rsidRDefault="00290DBE" w:rsidP="00F7189D">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1</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2</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-2</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F7189D" w:rsidRPr="00F469EF">
        <w:rPr>
          <w:color w:val="202122"/>
          <w:sz w:val="28"/>
          <w:szCs w:val="28"/>
        </w:rPr>
        <w:t>.</w:t>
      </w:r>
    </w:p>
    <w:p w14:paraId="508E8E91" w14:textId="677BCFB3" w:rsidR="00F7189D" w:rsidRPr="00F469EF" w:rsidRDefault="00F7189D" w:rsidP="007B1F59">
      <w:pPr>
        <w:pStyle w:val="a7"/>
        <w:shd w:val="clear" w:color="auto" w:fill="FFFFFF"/>
        <w:spacing w:before="0" w:beforeAutospacing="0" w:after="0" w:afterAutospacing="0" w:line="360" w:lineRule="auto"/>
        <w:ind w:firstLine="709"/>
        <w:jc w:val="both"/>
        <w:rPr>
          <w:color w:val="222222"/>
          <w:sz w:val="28"/>
          <w:szCs w:val="28"/>
        </w:rPr>
      </w:pPr>
      <w:r w:rsidRPr="00F469EF">
        <w:rPr>
          <w:color w:val="202122"/>
          <w:sz w:val="28"/>
          <w:szCs w:val="28"/>
        </w:rPr>
        <w:t xml:space="preserve">Под </w:t>
      </w:r>
      <w:r w:rsidRPr="00F469EF">
        <w:rPr>
          <w:color w:val="222222"/>
          <w:sz w:val="28"/>
          <w:szCs w:val="28"/>
          <w:lang w:val="en-US"/>
        </w:rPr>
        <w:t>ARIMAX</w:t>
      </w:r>
      <w:ins w:id="65" w:author="Учетная запись Майкрософт" w:date="2020-12-16T10:04:00Z">
        <w:r w:rsidR="006346C6" w:rsidRPr="006346C6">
          <w:rPr>
            <w:color w:val="222222"/>
            <w:sz w:val="28"/>
            <w:szCs w:val="28"/>
            <w:rPrChange w:id="66" w:author="Учетная запись Майкрософт" w:date="2020-12-16T10:04:00Z">
              <w:rPr>
                <w:color w:val="222222"/>
                <w:sz w:val="28"/>
                <w:szCs w:val="28"/>
                <w:lang w:val="en-US"/>
              </w:rPr>
            </w:rPrChange>
          </w:rPr>
          <w:t>-</w:t>
        </w:r>
        <w:r w:rsidR="006346C6">
          <w:rPr>
            <w:color w:val="222222"/>
            <w:sz w:val="28"/>
            <w:szCs w:val="28"/>
          </w:rPr>
          <w:t>моделью (</w:t>
        </w:r>
        <w:r w:rsidR="006346C6" w:rsidRPr="00F469EF">
          <w:rPr>
            <w:color w:val="222222"/>
            <w:sz w:val="28"/>
            <w:szCs w:val="28"/>
            <w:lang w:val="en-US"/>
          </w:rPr>
          <w:t>autoregression</w:t>
        </w:r>
        <w:r w:rsidR="006346C6" w:rsidRPr="006346C6">
          <w:rPr>
            <w:color w:val="222222"/>
            <w:sz w:val="28"/>
            <w:szCs w:val="28"/>
            <w:rPrChange w:id="67"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integrated</w:t>
        </w:r>
        <w:r w:rsidR="006346C6" w:rsidRPr="006346C6">
          <w:rPr>
            <w:color w:val="222222"/>
            <w:sz w:val="28"/>
            <w:szCs w:val="28"/>
            <w:rPrChange w:id="68"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moving</w:t>
        </w:r>
        <w:r w:rsidR="006346C6" w:rsidRPr="006346C6">
          <w:rPr>
            <w:color w:val="222222"/>
            <w:sz w:val="28"/>
            <w:szCs w:val="28"/>
            <w:rPrChange w:id="69"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average</w:t>
        </w:r>
        <w:r w:rsidR="006346C6" w:rsidRPr="006346C6">
          <w:rPr>
            <w:color w:val="222222"/>
            <w:sz w:val="28"/>
            <w:szCs w:val="28"/>
            <w:rPrChange w:id="70" w:author="Учетная запись Майкрософт" w:date="2020-12-16T10:04:00Z">
              <w:rPr>
                <w:color w:val="222222"/>
                <w:sz w:val="28"/>
                <w:szCs w:val="28"/>
                <w:lang w:val="en-US"/>
              </w:rPr>
            </w:rPrChange>
          </w:rPr>
          <w:t xml:space="preserve"> </w:t>
        </w:r>
        <w:r w:rsidR="006346C6" w:rsidRPr="00F469EF">
          <w:rPr>
            <w:color w:val="222222"/>
            <w:sz w:val="28"/>
            <w:szCs w:val="28"/>
            <w:lang w:val="en-US"/>
          </w:rPr>
          <w:t>extended</w:t>
        </w:r>
        <w:r w:rsidR="006346C6">
          <w:rPr>
            <w:color w:val="222222"/>
            <w:sz w:val="28"/>
            <w:szCs w:val="28"/>
          </w:rPr>
          <w:t>)</w:t>
        </w:r>
      </w:ins>
      <w:r w:rsidRPr="00F469EF">
        <w:rPr>
          <w:color w:val="222222"/>
          <w:sz w:val="28"/>
          <w:szCs w:val="28"/>
        </w:rPr>
        <w:t xml:space="preserve"> понимают некую математическую модель для анализа временных рядов, которая объединяет в себе интегрированную авторегрессию, скользящее среднее и возможность учёта дополнительных внешних факторов. Также стоит отметить, что модели </w:t>
      </w:r>
      <w:r w:rsidRPr="00F469EF">
        <w:rPr>
          <w:color w:val="222222"/>
          <w:sz w:val="28"/>
          <w:szCs w:val="28"/>
          <w:lang w:val="en-US"/>
        </w:rPr>
        <w:t>ARIMAX</w:t>
      </w:r>
      <w:r w:rsidRPr="00F469EF">
        <w:rPr>
          <w:color w:val="222222"/>
          <w:sz w:val="28"/>
          <w:szCs w:val="28"/>
        </w:rPr>
        <w:t xml:space="preserve"> часто используют при решении задач, в которых требуется построить прогноз на основе имеющихся данных и вычислить соответствующие последующие значения ряда на основе предыдущих. Важным примечанием является тот факт, что для того чтобы получить прогнозируемые данные необходимо предварительное обучение узла.</w:t>
      </w:r>
    </w:p>
    <w:p w14:paraId="08001F48" w14:textId="77777777" w:rsidR="00F7189D" w:rsidRPr="00F469EF" w:rsidRDefault="00F7189D" w:rsidP="00F7189D">
      <w:pPr>
        <w:pStyle w:val="a7"/>
        <w:shd w:val="clear" w:color="auto" w:fill="FFFFFF"/>
        <w:spacing w:before="0" w:beforeAutospacing="0" w:after="0" w:afterAutospacing="0" w:line="360" w:lineRule="auto"/>
        <w:ind w:firstLine="709"/>
        <w:jc w:val="both"/>
        <w:rPr>
          <w:spacing w:val="3"/>
          <w:sz w:val="28"/>
          <w:szCs w:val="28"/>
          <w:shd w:val="clear" w:color="auto" w:fill="FFFFFF"/>
        </w:rPr>
      </w:pPr>
      <w:r w:rsidRPr="00F469EF">
        <w:rPr>
          <w:sz w:val="28"/>
          <w:szCs w:val="28"/>
        </w:rPr>
        <w:t xml:space="preserve">Обучение узла может производиться вручную или автоматически. </w:t>
      </w:r>
      <w:r w:rsidRPr="00F469EF">
        <w:rPr>
          <w:spacing w:val="3"/>
          <w:sz w:val="28"/>
          <w:szCs w:val="28"/>
          <w:shd w:val="clear" w:color="auto" w:fill="FFFFFF"/>
        </w:rPr>
        <w:t>В некоторых компонентах используются самообучающиеся алгоритмы. Например, кластеризация, самоорганизующиеся карты, квантование. Такие узлы требуют первоначального обучения. Ручное обучение или переобучение позволяет контролировать параметры переобучения Модели с возможностью просмотра полученных результатов. Автоматический способ, в свою очередь, гораздо быстрее и хорошо подходит при незначительных изменениях в исходных данных.</w:t>
      </w:r>
    </w:p>
    <w:p w14:paraId="07BCAF07"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spacing w:val="3"/>
          <w:sz w:val="28"/>
          <w:szCs w:val="28"/>
          <w:shd w:val="clear" w:color="auto" w:fill="FFFFFF"/>
        </w:rPr>
        <w:t xml:space="preserve">Особенности настройки с помощью </w:t>
      </w:r>
      <w:r w:rsidRPr="00F469EF">
        <w:rPr>
          <w:color w:val="222222"/>
          <w:sz w:val="28"/>
          <w:szCs w:val="28"/>
          <w:lang w:val="en-US"/>
        </w:rPr>
        <w:t>ARIMAX</w:t>
      </w:r>
      <w:r w:rsidRPr="00F469EF">
        <w:rPr>
          <w:color w:val="222222"/>
          <w:sz w:val="28"/>
          <w:szCs w:val="28"/>
        </w:rPr>
        <w:t>:</w:t>
      </w:r>
    </w:p>
    <w:p w14:paraId="6C9356EA"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color w:val="222222"/>
          <w:sz w:val="28"/>
          <w:szCs w:val="28"/>
        </w:rPr>
        <w:lastRenderedPageBreak/>
        <w:t xml:space="preserve">1. </w:t>
      </w:r>
      <w:r w:rsidRPr="00F469EF">
        <w:rPr>
          <w:sz w:val="28"/>
          <w:szCs w:val="28"/>
        </w:rPr>
        <w:t xml:space="preserve">Настройка входных столбцов – заключается в правильном задании назначений столбцов входного набора данных. Необходимо определить, какой из столбцов является прогнозируемым, какой выступает в качестве входного, какой отвечает за те данные, которые не участвуют в построении модели. </w:t>
      </w:r>
    </w:p>
    <w:p w14:paraId="6B7A31C3"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2. Нормализация данных </w:t>
      </w:r>
      <w:r w:rsidRPr="00F469EF">
        <w:rPr>
          <w:sz w:val="28"/>
          <w:szCs w:val="28"/>
        </w:rPr>
        <w:t xml:space="preserve">– </w:t>
      </w:r>
      <w:r w:rsidRPr="00F469EF">
        <w:rPr>
          <w:color w:val="222222"/>
          <w:sz w:val="28"/>
          <w:szCs w:val="28"/>
        </w:rPr>
        <w:t>этап, который обычно пропускают для прогнозируемых данных.</w:t>
      </w:r>
    </w:p>
    <w:p w14:paraId="49D3EF4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3. При настройке </w:t>
      </w:r>
      <w:r w:rsidRPr="00F469EF">
        <w:rPr>
          <w:color w:val="222222"/>
          <w:sz w:val="28"/>
          <w:szCs w:val="28"/>
          <w:lang w:val="en-US"/>
        </w:rPr>
        <w:t>ARIMAX</w:t>
      </w:r>
      <w:r w:rsidRPr="00F469EF">
        <w:rPr>
          <w:color w:val="222222"/>
          <w:sz w:val="28"/>
          <w:szCs w:val="28"/>
        </w:rPr>
        <w:t xml:space="preserve"> структура определение структуры модели происходит автоматически. Параметры в процессе вычисления подбираются таким образом, чтобы минимизировать значение </w:t>
      </w:r>
      <w:r w:rsidRPr="00F469EF">
        <w:rPr>
          <w:iCs/>
          <w:color w:val="222222"/>
          <w:sz w:val="28"/>
          <w:szCs w:val="28"/>
        </w:rPr>
        <w:t>AIC</w:t>
      </w:r>
      <w:r w:rsidRPr="00F469EF">
        <w:rPr>
          <w:color w:val="222222"/>
          <w:sz w:val="28"/>
          <w:szCs w:val="28"/>
        </w:rPr>
        <w:t>.</w:t>
      </w:r>
    </w:p>
    <w:p w14:paraId="628ECD0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A56D30">
        <w:rPr>
          <w:i/>
          <w:color w:val="222222"/>
          <w:sz w:val="28"/>
          <w:szCs w:val="28"/>
          <w:lang w:val="en-US"/>
        </w:rPr>
        <w:t>p</w:t>
      </w:r>
      <w:r w:rsidRPr="00F469EF">
        <w:rPr>
          <w:color w:val="222222"/>
          <w:sz w:val="28"/>
          <w:szCs w:val="28"/>
        </w:rPr>
        <w:t xml:space="preserve"> авторегрессионной части </w:t>
      </w:r>
      <w:r w:rsidRPr="00F469EF">
        <w:rPr>
          <w:color w:val="222222"/>
          <w:sz w:val="28"/>
          <w:szCs w:val="28"/>
          <w:lang w:val="en-US"/>
        </w:rPr>
        <w:t>AR</w:t>
      </w:r>
      <w:r w:rsidRPr="00F469EF">
        <w:rPr>
          <w:color w:val="222222"/>
          <w:sz w:val="28"/>
          <w:szCs w:val="28"/>
        </w:rPr>
        <w:t xml:space="preserve"> определяет число предыдущих значений ряда, учитываемых при построении модели.</w:t>
      </w:r>
    </w:p>
    <w:p w14:paraId="1B5D8B9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bCs/>
          <w:color w:val="222222"/>
          <w:sz w:val="28"/>
          <w:szCs w:val="28"/>
        </w:rPr>
        <w:t xml:space="preserve">Порядок </w:t>
      </w:r>
      <w:r w:rsidRPr="00A56D30">
        <w:rPr>
          <w:i/>
          <w:color w:val="222222"/>
          <w:sz w:val="28"/>
          <w:szCs w:val="28"/>
        </w:rPr>
        <w:t>d</w:t>
      </w:r>
      <w:r w:rsidRPr="00F469EF">
        <w:rPr>
          <w:color w:val="222222"/>
          <w:sz w:val="28"/>
          <w:szCs w:val="28"/>
        </w:rPr>
        <w:t xml:space="preserve"> разностей ряда, порядок </w:t>
      </w:r>
      <w:r w:rsidRPr="00F469EF">
        <w:rPr>
          <w:bCs/>
          <w:color w:val="222222"/>
          <w:sz w:val="28"/>
          <w:szCs w:val="28"/>
        </w:rPr>
        <w:t xml:space="preserve">интегрирования, </w:t>
      </w:r>
      <w:r w:rsidRPr="00F469EF">
        <w:rPr>
          <w:color w:val="222222"/>
          <w:sz w:val="28"/>
          <w:szCs w:val="28"/>
        </w:rPr>
        <w:t>задает порядок при необходимости привести исходный ряд к </w:t>
      </w:r>
      <w:hyperlink r:id="rId10" w:tgtFrame="_blank" w:history="1">
        <w:r w:rsidRPr="00F469EF">
          <w:rPr>
            <w:color w:val="222222"/>
            <w:sz w:val="28"/>
            <w:szCs w:val="28"/>
          </w:rPr>
          <w:t>стационарному</w:t>
        </w:r>
      </w:hyperlink>
      <w:r w:rsidRPr="00F469EF">
        <w:rPr>
          <w:color w:val="222222"/>
          <w:sz w:val="28"/>
          <w:szCs w:val="28"/>
        </w:rPr>
        <w:t>.</w:t>
      </w:r>
    </w:p>
    <w:p w14:paraId="6EC21E1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A56D30">
        <w:rPr>
          <w:i/>
          <w:color w:val="222222"/>
          <w:sz w:val="28"/>
          <w:szCs w:val="28"/>
          <w:lang w:val="en-US"/>
        </w:rPr>
        <w:t>q</w:t>
      </w:r>
      <w:r w:rsidRPr="00F469EF">
        <w:rPr>
          <w:color w:val="222222"/>
          <w:sz w:val="28"/>
          <w:szCs w:val="28"/>
        </w:rPr>
        <w:t xml:space="preserve"> части скользящего среднего, части </w:t>
      </w:r>
      <w:r w:rsidRPr="00F469EF">
        <w:rPr>
          <w:color w:val="222222"/>
          <w:sz w:val="28"/>
          <w:szCs w:val="28"/>
          <w:lang w:val="en-US"/>
        </w:rPr>
        <w:t>MA</w:t>
      </w:r>
      <w:r w:rsidRPr="00F469EF">
        <w:rPr>
          <w:color w:val="222222"/>
          <w:sz w:val="28"/>
          <w:szCs w:val="28"/>
        </w:rPr>
        <w:t>, определяет размер скользящего окна для сглаживания исходного ряда. Для все трёх порядков верно, что устанавливается значение целого типа, при чём это значение больше 0.</w:t>
      </w:r>
    </w:p>
    <w:p w14:paraId="28083AB5"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4. Есть возможности включения расчёта сезонности. Это позволит задать параметры для сезонной составляющей.</w:t>
      </w:r>
    </w:p>
    <w:p w14:paraId="5EC104F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Горизонтом прогнозирования можно назвать временной интервал, в пределах которого прогноз выполняется с заданной точностью. Кроме этого, под горизонтом прогнозирования понимают параметр модели прогнозирования на основе метода скользящего окна. Выделяют три уровня горизонта прогнозирования:</w:t>
      </w:r>
    </w:p>
    <w:p w14:paraId="2DE9A346"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долгосрочный</w:t>
      </w:r>
      <w:r w:rsidRPr="00F469EF">
        <w:rPr>
          <w:rFonts w:ascii="Times New Roman" w:eastAsia="Times New Roman" w:hAnsi="Times New Roman" w:cs="Times New Roman"/>
          <w:color w:val="222222"/>
          <w:sz w:val="28"/>
          <w:szCs w:val="28"/>
          <w:lang w:val="en-US" w:eastAsia="ru-RU"/>
        </w:rPr>
        <w:t>;</w:t>
      </w:r>
    </w:p>
    <w:p w14:paraId="772978D6"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среднесрочный</w:t>
      </w:r>
      <w:r w:rsidRPr="00F469EF">
        <w:rPr>
          <w:rFonts w:ascii="Times New Roman" w:eastAsia="Times New Roman" w:hAnsi="Times New Roman" w:cs="Times New Roman"/>
          <w:color w:val="222222"/>
          <w:sz w:val="28"/>
          <w:szCs w:val="28"/>
          <w:lang w:val="en-US" w:eastAsia="ru-RU"/>
        </w:rPr>
        <w:t>;</w:t>
      </w:r>
    </w:p>
    <w:p w14:paraId="0D0DA3BB"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краткосрочный. </w:t>
      </w:r>
    </w:p>
    <w:p w14:paraId="5F4EE55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Особенности прогнозирования временных рядов по средствам </w:t>
      </w:r>
      <w:r w:rsidRPr="00F469EF">
        <w:rPr>
          <w:color w:val="222222"/>
          <w:sz w:val="28"/>
          <w:szCs w:val="28"/>
          <w:lang w:val="en-US"/>
        </w:rPr>
        <w:t>ARIMAX</w:t>
      </w:r>
      <w:r w:rsidRPr="00F469EF">
        <w:rPr>
          <w:color w:val="222222"/>
          <w:sz w:val="28"/>
          <w:szCs w:val="28"/>
        </w:rPr>
        <w:t>:</w:t>
      </w:r>
    </w:p>
    <w:p w14:paraId="70C050F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lastRenderedPageBreak/>
        <w:t>1. Горизонт прогноза задает количество значений, которые будут спрогнозированы и добавлены в выходной набор в конце исходного временного ряда. </w:t>
      </w:r>
    </w:p>
    <w:p w14:paraId="1CEE9C8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2. Важно рассчитать ошибку аппроксимации. Будет добавлен в выходной набор столбец со средними отклонениями прогнозируемых значений от фактических.</w:t>
      </w:r>
    </w:p>
    <w:p w14:paraId="08F697B8"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3. Доверительный интервал прогноза указывается в процентах от 0 до 100, имеет вещественный тип, обычно равен 95.</w:t>
      </w:r>
    </w:p>
    <w:p w14:paraId="772730AD"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Процесс авторегрессии порядка </w:t>
      </w:r>
      <m:oMath>
        <m:r>
          <w:rPr>
            <w:rFonts w:ascii="Cambria Math" w:hAnsi="Cambria Math"/>
            <w:color w:val="222222"/>
            <w:sz w:val="28"/>
            <w:szCs w:val="28"/>
          </w:rPr>
          <m:t>p</m:t>
        </m:r>
      </m:oMath>
      <w:r w:rsidRPr="00F469EF">
        <w:rPr>
          <w:color w:val="222222"/>
          <w:sz w:val="28"/>
          <w:szCs w:val="28"/>
        </w:rPr>
        <w:t xml:space="preserve">, который обозначается </w:t>
      </w:r>
      <w:r w:rsidRPr="00F469EF">
        <w:rPr>
          <w:color w:val="222222"/>
          <w:sz w:val="28"/>
          <w:szCs w:val="28"/>
          <w:lang w:val="en-US"/>
        </w:rPr>
        <w:t>AR</w:t>
      </w:r>
      <w:r w:rsidRPr="00F469EF">
        <w:rPr>
          <w:color w:val="222222"/>
          <w:sz w:val="28"/>
          <w:szCs w:val="28"/>
        </w:rPr>
        <w:t>(</w:t>
      </w:r>
      <w:r w:rsidRPr="00F469EF">
        <w:rPr>
          <w:color w:val="222222"/>
          <w:sz w:val="28"/>
          <w:szCs w:val="28"/>
          <w:lang w:val="en-US"/>
        </w:rPr>
        <w:t>p</w:t>
      </w:r>
      <w:r w:rsidRPr="00F469EF">
        <w:rPr>
          <w:color w:val="222222"/>
          <w:sz w:val="28"/>
          <w:szCs w:val="28"/>
        </w:rPr>
        <w:t>), описывается формулой:</w:t>
      </w:r>
    </w:p>
    <w:p w14:paraId="35835DF3" w14:textId="77777777" w:rsidR="00F7189D" w:rsidRPr="00F469EF" w:rsidRDefault="00F7189D" w:rsidP="00F7189D">
      <w:pPr>
        <w:pStyle w:val="a7"/>
        <w:shd w:val="clear" w:color="auto" w:fill="FFFFFF"/>
        <w:spacing w:before="0" w:beforeAutospacing="0" w:after="0" w:afterAutospacing="0" w:line="360" w:lineRule="auto"/>
        <w:ind w:firstLine="709"/>
        <w:jc w:val="center"/>
        <w:rPr>
          <w:i/>
          <w:color w:val="222222"/>
          <w:sz w:val="28"/>
          <w:szCs w:val="28"/>
        </w:rPr>
      </w:pPr>
      <m:oMath>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m:t>
            </m:r>
          </m:e>
        </m:d>
        <m:r>
          <w:rPr>
            <w:rFonts w:ascii="Cambria Math" w:hAnsi="Cambria Math"/>
            <w:color w:val="222222"/>
            <w:sz w:val="28"/>
            <w:szCs w:val="28"/>
          </w:rPr>
          <m:t>=C+</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1</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t-1</m:t>
            </m:r>
          </m:e>
        </m:d>
        <m:r>
          <w:rPr>
            <w:rFonts w:ascii="Cambria Math" w:hAnsi="Cambria Math"/>
            <w:color w:val="222222"/>
            <w:sz w:val="28"/>
            <w:szCs w:val="28"/>
          </w:rPr>
          <m:t>+. . .+</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p</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t-p</m:t>
            </m:r>
          </m:e>
        </m:d>
        <m:r>
          <w:rPr>
            <w:rFonts w:ascii="Cambria Math" w:hAnsi="Cambria Math"/>
            <w:color w:val="222222"/>
            <w:sz w:val="28"/>
            <w:szCs w:val="28"/>
          </w:rPr>
          <m:t>+</m:t>
        </m:r>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i/>
          <w:color w:val="222222"/>
          <w:sz w:val="28"/>
          <w:szCs w:val="28"/>
        </w:rPr>
        <w:t>,</w:t>
      </w:r>
    </w:p>
    <w:p w14:paraId="0BB80BEC" w14:textId="77777777" w:rsidR="00F7189D" w:rsidRPr="00F469EF"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r w:rsidRPr="00F469EF">
        <w:rPr>
          <w:color w:val="222222"/>
          <w:sz w:val="28"/>
          <w:szCs w:val="28"/>
        </w:rPr>
        <w:t xml:space="preserve">где </w:t>
      </w:r>
      <m:oMath>
        <m:r>
          <w:rPr>
            <w:rFonts w:ascii="Cambria Math" w:hAnsi="Cambria Math"/>
            <w:color w:val="222222"/>
            <w:sz w:val="28"/>
            <w:szCs w:val="28"/>
          </w:rPr>
          <m:t>C</m:t>
        </m:r>
      </m:oMath>
      <w:r w:rsidRPr="00F469EF">
        <w:rPr>
          <w:color w:val="222222"/>
          <w:sz w:val="28"/>
          <w:szCs w:val="28"/>
        </w:rPr>
        <w:t xml:space="preserve"> – вещественная константа,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0</m:t>
            </m:r>
          </m:sub>
        </m:sSub>
        <m:r>
          <w:rPr>
            <w:rFonts w:ascii="Cambria Math" w:eastAsiaTheme="minorEastAsia" w:hAnsi="Cambria Math"/>
            <w:color w:val="222222"/>
            <w:sz w:val="28"/>
            <w:szCs w:val="28"/>
          </w:rPr>
          <m:t xml:space="preserve">, . . ., </m:t>
        </m:r>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p</m:t>
            </m:r>
          </m:sub>
        </m:sSub>
      </m:oMath>
      <w:r w:rsidRPr="00F469EF">
        <w:rPr>
          <w:rFonts w:eastAsiaTheme="minorEastAsia"/>
          <w:color w:val="222222"/>
          <w:sz w:val="28"/>
          <w:szCs w:val="28"/>
        </w:rPr>
        <w:t xml:space="preserve"> – коэффициенты,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 ошибка прогнозирования. Для определения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i</m:t>
            </m:r>
          </m:sub>
        </m:sSub>
      </m:oMath>
      <w:r w:rsidRPr="00F469EF">
        <w:rPr>
          <w:rFonts w:eastAsiaTheme="minorEastAsia"/>
          <w:color w:val="222222"/>
          <w:sz w:val="28"/>
          <w:szCs w:val="28"/>
        </w:rPr>
        <w:t xml:space="preserve">, </w:t>
      </w:r>
      <m:oMath>
        <m:r>
          <w:rPr>
            <w:rFonts w:ascii="Cambria Math" w:eastAsiaTheme="minorEastAsia" w:hAnsi="Cambria Math"/>
            <w:color w:val="222222"/>
            <w:sz w:val="28"/>
            <w:szCs w:val="28"/>
            <w:lang w:val="en-US"/>
          </w:rPr>
          <m:t>C</m:t>
        </m:r>
      </m:oMath>
      <w:r w:rsidRPr="00F469EF">
        <w:rPr>
          <w:rFonts w:eastAsiaTheme="minorEastAsia"/>
          <w:color w:val="222222"/>
          <w:sz w:val="28"/>
          <w:szCs w:val="28"/>
        </w:rPr>
        <w:t xml:space="preserve"> используют метод наименьших квадратов или метод максимального правдоподобия.</w:t>
      </w:r>
    </w:p>
    <w:p w14:paraId="2EAE0BA4"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Также используется другой тип модели и часто применяется совместно с авторегрессией. Эта модель скользящего среднего порядка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и описывается формулой:</w:t>
      </w:r>
    </w:p>
    <w:p w14:paraId="6601612D" w14:textId="77777777" w:rsidR="00F7189D" w:rsidRPr="00F469EF" w:rsidRDefault="00F7189D" w:rsidP="00F7189D">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m:t>
        </m:r>
        <m:f>
          <m:fPr>
            <m:ctrlPr>
              <w:rPr>
                <w:rFonts w:ascii="Cambria Math" w:eastAsiaTheme="minorEastAsia" w:hAnsi="Cambria Math"/>
                <w:i/>
                <w:color w:val="222222"/>
                <w:sz w:val="28"/>
                <w:szCs w:val="28"/>
                <w:lang w:val="en-US"/>
              </w:rPr>
            </m:ctrlPr>
          </m:fPr>
          <m:num>
            <m:r>
              <w:rPr>
                <w:rFonts w:ascii="Cambria Math" w:eastAsiaTheme="minorEastAsia" w:hAnsi="Cambria Math"/>
                <w:color w:val="222222"/>
                <w:sz w:val="28"/>
                <w:szCs w:val="28"/>
              </w:rPr>
              <m:t>1</m:t>
            </m:r>
          </m:num>
          <m:den>
            <m:r>
              <w:rPr>
                <w:rFonts w:ascii="Cambria Math" w:eastAsiaTheme="minorEastAsia" w:hAnsi="Cambria Math"/>
                <w:color w:val="222222"/>
                <w:sz w:val="28"/>
                <w:szCs w:val="28"/>
                <w:lang w:val="en-US"/>
              </w:rPr>
              <m:t>q</m:t>
            </m:r>
          </m:den>
        </m:f>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-1</m:t>
                </m:r>
              </m:e>
            </m:d>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-2</m:t>
                </m:r>
              </m:e>
            </m:d>
            <m:r>
              <w:rPr>
                <w:rFonts w:ascii="Cambria Math" w:eastAsiaTheme="minorEastAsia" w:hAnsi="Cambria Math"/>
                <w:color w:val="222222"/>
                <w:sz w:val="28"/>
                <w:szCs w:val="28"/>
              </w:rPr>
              <m:t>+. . .+</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q</m:t>
                </m:r>
              </m:e>
            </m:d>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ε</m:t>
            </m:r>
          </m:e>
          <m:sub>
            <m:r>
              <w:rPr>
                <w:rFonts w:ascii="Cambria Math" w:eastAsiaTheme="minorEastAsia" w:hAnsi="Cambria Math"/>
                <w:color w:val="222222"/>
                <w:sz w:val="28"/>
                <w:szCs w:val="28"/>
                <w:lang w:val="en-US"/>
              </w:rPr>
              <m:t>t</m:t>
            </m:r>
          </m:sub>
        </m:sSub>
      </m:oMath>
      <w:r w:rsidRPr="00F469EF">
        <w:rPr>
          <w:rFonts w:eastAsiaTheme="minorEastAsia"/>
          <w:i/>
          <w:color w:val="222222"/>
          <w:sz w:val="28"/>
          <w:szCs w:val="28"/>
        </w:rPr>
        <w:t>,</w:t>
      </w:r>
    </w:p>
    <w:p w14:paraId="5DF9E9F1" w14:textId="77777777" w:rsidR="00F7189D" w:rsidRPr="00F469EF"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r w:rsidRPr="00F469EF">
        <w:rPr>
          <w:rFonts w:eastAsiaTheme="minorEastAsia"/>
          <w:color w:val="222222"/>
          <w:sz w:val="28"/>
          <w:szCs w:val="28"/>
        </w:rPr>
        <w:t xml:space="preserve">где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 порядок скользящего среднего,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 ошибка прогнозирования.</w:t>
      </w:r>
    </w:p>
    <w:p w14:paraId="5790A049" w14:textId="1FD3A592"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Целесообразно объединить в одной модели авторегрессию и скользящее среднее. Общая модель обозначается </w:t>
      </w:r>
      <w:r w:rsidRPr="00F469EF">
        <w:rPr>
          <w:rFonts w:eastAsiaTheme="minorEastAsia"/>
          <w:color w:val="222222"/>
          <w:sz w:val="28"/>
          <w:szCs w:val="28"/>
          <w:lang w:val="en-US"/>
        </w:rPr>
        <w:t>ARMA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Если в качестве входных данных использу</w:t>
      </w:r>
      <w:ins w:id="71" w:author="Иван Слеповичев" w:date="2020-12-15T16:51:00Z">
        <w:r w:rsidR="006B6A9C">
          <w:rPr>
            <w:rFonts w:eastAsiaTheme="minorEastAsia"/>
            <w:color w:val="222222"/>
            <w:sz w:val="28"/>
            <w:szCs w:val="28"/>
          </w:rPr>
          <w:t>ю</w:t>
        </w:r>
      </w:ins>
      <w:del w:id="72" w:author="Иван Слеповичев" w:date="2020-12-15T16:51:00Z">
        <w:r w:rsidRPr="00F469EF" w:rsidDel="006B6A9C">
          <w:rPr>
            <w:rFonts w:eastAsiaTheme="minorEastAsia"/>
            <w:color w:val="222222"/>
            <w:sz w:val="28"/>
            <w:szCs w:val="28"/>
          </w:rPr>
          <w:delText>е</w:delText>
        </w:r>
      </w:del>
      <w:r w:rsidRPr="00F469EF">
        <w:rPr>
          <w:rFonts w:eastAsiaTheme="minorEastAsia"/>
          <w:color w:val="222222"/>
          <w:sz w:val="28"/>
          <w:szCs w:val="28"/>
        </w:rPr>
        <w:t xml:space="preserve">тся не сами значения временного ряда, а их разность </w:t>
      </w:r>
      <w:r w:rsidRPr="00985C3C">
        <w:rPr>
          <w:rFonts w:eastAsiaTheme="minorEastAsia"/>
          <w:i/>
          <w:color w:val="222222"/>
          <w:sz w:val="28"/>
          <w:szCs w:val="28"/>
          <w:lang w:val="en-US"/>
        </w:rPr>
        <w:t>q</w:t>
      </w:r>
      <w:r w:rsidRPr="00F469EF">
        <w:rPr>
          <w:rFonts w:eastAsiaTheme="minorEastAsia"/>
          <w:color w:val="222222"/>
          <w:sz w:val="28"/>
          <w:szCs w:val="28"/>
        </w:rPr>
        <w:t xml:space="preserve">-того порядка, то модель носит название авторегрессии проинтегрированного скользящего среднего. Такую модель называют </w:t>
      </w:r>
      <w:r w:rsidRPr="00F469EF">
        <w:rPr>
          <w:rFonts w:eastAsiaTheme="minorEastAsia"/>
          <w:color w:val="222222"/>
          <w:sz w:val="28"/>
          <w:szCs w:val="28"/>
          <w:lang w:val="en-US"/>
        </w:rPr>
        <w:t>ARIMA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Развитием модели </w:t>
      </w:r>
      <w:r w:rsidRPr="00F469EF">
        <w:rPr>
          <w:rFonts w:eastAsiaTheme="minorEastAsia"/>
          <w:color w:val="222222"/>
          <w:sz w:val="28"/>
          <w:szCs w:val="28"/>
          <w:lang w:val="en-US"/>
        </w:rPr>
        <w:t>ARIMA</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является модель </w:t>
      </w:r>
      <w:r w:rsidRPr="00F469EF">
        <w:rPr>
          <w:rFonts w:eastAsiaTheme="minorEastAsia"/>
          <w:color w:val="222222"/>
          <w:sz w:val="28"/>
          <w:szCs w:val="28"/>
          <w:lang w:val="en-US"/>
        </w:rPr>
        <w:t>ARIMAX</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которая записывается уравнением:</w:t>
      </w:r>
    </w:p>
    <w:p w14:paraId="6261F346" w14:textId="77777777" w:rsidR="00F7189D" w:rsidRPr="00F469EF" w:rsidRDefault="00F7189D" w:rsidP="00F7189D">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rPr>
          <m:t>Z</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=AR</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p</m:t>
            </m:r>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sidRPr="00F469EF">
        <w:rPr>
          <w:rFonts w:eastAsiaTheme="minorEastAsia"/>
          <w:i/>
          <w:color w:val="222222"/>
          <w:sz w:val="28"/>
          <w:szCs w:val="28"/>
        </w:rPr>
        <w:t>,</w:t>
      </w:r>
    </w:p>
    <w:p w14:paraId="62BEADB4" w14:textId="5DADE815" w:rsidR="00F7189D" w:rsidRPr="00B42F0B"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r w:rsidRPr="00F469EF">
        <w:rPr>
          <w:rFonts w:eastAsiaTheme="minorEastAsia"/>
          <w:color w:val="222222"/>
          <w:sz w:val="28"/>
          <w:szCs w:val="28"/>
        </w:rPr>
        <w:t xml:space="preserve">где </w:t>
      </w:r>
      <m:oMath>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r>
          <w:rPr>
            <w:rFonts w:ascii="Cambria Math" w:eastAsiaTheme="minorEastAsia" w:hAnsi="Cambria Math"/>
            <w:color w:val="222222"/>
            <w:sz w:val="28"/>
            <w:szCs w:val="28"/>
          </w:rPr>
          <m:t>,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oMath>
      <w:r w:rsidRPr="00F469EF">
        <w:rPr>
          <w:rFonts w:eastAsiaTheme="minorEastAsia"/>
          <w:color w:val="222222"/>
          <w:sz w:val="28"/>
          <w:szCs w:val="28"/>
        </w:rPr>
        <w:t xml:space="preserve"> – коэффициенты внешних факторов </w:t>
      </w:r>
      <m:oMath>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 xml:space="preserve">,.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Pr>
          <w:rFonts w:eastAsiaTheme="minorEastAsia"/>
          <w:color w:val="222222"/>
          <w:sz w:val="28"/>
          <w:szCs w:val="28"/>
        </w:rPr>
        <w:t>.</w:t>
      </w:r>
      <w:r w:rsidRPr="00B42F0B">
        <w:rPr>
          <w:rFonts w:eastAsiaTheme="minorEastAsia"/>
          <w:color w:val="222222"/>
          <w:sz w:val="28"/>
          <w:szCs w:val="28"/>
        </w:rPr>
        <w:t xml:space="preserve"> </w:t>
      </w:r>
      <w:r w:rsidRPr="00F469EF">
        <w:rPr>
          <w:color w:val="222222"/>
          <w:sz w:val="28"/>
          <w:szCs w:val="28"/>
        </w:rPr>
        <w:t>[</w:t>
      </w:r>
      <w:r w:rsidR="006B395D" w:rsidRPr="002E69B2">
        <w:rPr>
          <w:color w:val="222222"/>
          <w:sz w:val="28"/>
          <w:szCs w:val="28"/>
          <w:rPrChange w:id="73" w:author="Иван Слеповичев" w:date="2020-12-15T14:56:00Z">
            <w:rPr>
              <w:color w:val="222222"/>
              <w:sz w:val="28"/>
              <w:szCs w:val="28"/>
              <w:lang w:val="en-US"/>
            </w:rPr>
          </w:rPrChange>
        </w:rPr>
        <w:t>10</w:t>
      </w:r>
      <w:r w:rsidRPr="00F469EF">
        <w:rPr>
          <w:color w:val="222222"/>
          <w:sz w:val="28"/>
          <w:szCs w:val="28"/>
        </w:rPr>
        <w:t xml:space="preserve">] </w:t>
      </w:r>
    </w:p>
    <w:p w14:paraId="481AB419" w14:textId="270F14E1"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lang w:val="en-US"/>
        </w:rPr>
        <w:lastRenderedPageBreak/>
        <w:t>GARCH</w:t>
      </w:r>
      <w:r w:rsidRPr="00F469EF">
        <w:rPr>
          <w:rFonts w:ascii="Times New Roman" w:hAnsi="Times New Roman" w:cs="Times New Roman"/>
          <w:color w:val="222222"/>
          <w:sz w:val="28"/>
          <w:szCs w:val="28"/>
        </w:rPr>
        <w:t>-модель</w:t>
      </w:r>
      <w:ins w:id="74" w:author="Учетная запись Майкрософт" w:date="2020-12-16T10:03:00Z">
        <w:r w:rsidR="006346C6">
          <w:rPr>
            <w:rFonts w:ascii="Times New Roman" w:hAnsi="Times New Roman" w:cs="Times New Roman"/>
            <w:color w:val="222222"/>
            <w:sz w:val="28"/>
            <w:szCs w:val="28"/>
          </w:rPr>
          <w:t xml:space="preserve"> (</w:t>
        </w:r>
        <w:r w:rsidR="006346C6" w:rsidRPr="00F469EF">
          <w:rPr>
            <w:rFonts w:ascii="Times New Roman" w:hAnsi="Times New Roman" w:cs="Times New Roman"/>
            <w:color w:val="222222"/>
            <w:sz w:val="28"/>
            <w:szCs w:val="28"/>
            <w:lang w:val="en-US"/>
          </w:rPr>
          <w:t>generalized</w:t>
        </w:r>
        <w:r w:rsidR="006346C6" w:rsidRPr="006346C6">
          <w:rPr>
            <w:rFonts w:ascii="Times New Roman" w:hAnsi="Times New Roman" w:cs="Times New Roman"/>
            <w:color w:val="222222"/>
            <w:sz w:val="28"/>
            <w:szCs w:val="28"/>
            <w:rPrChange w:id="75" w:author="Учетная запись Майкрософт" w:date="2020-12-16T10:03: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autoregressive</w:t>
        </w:r>
        <w:r w:rsidR="006346C6" w:rsidRPr="006346C6">
          <w:rPr>
            <w:rFonts w:ascii="Times New Roman" w:hAnsi="Times New Roman" w:cs="Times New Roman"/>
            <w:color w:val="222222"/>
            <w:sz w:val="28"/>
            <w:szCs w:val="28"/>
            <w:rPrChange w:id="76" w:author="Учетная запись Майкрософт" w:date="2020-12-16T10:03: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conditional</w:t>
        </w:r>
        <w:r w:rsidR="006346C6" w:rsidRPr="006346C6">
          <w:rPr>
            <w:rFonts w:ascii="Times New Roman" w:hAnsi="Times New Roman" w:cs="Times New Roman"/>
            <w:color w:val="222222"/>
            <w:sz w:val="28"/>
            <w:szCs w:val="28"/>
            <w:rPrChange w:id="77" w:author="Учетная запись Майкрософт" w:date="2020-12-16T10:03: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heteroskedasticity</w:t>
        </w:r>
        <w:r w:rsidR="006346C6">
          <w:rPr>
            <w:rFonts w:ascii="Times New Roman" w:hAnsi="Times New Roman" w:cs="Times New Roman"/>
            <w:color w:val="222222"/>
            <w:sz w:val="28"/>
            <w:szCs w:val="28"/>
          </w:rPr>
          <w:t>)</w:t>
        </w:r>
      </w:ins>
      <w:r w:rsidRPr="00F469EF">
        <w:rPr>
          <w:rFonts w:ascii="Times New Roman" w:hAnsi="Times New Roman" w:cs="Times New Roman"/>
          <w:color w:val="222222"/>
          <w:sz w:val="28"/>
          <w:szCs w:val="28"/>
        </w:rPr>
        <w:t xml:space="preserve"> – модель, которая чаще всего используется для прогнозирования ситуации на финансовых рынках в условиях нестабильности. Для таких ситуаций характерно такое понятие, как дисперсия на различных интервалах наблюдения, которую также называют гетероскедастичностью. Линейную регрессионную модель в таких случаях не применяют.</w:t>
      </w:r>
    </w:p>
    <w:p w14:paraId="437BF787"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rPr>
        <w:t xml:space="preserve">Говоря о модели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 нельзя не вспомнить о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 xml:space="preserve">-модели, в которой используется условная, зависимая от времени дисперсия, выражаемая через квадрат значений показателей прошлых периодов. Для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-модели верно:</w:t>
      </w:r>
    </w:p>
    <w:p w14:paraId="05D3C4B9" w14:textId="77777777" w:rsidR="00F7189D" w:rsidRPr="00F469EF" w:rsidRDefault="00290DBE" w:rsidP="00F7189D">
      <w:pPr>
        <w:shd w:val="clear" w:color="auto" w:fill="FFFFFF"/>
        <w:spacing w:after="0" w:line="360" w:lineRule="auto"/>
        <w:ind w:firstLine="709"/>
        <w:jc w:val="center"/>
        <w:rPr>
          <w:rFonts w:ascii="Times New Roman" w:eastAsia="Times New Roman" w:hAnsi="Times New Roman" w:cs="Times New Roman"/>
          <w:i/>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F7189D" w:rsidRPr="00F469EF">
        <w:rPr>
          <w:rFonts w:ascii="Times New Roman" w:eastAsia="Times New Roman" w:hAnsi="Times New Roman" w:cs="Times New Roman"/>
          <w:i/>
          <w:color w:val="222222"/>
          <w:sz w:val="28"/>
          <w:szCs w:val="28"/>
          <w:lang w:eastAsia="ru-RU"/>
        </w:rPr>
        <w:t>,</w:t>
      </w:r>
    </w:p>
    <w:p w14:paraId="282E960B" w14:textId="77777777" w:rsidR="00F7189D" w:rsidRPr="00F469EF" w:rsidRDefault="00F7189D" w:rsidP="00F7189D">
      <w:p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a</m:t>
        </m:r>
      </m:oMath>
      <w:r w:rsidRPr="00F469EF">
        <w:rPr>
          <w:rFonts w:ascii="Times New Roman" w:eastAsia="Times New Roman" w:hAnsi="Times New Roman" w:cs="Times New Roman"/>
          <w:color w:val="222222"/>
          <w:sz w:val="28"/>
          <w:szCs w:val="28"/>
          <w:lang w:eastAsia="ru-RU"/>
        </w:rPr>
        <w:t xml:space="preserve"> – коэффициент задержки.</w:t>
      </w:r>
    </w:p>
    <w:p w14:paraId="1E3EFD9D"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eastAsia="Times New Roman" w:hAnsi="Times New Roman" w:cs="Times New Roman"/>
          <w:color w:val="222222"/>
          <w:sz w:val="28"/>
          <w:szCs w:val="28"/>
          <w:lang w:eastAsia="ru-RU"/>
        </w:rPr>
        <w:t xml:space="preserve">Позднее была предложена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Она является обобщенной авторегрессионной моделью гетероскедастичности.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предполагает, что на текущую изменчивость дисперсии влияют предыдущие изменения показателей и предыдущие оценки дисперсии. Расчёт дисперсии для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-модели:</w:t>
      </w:r>
    </w:p>
    <w:p w14:paraId="71942CCD" w14:textId="77777777" w:rsidR="00F7189D" w:rsidRPr="00F469EF" w:rsidRDefault="00290DBE" w:rsidP="00F7189D">
      <w:pPr>
        <w:shd w:val="clear" w:color="auto" w:fill="FFFFFF"/>
        <w:spacing w:after="0" w:line="360" w:lineRule="auto"/>
        <w:ind w:firstLine="709"/>
        <w:jc w:val="center"/>
        <w:rPr>
          <w:rFonts w:ascii="Times New Roman" w:eastAsia="Times New Roman" w:hAnsi="Times New Roman" w:cs="Times New Roman"/>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p</m:t>
            </m:r>
          </m:sup>
          <m:e>
            <m:r>
              <w:rPr>
                <w:rFonts w:ascii="Cambria Math" w:eastAsia="Times New Roman" w:hAnsi="Cambria Math" w:cs="Times New Roman"/>
                <w:color w:val="222222"/>
                <w:sz w:val="28"/>
                <w:szCs w:val="28"/>
                <w:lang w:val="en-US" w:eastAsia="ru-RU"/>
              </w:rPr>
              <m:t>c</m:t>
            </m:r>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σ</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F7189D" w:rsidRPr="00F469EF">
        <w:rPr>
          <w:rFonts w:ascii="Times New Roman" w:eastAsia="Times New Roman" w:hAnsi="Times New Roman" w:cs="Times New Roman"/>
          <w:color w:val="222222"/>
          <w:sz w:val="28"/>
          <w:szCs w:val="28"/>
          <w:lang w:eastAsia="ru-RU"/>
        </w:rPr>
        <w:t>,</w:t>
      </w:r>
    </w:p>
    <w:p w14:paraId="5C879A39" w14:textId="5BE8DDC1" w:rsidR="00F7189D" w:rsidRPr="00F469EF" w:rsidRDefault="00F7189D" w:rsidP="00F7189D">
      <w:p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p</m:t>
        </m:r>
      </m:oMath>
      <w:r w:rsidRPr="00F469EF">
        <w:rPr>
          <w:rFonts w:ascii="Times New Roman" w:eastAsia="Times New Roman" w:hAnsi="Times New Roman" w:cs="Times New Roman"/>
          <w:color w:val="222222"/>
          <w:sz w:val="28"/>
          <w:szCs w:val="28"/>
          <w:lang w:eastAsia="ru-RU"/>
        </w:rPr>
        <w:t xml:space="preserve"> – количество предшествующих оценок, которые влияют на текущее значение, </w:t>
      </w:r>
      <m:oMath>
        <m:r>
          <w:rPr>
            <w:rFonts w:ascii="Cambria Math" w:eastAsia="Times New Roman" w:hAnsi="Cambria Math" w:cs="Times New Roman"/>
            <w:color w:val="222222"/>
            <w:sz w:val="28"/>
            <w:szCs w:val="28"/>
            <w:lang w:eastAsia="ru-RU"/>
          </w:rPr>
          <m:t>c</m:t>
        </m:r>
      </m:oMath>
      <w:r w:rsidRPr="00F469EF">
        <w:rPr>
          <w:rFonts w:ascii="Times New Roman" w:eastAsia="Times New Roman" w:hAnsi="Times New Roman" w:cs="Times New Roman"/>
          <w:color w:val="222222"/>
          <w:sz w:val="28"/>
          <w:szCs w:val="28"/>
          <w:lang w:eastAsia="ru-RU"/>
        </w:rPr>
        <w:t xml:space="preserve"> – весовые коэффициенты,  отражающие степень влияния предыдущих оценок на текущее значения. Модель </w:t>
      </w:r>
      <w:r w:rsidRPr="00F469EF">
        <w:rPr>
          <w:rFonts w:ascii="Times New Roman" w:hAnsi="Times New Roman" w:cs="Times New Roman"/>
          <w:color w:val="222222"/>
          <w:sz w:val="28"/>
          <w:szCs w:val="28"/>
        </w:rPr>
        <w:t xml:space="preserve">обозначают </w:t>
      </w:r>
      <w:r w:rsidRPr="00F469EF">
        <w:rPr>
          <w:rFonts w:ascii="Times New Roman" w:hAnsi="Times New Roman" w:cs="Times New Roman"/>
          <w:color w:val="222222"/>
          <w:sz w:val="28"/>
          <w:szCs w:val="28"/>
          <w:lang w:val="en-US"/>
        </w:rPr>
        <w:t>GARCH</w:t>
      </w:r>
      <m:oMath>
        <m:r>
          <w:rPr>
            <w:rFonts w:ascii="Cambria Math" w:hAnsi="Cambria Math" w:cs="Times New Roman"/>
            <w:color w:val="222222"/>
            <w:sz w:val="28"/>
            <w:szCs w:val="28"/>
          </w:rPr>
          <m:t>(</m:t>
        </m:r>
        <m:r>
          <w:rPr>
            <w:rFonts w:ascii="Cambria Math" w:eastAsia="Times New Roman" w:hAnsi="Cambria Math" w:cs="Times New Roman"/>
            <w:color w:val="222222"/>
            <w:sz w:val="28"/>
            <w:szCs w:val="28"/>
            <w:lang w:eastAsia="ru-RU"/>
          </w:rPr>
          <m:t>p,q)</m:t>
        </m:r>
      </m:oMath>
      <w:r w:rsidRPr="00F469EF">
        <w:rPr>
          <w:rFonts w:ascii="Times New Roman" w:eastAsiaTheme="minorEastAsia"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eastAsia="ru-RU"/>
        </w:rPr>
        <w:t xml:space="preserve"> [</w:t>
      </w:r>
      <w:r w:rsidR="006B395D" w:rsidRPr="002E69B2">
        <w:rPr>
          <w:rFonts w:ascii="Times New Roman" w:eastAsia="Times New Roman" w:hAnsi="Times New Roman" w:cs="Times New Roman"/>
          <w:color w:val="222222"/>
          <w:sz w:val="28"/>
          <w:szCs w:val="28"/>
          <w:lang w:eastAsia="ru-RU"/>
          <w:rPrChange w:id="78" w:author="Иван Слеповичев" w:date="2020-12-15T14:56:00Z">
            <w:rPr>
              <w:rFonts w:ascii="Times New Roman" w:eastAsia="Times New Roman" w:hAnsi="Times New Roman" w:cs="Times New Roman"/>
              <w:color w:val="222222"/>
              <w:sz w:val="28"/>
              <w:szCs w:val="28"/>
              <w:lang w:val="en-US" w:eastAsia="ru-RU"/>
            </w:rPr>
          </w:rPrChange>
        </w:rPr>
        <w:t>11</w:t>
      </w:r>
      <w:r w:rsidRPr="00F469EF">
        <w:rPr>
          <w:rFonts w:ascii="Times New Roman" w:eastAsia="Times New Roman" w:hAnsi="Times New Roman" w:cs="Times New Roman"/>
          <w:color w:val="222222"/>
          <w:sz w:val="28"/>
          <w:szCs w:val="28"/>
          <w:lang w:eastAsia="ru-RU"/>
        </w:rPr>
        <w:t xml:space="preserve">] </w:t>
      </w:r>
    </w:p>
    <w:p w14:paraId="59347052" w14:textId="6F52175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lang w:val="en-US"/>
        </w:rPr>
        <w:t>ALRDM</w:t>
      </w:r>
      <w:r w:rsidRPr="00F469EF">
        <w:rPr>
          <w:rFonts w:ascii="Times New Roman" w:hAnsi="Times New Roman" w:cs="Times New Roman"/>
          <w:color w:val="222222"/>
          <w:sz w:val="28"/>
          <w:szCs w:val="28"/>
        </w:rPr>
        <w:t>-модель</w:t>
      </w:r>
      <w:ins w:id="79" w:author="Учетная запись Майкрософт" w:date="2020-12-16T10:04:00Z">
        <w:r w:rsidR="006346C6">
          <w:rPr>
            <w:rFonts w:ascii="Times New Roman" w:hAnsi="Times New Roman" w:cs="Times New Roman"/>
            <w:color w:val="222222"/>
            <w:sz w:val="28"/>
            <w:szCs w:val="28"/>
          </w:rPr>
          <w:t xml:space="preserve"> (</w:t>
        </w:r>
        <w:r w:rsidR="006346C6" w:rsidRPr="00F469EF">
          <w:rPr>
            <w:rFonts w:ascii="Times New Roman" w:hAnsi="Times New Roman" w:cs="Times New Roman"/>
            <w:color w:val="222222"/>
            <w:sz w:val="28"/>
            <w:szCs w:val="28"/>
            <w:lang w:val="en-US"/>
          </w:rPr>
          <w:t>autoregression</w:t>
        </w:r>
        <w:r w:rsidR="006346C6" w:rsidRPr="006346C6">
          <w:rPr>
            <w:rFonts w:ascii="Times New Roman" w:hAnsi="Times New Roman" w:cs="Times New Roman"/>
            <w:color w:val="222222"/>
            <w:sz w:val="28"/>
            <w:szCs w:val="28"/>
            <w:rPrChange w:id="80" w:author="Учетная запись Майкрософт" w:date="2020-12-16T10:04: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distributed</w:t>
        </w:r>
        <w:r w:rsidR="006346C6" w:rsidRPr="006346C6">
          <w:rPr>
            <w:rFonts w:ascii="Times New Roman" w:hAnsi="Times New Roman" w:cs="Times New Roman"/>
            <w:color w:val="222222"/>
            <w:sz w:val="28"/>
            <w:szCs w:val="28"/>
            <w:rPrChange w:id="81" w:author="Учетная запись Майкрософт" w:date="2020-12-16T10:04: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lag</w:t>
        </w:r>
        <w:r w:rsidR="006346C6" w:rsidRPr="006346C6">
          <w:rPr>
            <w:rFonts w:ascii="Times New Roman" w:hAnsi="Times New Roman" w:cs="Times New Roman"/>
            <w:color w:val="222222"/>
            <w:sz w:val="28"/>
            <w:szCs w:val="28"/>
            <w:rPrChange w:id="82" w:author="Учетная запись Майкрософт" w:date="2020-12-16T10:04:00Z">
              <w:rPr>
                <w:rFonts w:ascii="Times New Roman" w:hAnsi="Times New Roman" w:cs="Times New Roman"/>
                <w:color w:val="222222"/>
                <w:sz w:val="28"/>
                <w:szCs w:val="28"/>
                <w:lang w:val="en-US"/>
              </w:rPr>
            </w:rPrChange>
          </w:rPr>
          <w:t xml:space="preserve"> </w:t>
        </w:r>
        <w:r w:rsidR="006346C6" w:rsidRPr="00F469EF">
          <w:rPr>
            <w:rFonts w:ascii="Times New Roman" w:hAnsi="Times New Roman" w:cs="Times New Roman"/>
            <w:color w:val="222222"/>
            <w:sz w:val="28"/>
            <w:szCs w:val="28"/>
            <w:lang w:val="en-US"/>
          </w:rPr>
          <w:t>model</w:t>
        </w:r>
        <w:r w:rsidR="006346C6">
          <w:rPr>
            <w:rFonts w:ascii="Times New Roman" w:hAnsi="Times New Roman" w:cs="Times New Roman"/>
            <w:color w:val="222222"/>
            <w:sz w:val="28"/>
            <w:szCs w:val="28"/>
          </w:rPr>
          <w:t>)</w:t>
        </w:r>
      </w:ins>
      <w:r w:rsidRPr="00F469EF">
        <w:rPr>
          <w:rFonts w:ascii="Times New Roman" w:hAnsi="Times New Roman" w:cs="Times New Roman"/>
          <w:color w:val="222222"/>
          <w:sz w:val="28"/>
          <w:szCs w:val="28"/>
        </w:rPr>
        <w:t xml:space="preserve"> – авторегрессионная модель с распределённым лагом. Часто при моделировании процессов на изучаемую переменную влияют и текущие значения процесса, и его лаги, то есть значения временного ряда, предшествующие изучаемому моменту времени. </w:t>
      </w:r>
      <w:r w:rsidRPr="00F469EF">
        <w:rPr>
          <w:rFonts w:ascii="Times New Roman" w:hAnsi="Times New Roman" w:cs="Times New Roman"/>
          <w:color w:val="222222"/>
          <w:sz w:val="28"/>
          <w:szCs w:val="28"/>
          <w:lang w:val="en-US"/>
        </w:rPr>
        <w:t>ALRDM</w:t>
      </w:r>
      <w:r w:rsidRPr="00F469EF">
        <w:rPr>
          <w:rFonts w:ascii="Times New Roman" w:hAnsi="Times New Roman" w:cs="Times New Roman"/>
          <w:color w:val="222222"/>
          <w:sz w:val="28"/>
          <w:szCs w:val="28"/>
        </w:rPr>
        <w:t>-модель описывается уравнением:</w:t>
      </w:r>
    </w:p>
    <w:p w14:paraId="4BC5DE0B" w14:textId="77777777" w:rsidR="00F7189D" w:rsidRPr="00F469EF" w:rsidRDefault="00F7189D" w:rsidP="007B1F59">
      <w:pPr>
        <w:shd w:val="clear" w:color="auto" w:fill="FFFFFF"/>
        <w:spacing w:after="0" w:line="360" w:lineRule="auto"/>
        <w:ind w:firstLine="709"/>
        <w:jc w:val="center"/>
        <w:rPr>
          <w:rFonts w:ascii="Times New Roman" w:eastAsiaTheme="minorEastAsia" w:hAnsi="Times New Roman" w:cs="Times New Roman"/>
          <w:i/>
          <w:color w:val="222222"/>
          <w:sz w:val="28"/>
          <w:szCs w:val="28"/>
        </w:rPr>
      </w:pPr>
      <m:oMath>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e>
        </m:d>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1</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-1</m:t>
            </m:r>
          </m:e>
        </m:d>
        <m:r>
          <w:rPr>
            <w:rFonts w:ascii="Cambria Math" w:hAnsi="Cambria Math" w:cs="Times New Roman"/>
            <w:color w:val="222222"/>
            <w:sz w:val="28"/>
            <w:szCs w:val="28"/>
          </w:rPr>
          <m:t>+.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lang w:val="en-US"/>
              </w:rPr>
              <m:t>p</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r>
              <w:rPr>
                <w:rFonts w:ascii="Cambria Math" w:hAnsi="Cambria Math" w:cs="Times New Roman"/>
                <w:color w:val="222222"/>
                <w:sz w:val="28"/>
                <w:szCs w:val="28"/>
                <w:lang w:val="en-US"/>
              </w:rPr>
              <m:t>p</m:t>
            </m:r>
          </m:e>
        </m:d>
        <m:r>
          <w:rPr>
            <w:rFonts w:ascii="Cambria Math" w:eastAsiaTheme="minorEastAsia" w:hAnsi="Cambria Math" w:cs="Times New Roman"/>
            <w:color w:val="222222"/>
            <w:sz w:val="28"/>
            <w:szCs w:val="28"/>
          </w:rPr>
          <m:t>+</m:t>
        </m:r>
        <m:sSub>
          <m:sSubPr>
            <m:ctrlPr>
              <w:rPr>
                <w:rFonts w:ascii="Cambria Math" w:eastAsiaTheme="minorEastAsia" w:hAnsi="Cambria Math" w:cs="Times New Roman"/>
                <w:i/>
                <w:color w:val="222222"/>
                <w:sz w:val="28"/>
                <w:szCs w:val="28"/>
                <w:lang w:val="en-US"/>
              </w:rPr>
            </m:ctrlPr>
          </m:sSubPr>
          <m:e>
            <m:r>
              <w:rPr>
                <w:rFonts w:ascii="Cambria Math" w:eastAsiaTheme="minorEastAsia" w:hAnsi="Cambria Math" w:cs="Times New Roman"/>
                <w:color w:val="222222"/>
                <w:sz w:val="28"/>
                <w:szCs w:val="28"/>
                <w:lang w:val="en-US"/>
              </w:rPr>
              <m:t>ε</m:t>
            </m:r>
          </m:e>
          <m:sub>
            <m:r>
              <w:rPr>
                <w:rFonts w:ascii="Cambria Math" w:eastAsiaTheme="minorEastAsia" w:hAnsi="Cambria Math" w:cs="Times New Roman"/>
                <w:color w:val="222222"/>
                <w:sz w:val="28"/>
                <w:szCs w:val="28"/>
                <w:lang w:val="en-US"/>
              </w:rPr>
              <m:t>t</m:t>
            </m:r>
          </m:sub>
        </m:sSub>
      </m:oMath>
      <w:r w:rsidRPr="00F469EF">
        <w:rPr>
          <w:rFonts w:ascii="Times New Roman" w:eastAsiaTheme="minorEastAsia" w:hAnsi="Times New Roman" w:cs="Times New Roman"/>
          <w:i/>
          <w:color w:val="222222"/>
          <w:sz w:val="28"/>
          <w:szCs w:val="28"/>
        </w:rPr>
        <w:t>,</w:t>
      </w:r>
    </w:p>
    <w:p w14:paraId="4BC01216" w14:textId="3BA886D5" w:rsidR="00F7189D" w:rsidRDefault="00F7189D" w:rsidP="00A56D30">
      <w:pPr>
        <w:shd w:val="clear" w:color="auto" w:fill="FFFFFF"/>
        <w:spacing w:after="0" w:line="360" w:lineRule="auto"/>
        <w:jc w:val="both"/>
        <w:rPr>
          <w:rFonts w:ascii="Times New Roman" w:eastAsia="Times New Roman" w:hAnsi="Times New Roman" w:cs="Times New Roman"/>
          <w:b/>
          <w:color w:val="222222"/>
          <w:sz w:val="28"/>
          <w:szCs w:val="28"/>
          <w:lang w:eastAsia="ru-RU"/>
        </w:rPr>
      </w:pPr>
      <w:r w:rsidRPr="00F469EF">
        <w:rPr>
          <w:rFonts w:ascii="Times New Roman" w:eastAsiaTheme="minorEastAsia" w:hAnsi="Times New Roman" w:cs="Times New Roman"/>
          <w:color w:val="222222"/>
          <w:sz w:val="28"/>
          <w:szCs w:val="28"/>
        </w:rPr>
        <w:lastRenderedPageBreak/>
        <w:t xml:space="preserve">где </w:t>
      </w:r>
      <m:oMath>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eastAsiaTheme="minorEastAsia" w:hAnsi="Cambria Math" w:cs="Times New Roman"/>
            <w:color w:val="222222"/>
            <w:sz w:val="28"/>
            <w:szCs w:val="28"/>
          </w:rPr>
          <m:t xml:space="preserve">, . .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p</m:t>
            </m:r>
          </m:sub>
        </m:sSub>
      </m:oMath>
      <w:r w:rsidRPr="00F469EF">
        <w:rPr>
          <w:rFonts w:ascii="Times New Roman" w:eastAsiaTheme="minorEastAsia" w:hAnsi="Times New Roman" w:cs="Times New Roman"/>
          <w:color w:val="222222"/>
          <w:sz w:val="28"/>
          <w:szCs w:val="28"/>
        </w:rPr>
        <w:t xml:space="preserve"> – коэффициенты, </w:t>
      </w:r>
      <m:oMath>
        <m:r>
          <w:rPr>
            <w:rFonts w:ascii="Cambria Math" w:eastAsiaTheme="minorEastAsia" w:hAnsi="Cambria Math" w:cs="Times New Roman"/>
            <w:color w:val="222222"/>
            <w:sz w:val="28"/>
            <w:szCs w:val="28"/>
          </w:rPr>
          <m:t>l</m:t>
        </m:r>
      </m:oMath>
      <w:r w:rsidRPr="00F469EF">
        <w:rPr>
          <w:rFonts w:ascii="Times New Roman" w:eastAsiaTheme="minorEastAsia" w:hAnsi="Times New Roman" w:cs="Times New Roman"/>
          <w:color w:val="222222"/>
          <w:sz w:val="28"/>
          <w:szCs w:val="28"/>
        </w:rPr>
        <w:t xml:space="preserve"> – величина лага. Модель обозначают </w:t>
      </w:r>
      <w:r w:rsidRPr="00F469EF">
        <w:rPr>
          <w:rFonts w:ascii="Times New Roman" w:hAnsi="Times New Roman" w:cs="Times New Roman"/>
          <w:color w:val="222222"/>
          <w:sz w:val="28"/>
          <w:szCs w:val="28"/>
          <w:lang w:val="en-US"/>
        </w:rPr>
        <w:t>ALRDM</w:t>
      </w:r>
      <m:oMath>
        <m:r>
          <w:rPr>
            <w:rFonts w:ascii="Cambria Math" w:hAnsi="Cambria Math" w:cs="Times New Roman"/>
            <w:color w:val="222222"/>
            <w:sz w:val="28"/>
            <w:szCs w:val="28"/>
          </w:rPr>
          <m:t>(</m:t>
        </m:r>
        <m:r>
          <w:rPr>
            <w:rFonts w:ascii="Cambria Math" w:hAnsi="Cambria Math" w:cs="Times New Roman"/>
            <w:color w:val="222222"/>
            <w:sz w:val="28"/>
            <w:szCs w:val="28"/>
            <w:lang w:val="en-US"/>
          </w:rPr>
          <m:t>p</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oMath>
      <w:r w:rsidRPr="00F469EF">
        <w:rPr>
          <w:rFonts w:ascii="Times New Roman" w:eastAsiaTheme="minorEastAsia" w:hAnsi="Times New Roman" w:cs="Times New Roman"/>
          <w:color w:val="222222"/>
          <w:sz w:val="28"/>
          <w:szCs w:val="28"/>
        </w:rPr>
        <w:t>,  чаще всего применяют при экономических процессах. [</w:t>
      </w:r>
      <w:r w:rsidR="006B395D" w:rsidRPr="002E69B2">
        <w:rPr>
          <w:rFonts w:ascii="Times New Roman" w:eastAsiaTheme="minorEastAsia" w:hAnsi="Times New Roman" w:cs="Times New Roman"/>
          <w:color w:val="222222"/>
          <w:sz w:val="28"/>
          <w:szCs w:val="28"/>
          <w:rPrChange w:id="83" w:author="Иван Слеповичев" w:date="2020-12-15T14:56:00Z">
            <w:rPr>
              <w:rFonts w:ascii="Times New Roman" w:eastAsiaTheme="minorEastAsia" w:hAnsi="Times New Roman" w:cs="Times New Roman"/>
              <w:color w:val="222222"/>
              <w:sz w:val="28"/>
              <w:szCs w:val="28"/>
              <w:lang w:val="en-US"/>
            </w:rPr>
          </w:rPrChange>
        </w:rPr>
        <w:t>12</w:t>
      </w:r>
      <w:r w:rsidRPr="00F469EF">
        <w:rPr>
          <w:rFonts w:ascii="Times New Roman" w:eastAsiaTheme="minorEastAsia" w:hAnsi="Times New Roman" w:cs="Times New Roman"/>
          <w:color w:val="222222"/>
          <w:sz w:val="28"/>
          <w:szCs w:val="28"/>
        </w:rPr>
        <w:t>]</w:t>
      </w:r>
    </w:p>
    <w:p w14:paraId="2282B1EF" w14:textId="77777777" w:rsidR="00F7189D" w:rsidRPr="001D00FD" w:rsidRDefault="00F7189D" w:rsidP="00F7189D">
      <w:pPr>
        <w:pStyle w:val="1"/>
        <w:spacing w:before="0" w:after="120" w:line="360" w:lineRule="auto"/>
        <w:ind w:firstLine="709"/>
        <w:rPr>
          <w:rFonts w:ascii="Times New Roman" w:hAnsi="Times New Roman" w:cs="Times New Roman"/>
          <w:color w:val="000000" w:themeColor="text1"/>
        </w:rPr>
      </w:pPr>
      <w:bookmarkStart w:id="84" w:name="_Toc58017203"/>
      <w:bookmarkStart w:id="85" w:name="_Toc59550693"/>
      <w:r w:rsidRPr="001D00FD">
        <w:rPr>
          <w:rFonts w:ascii="Times New Roman" w:hAnsi="Times New Roman" w:cs="Times New Roman"/>
          <w:color w:val="000000" w:themeColor="text1"/>
        </w:rPr>
        <w:t>2.4 Нейросетевые модели</w:t>
      </w:r>
      <w:bookmarkEnd w:id="84"/>
      <w:bookmarkEnd w:id="85"/>
    </w:p>
    <w:p w14:paraId="0AF0D7E6" w14:textId="0AE3C994"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Нейронная сеть – это математическая модель, а также её программное или аппаратное воплощение, которая построена по принципу организации и функционирования биологических нейронных сете</w:t>
      </w:r>
      <w:r>
        <w:rPr>
          <w:rFonts w:ascii="Times New Roman" w:hAnsi="Times New Roman" w:cs="Times New Roman"/>
          <w:sz w:val="28"/>
          <w:szCs w:val="28"/>
        </w:rPr>
        <w:t>й</w:t>
      </w:r>
      <w:r w:rsidRPr="00F469EF">
        <w:rPr>
          <w:rFonts w:ascii="Times New Roman" w:hAnsi="Times New Roman" w:cs="Times New Roman"/>
          <w:sz w:val="28"/>
          <w:szCs w:val="28"/>
        </w:rPr>
        <w:t>, которые, в свою очередь определяются как сети нервных клеток живого организма. [</w:t>
      </w:r>
      <w:r w:rsidR="007B1F59" w:rsidRPr="00F14C49">
        <w:rPr>
          <w:rFonts w:ascii="Times New Roman" w:hAnsi="Times New Roman" w:cs="Times New Roman"/>
          <w:sz w:val="28"/>
          <w:szCs w:val="28"/>
          <w:rPrChange w:id="86" w:author="Иван Слеповичев" w:date="2020-12-15T16:53:00Z">
            <w:rPr>
              <w:rFonts w:ascii="Times New Roman" w:hAnsi="Times New Roman" w:cs="Times New Roman"/>
              <w:sz w:val="28"/>
              <w:szCs w:val="28"/>
              <w:lang w:val="en-US"/>
            </w:rPr>
          </w:rPrChange>
        </w:rPr>
        <w:t>1</w:t>
      </w:r>
      <w:r w:rsidR="006B395D" w:rsidRPr="00F14C49">
        <w:rPr>
          <w:rFonts w:ascii="Times New Roman" w:hAnsi="Times New Roman" w:cs="Times New Roman"/>
          <w:sz w:val="28"/>
          <w:szCs w:val="28"/>
          <w:rPrChange w:id="87" w:author="Иван Слеповичев" w:date="2020-12-15T16:53:00Z">
            <w:rPr>
              <w:rFonts w:ascii="Times New Roman" w:hAnsi="Times New Roman" w:cs="Times New Roman"/>
              <w:sz w:val="28"/>
              <w:szCs w:val="28"/>
              <w:lang w:val="en-US"/>
            </w:rPr>
          </w:rPrChange>
        </w:rPr>
        <w:t>3</w:t>
      </w:r>
      <w:r w:rsidRPr="00F469EF">
        <w:rPr>
          <w:rFonts w:ascii="Times New Roman" w:hAnsi="Times New Roman" w:cs="Times New Roman"/>
          <w:sz w:val="28"/>
          <w:szCs w:val="28"/>
        </w:rPr>
        <w:t xml:space="preserve">] </w:t>
      </w:r>
    </w:p>
    <w:p w14:paraId="54973D43" w14:textId="51558161"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Другими словами, под понятием нейронных сетей подразумевают компьютерные системы, которые собраны из сотен, тысяч или миллионов</w:t>
      </w:r>
      <w:r>
        <w:rPr>
          <w:rFonts w:ascii="Times New Roman" w:hAnsi="Times New Roman" w:cs="Times New Roman"/>
          <w:sz w:val="28"/>
          <w:szCs w:val="28"/>
        </w:rPr>
        <w:t xml:space="preserve"> нейроподобных элементов</w:t>
      </w:r>
      <w:r w:rsidRPr="00F469EF">
        <w:rPr>
          <w:rFonts w:ascii="Times New Roman" w:hAnsi="Times New Roman" w:cs="Times New Roman"/>
          <w:sz w:val="28"/>
          <w:szCs w:val="28"/>
        </w:rPr>
        <w:t xml:space="preserve">, </w:t>
      </w:r>
      <w:del w:id="88" w:author="Иван Слеповичев" w:date="2020-12-15T16:53:00Z">
        <w:r w:rsidRPr="00F469EF" w:rsidDel="00F14C49">
          <w:rPr>
            <w:rFonts w:ascii="Times New Roman" w:hAnsi="Times New Roman" w:cs="Times New Roman"/>
            <w:sz w:val="28"/>
            <w:szCs w:val="28"/>
          </w:rPr>
          <w:delText xml:space="preserve">способные </w:delText>
        </w:r>
      </w:del>
      <w:ins w:id="89" w:author="Иван Слеповичев" w:date="2020-12-15T16:53:00Z">
        <w:r w:rsidR="00F14C49" w:rsidRPr="00F469EF">
          <w:rPr>
            <w:rFonts w:ascii="Times New Roman" w:hAnsi="Times New Roman" w:cs="Times New Roman"/>
            <w:sz w:val="28"/>
            <w:szCs w:val="28"/>
          </w:rPr>
          <w:t>способны</w:t>
        </w:r>
        <w:r w:rsidR="00F14C49">
          <w:rPr>
            <w:rFonts w:ascii="Times New Roman" w:hAnsi="Times New Roman" w:cs="Times New Roman"/>
            <w:sz w:val="28"/>
            <w:szCs w:val="28"/>
          </w:rPr>
          <w:t>х</w:t>
        </w:r>
        <w:r w:rsidR="00F14C49" w:rsidRPr="00F469EF">
          <w:rPr>
            <w:rFonts w:ascii="Times New Roman" w:hAnsi="Times New Roman" w:cs="Times New Roman"/>
            <w:sz w:val="28"/>
            <w:szCs w:val="28"/>
          </w:rPr>
          <w:t xml:space="preserve"> </w:t>
        </w:r>
      </w:ins>
      <w:r w:rsidRPr="00F469EF">
        <w:rPr>
          <w:rFonts w:ascii="Times New Roman" w:hAnsi="Times New Roman" w:cs="Times New Roman"/>
          <w:sz w:val="28"/>
          <w:szCs w:val="28"/>
        </w:rPr>
        <w:t xml:space="preserve">обучаться и действовать по принципу </w:t>
      </w:r>
      <w:del w:id="90" w:author="Иван Слеповичев" w:date="2020-12-15T16:53:00Z">
        <w:r w:rsidRPr="00F469EF" w:rsidDel="00F14C49">
          <w:rPr>
            <w:rFonts w:ascii="Times New Roman" w:hAnsi="Times New Roman" w:cs="Times New Roman"/>
            <w:sz w:val="28"/>
            <w:szCs w:val="28"/>
          </w:rPr>
          <w:delText xml:space="preserve">чрезвычайно </w:delText>
        </w:r>
      </w:del>
      <w:r w:rsidRPr="00F469EF">
        <w:rPr>
          <w:rFonts w:ascii="Times New Roman" w:hAnsi="Times New Roman" w:cs="Times New Roman"/>
          <w:sz w:val="28"/>
          <w:szCs w:val="28"/>
        </w:rPr>
        <w:t xml:space="preserve">похожему на то, как работает мозг человека. Обычная искусственная нейронная сеть состоит из сотен, тысяч или миллионов </w:t>
      </w:r>
      <w:r>
        <w:rPr>
          <w:rFonts w:ascii="Times New Roman" w:hAnsi="Times New Roman" w:cs="Times New Roman"/>
          <w:sz w:val="28"/>
          <w:szCs w:val="28"/>
        </w:rPr>
        <w:t xml:space="preserve">искусственных </w:t>
      </w:r>
      <w:r w:rsidRPr="00F469EF">
        <w:rPr>
          <w:rFonts w:ascii="Times New Roman" w:hAnsi="Times New Roman" w:cs="Times New Roman"/>
          <w:sz w:val="28"/>
          <w:szCs w:val="28"/>
        </w:rPr>
        <w:t>нейронов, названных блоками, которые выстроены в слои, где каждый блок соединён с соседним  как в собственном слое, так и в ближайшем. Некоторые из блоков выступают в качестве блоков ввода и призваны получать из внешнего мира информацию. Эти блоки соединяются со скрытыми блоками, которые обрабатывают полученные данные и занимают большую часть искусственно</w:t>
      </w:r>
      <w:r>
        <w:rPr>
          <w:rFonts w:ascii="Times New Roman" w:hAnsi="Times New Roman" w:cs="Times New Roman"/>
          <w:sz w:val="28"/>
          <w:szCs w:val="28"/>
        </w:rPr>
        <w:t>й нейронной сети</w:t>
      </w:r>
      <w:r w:rsidRPr="00F469EF">
        <w:rPr>
          <w:rFonts w:ascii="Times New Roman" w:hAnsi="Times New Roman" w:cs="Times New Roman"/>
          <w:sz w:val="28"/>
          <w:szCs w:val="28"/>
        </w:rPr>
        <w:t>. Также существует блок вывода, который, в свою очередь, занимается извлечением полученной и обработанной информации. Соединение между блоками характеризуется числом</w:t>
      </w:r>
      <w:ins w:id="91" w:author="Иван Слеповичев" w:date="2020-12-15T16:55:00Z">
        <w:r w:rsidR="003F0311">
          <w:rPr>
            <w:rFonts w:ascii="Times New Roman" w:hAnsi="Times New Roman" w:cs="Times New Roman"/>
            <w:sz w:val="28"/>
            <w:szCs w:val="28"/>
          </w:rPr>
          <w:t xml:space="preserve"> (весом)</w:t>
        </w:r>
      </w:ins>
      <w:r w:rsidRPr="00F469EF">
        <w:rPr>
          <w:rFonts w:ascii="Times New Roman" w:hAnsi="Times New Roman" w:cs="Times New Roman"/>
          <w:sz w:val="28"/>
          <w:szCs w:val="28"/>
        </w:rPr>
        <w:t xml:space="preserve">, </w:t>
      </w:r>
      <w:del w:id="92" w:author="Иван Слеповичев" w:date="2020-12-15T16:55:00Z">
        <w:r w:rsidRPr="00F469EF" w:rsidDel="00F14C49">
          <w:rPr>
            <w:rFonts w:ascii="Times New Roman" w:hAnsi="Times New Roman" w:cs="Times New Roman"/>
            <w:sz w:val="28"/>
            <w:szCs w:val="28"/>
          </w:rPr>
          <w:delText xml:space="preserve">которое </w:delText>
        </w:r>
        <w:r w:rsidRPr="00F469EF" w:rsidDel="003F0311">
          <w:rPr>
            <w:rFonts w:ascii="Times New Roman" w:hAnsi="Times New Roman" w:cs="Times New Roman"/>
            <w:sz w:val="28"/>
            <w:szCs w:val="28"/>
          </w:rPr>
          <w:delText>называется весом,</w:delText>
        </w:r>
      </w:del>
      <w:r w:rsidRPr="00F469EF">
        <w:rPr>
          <w:rFonts w:ascii="Times New Roman" w:hAnsi="Times New Roman" w:cs="Times New Roman"/>
          <w:sz w:val="28"/>
          <w:szCs w:val="28"/>
        </w:rPr>
        <w:t xml:space="preserve"> которое может быть как положительным, так и отрицательным. Чем больше вес связи, тем сильнее один блок влияет на другой. [</w:t>
      </w:r>
      <w:r w:rsidR="007B1F59" w:rsidRPr="000D5DA0">
        <w:rPr>
          <w:rFonts w:ascii="Times New Roman" w:hAnsi="Times New Roman" w:cs="Times New Roman"/>
          <w:sz w:val="28"/>
          <w:szCs w:val="28"/>
        </w:rPr>
        <w:t>1</w:t>
      </w:r>
      <w:r w:rsidR="006B395D" w:rsidRPr="002E69B2">
        <w:rPr>
          <w:rFonts w:ascii="Times New Roman" w:hAnsi="Times New Roman" w:cs="Times New Roman"/>
          <w:sz w:val="28"/>
          <w:szCs w:val="28"/>
          <w:rPrChange w:id="93" w:author="Иван Слеповичев" w:date="2020-12-15T14:56:00Z">
            <w:rPr>
              <w:rFonts w:ascii="Times New Roman" w:hAnsi="Times New Roman" w:cs="Times New Roman"/>
              <w:sz w:val="28"/>
              <w:szCs w:val="28"/>
              <w:lang w:val="en-US"/>
            </w:rPr>
          </w:rPrChange>
        </w:rPr>
        <w:t>4</w:t>
      </w:r>
      <w:r w:rsidRPr="00F469EF">
        <w:rPr>
          <w:rFonts w:ascii="Times New Roman" w:hAnsi="Times New Roman" w:cs="Times New Roman"/>
          <w:sz w:val="28"/>
          <w:szCs w:val="28"/>
        </w:rPr>
        <w:t>]</w:t>
      </w:r>
    </w:p>
    <w:p w14:paraId="491621B6" w14:textId="48DA06B4" w:rsidR="00F7189D" w:rsidRPr="00F469EF" w:rsidRDefault="00F7189D" w:rsidP="00F7189D">
      <w:pPr>
        <w:spacing w:after="0" w:line="360" w:lineRule="auto"/>
        <w:ind w:firstLine="709"/>
        <w:jc w:val="both"/>
        <w:rPr>
          <w:color w:val="202124"/>
          <w:sz w:val="28"/>
          <w:szCs w:val="28"/>
        </w:rPr>
      </w:pPr>
      <w:r w:rsidRPr="00F469EF">
        <w:rPr>
          <w:rFonts w:ascii="Times New Roman" w:hAnsi="Times New Roman" w:cs="Times New Roman"/>
          <w:sz w:val="28"/>
          <w:szCs w:val="28"/>
        </w:rPr>
        <w:t xml:space="preserve">Нейросети часто стали применяться в практических целях: </w:t>
      </w:r>
      <w:ins w:id="94" w:author="Иван Слеповичев" w:date="2020-12-15T16:56:00Z">
        <w:r w:rsidR="003F0311">
          <w:rPr>
            <w:rFonts w:ascii="Times New Roman" w:hAnsi="Times New Roman" w:cs="Times New Roman"/>
            <w:sz w:val="28"/>
            <w:szCs w:val="28"/>
          </w:rPr>
          <w:t xml:space="preserve">для решения </w:t>
        </w:r>
      </w:ins>
      <w:r w:rsidRPr="00F469EF">
        <w:rPr>
          <w:rFonts w:ascii="Times New Roman" w:hAnsi="Times New Roman" w:cs="Times New Roman"/>
          <w:sz w:val="28"/>
          <w:szCs w:val="28"/>
        </w:rPr>
        <w:t>задачи прогнозирования, задачи распознавания образов, задачи управления и други</w:t>
      </w:r>
      <w:del w:id="95" w:author="Иван Слеповичев" w:date="2020-12-15T16:56:00Z">
        <w:r w:rsidRPr="00F469EF" w:rsidDel="003F0311">
          <w:rPr>
            <w:rFonts w:ascii="Times New Roman" w:hAnsi="Times New Roman" w:cs="Times New Roman"/>
            <w:sz w:val="28"/>
            <w:szCs w:val="28"/>
          </w:rPr>
          <w:delText>е</w:delText>
        </w:r>
      </w:del>
      <w:ins w:id="96" w:author="Иван Слеповичев" w:date="2020-12-15T16:56:00Z">
        <w:r w:rsidR="003F0311">
          <w:rPr>
            <w:rFonts w:ascii="Times New Roman" w:hAnsi="Times New Roman" w:cs="Times New Roman"/>
            <w:sz w:val="28"/>
            <w:szCs w:val="28"/>
          </w:rPr>
          <w:t>х</w:t>
        </w:r>
      </w:ins>
      <w:r w:rsidRPr="00F469EF">
        <w:rPr>
          <w:rFonts w:ascii="Times New Roman" w:hAnsi="Times New Roman" w:cs="Times New Roman"/>
          <w:sz w:val="28"/>
          <w:szCs w:val="28"/>
        </w:rPr>
        <w:t xml:space="preserve">. </w:t>
      </w:r>
      <w:del w:id="97" w:author="Иван Слеповичев" w:date="2020-12-15T16:56:00Z">
        <w:r w:rsidRPr="00F469EF" w:rsidDel="003F0311">
          <w:rPr>
            <w:rFonts w:ascii="Times New Roman" w:hAnsi="Times New Roman" w:cs="Times New Roman"/>
            <w:sz w:val="28"/>
            <w:szCs w:val="28"/>
          </w:rPr>
          <w:delText>Рассмотрим</w:delText>
        </w:r>
      </w:del>
      <w:del w:id="98" w:author="Иван Слеповичев" w:date="2020-12-15T16:57:00Z">
        <w:r w:rsidRPr="00F469EF" w:rsidDel="003F0311">
          <w:rPr>
            <w:rFonts w:ascii="Times New Roman" w:hAnsi="Times New Roman" w:cs="Times New Roman"/>
            <w:sz w:val="28"/>
            <w:szCs w:val="28"/>
          </w:rPr>
          <w:delText xml:space="preserve"> перв</w:delText>
        </w:r>
      </w:del>
      <w:del w:id="99" w:author="Иван Слеповичев" w:date="2020-12-15T16:56:00Z">
        <w:r w:rsidRPr="00F469EF" w:rsidDel="003F0311">
          <w:rPr>
            <w:rFonts w:ascii="Times New Roman" w:hAnsi="Times New Roman" w:cs="Times New Roman"/>
            <w:sz w:val="28"/>
            <w:szCs w:val="28"/>
          </w:rPr>
          <w:delText>ую</w:delText>
        </w:r>
      </w:del>
      <w:del w:id="100" w:author="Иван Слеповичев" w:date="2020-12-15T16:57:00Z">
        <w:r w:rsidRPr="00F469EF" w:rsidDel="003F0311">
          <w:rPr>
            <w:rFonts w:ascii="Times New Roman" w:hAnsi="Times New Roman" w:cs="Times New Roman"/>
            <w:sz w:val="28"/>
            <w:szCs w:val="28"/>
          </w:rPr>
          <w:delText xml:space="preserve"> задач</w:delText>
        </w:r>
      </w:del>
      <w:del w:id="101" w:author="Иван Слеповичев" w:date="2020-12-15T16:56:00Z">
        <w:r w:rsidRPr="00F469EF" w:rsidDel="003F0311">
          <w:rPr>
            <w:rFonts w:ascii="Times New Roman" w:hAnsi="Times New Roman" w:cs="Times New Roman"/>
            <w:sz w:val="28"/>
            <w:szCs w:val="28"/>
          </w:rPr>
          <w:delText>у</w:delText>
        </w:r>
      </w:del>
      <w:del w:id="102" w:author="Иван Слеповичев" w:date="2020-12-15T16:57:00Z">
        <w:r w:rsidRPr="00F469EF" w:rsidDel="003F0311">
          <w:rPr>
            <w:rFonts w:ascii="Times New Roman" w:hAnsi="Times New Roman" w:cs="Times New Roman"/>
            <w:sz w:val="28"/>
            <w:szCs w:val="28"/>
          </w:rPr>
          <w:delText xml:space="preserve"> и </w:delText>
        </w:r>
      </w:del>
      <w:del w:id="103" w:author="Иван Слеповичев" w:date="2020-12-15T16:56:00Z">
        <w:r w:rsidRPr="00F469EF" w:rsidDel="003F0311">
          <w:rPr>
            <w:rFonts w:ascii="Times New Roman" w:hAnsi="Times New Roman" w:cs="Times New Roman"/>
            <w:sz w:val="28"/>
            <w:szCs w:val="28"/>
          </w:rPr>
          <w:delText xml:space="preserve">определим </w:delText>
        </w:r>
      </w:del>
      <w:del w:id="104" w:author="Иван Слеповичев" w:date="2020-12-15T16:57:00Z">
        <w:r w:rsidRPr="00F469EF" w:rsidDel="003F0311">
          <w:rPr>
            <w:rFonts w:ascii="Times New Roman" w:hAnsi="Times New Roman" w:cs="Times New Roman"/>
            <w:sz w:val="28"/>
            <w:szCs w:val="28"/>
          </w:rPr>
          <w:delText xml:space="preserve">основные понятия в задаче прогнозирования. </w:delText>
        </w:r>
      </w:del>
      <w:r w:rsidRPr="00F469EF">
        <w:rPr>
          <w:rFonts w:ascii="Times New Roman" w:hAnsi="Times New Roman" w:cs="Times New Roman"/>
          <w:sz w:val="28"/>
          <w:szCs w:val="28"/>
        </w:rPr>
        <w:t xml:space="preserve">Стоит также отметить, что нейросети не программируются в привычном смысле этого слова, </w:t>
      </w:r>
      <w:ins w:id="105" w:author="Иван Слеповичев" w:date="2020-12-15T16:57:00Z">
        <w:r w:rsidR="003F0311">
          <w:rPr>
            <w:rFonts w:ascii="Times New Roman" w:hAnsi="Times New Roman" w:cs="Times New Roman"/>
            <w:sz w:val="28"/>
            <w:szCs w:val="28"/>
          </w:rPr>
          <w:t xml:space="preserve">– </w:t>
        </w:r>
      </w:ins>
      <w:r w:rsidRPr="00F469EF">
        <w:rPr>
          <w:rFonts w:ascii="Times New Roman" w:hAnsi="Times New Roman" w:cs="Times New Roman"/>
          <w:sz w:val="28"/>
          <w:szCs w:val="28"/>
        </w:rPr>
        <w:t>они обучаются.</w:t>
      </w:r>
      <w:r w:rsidRPr="00F469EF">
        <w:rPr>
          <w:color w:val="202124"/>
          <w:sz w:val="28"/>
          <w:szCs w:val="28"/>
        </w:rPr>
        <w:t xml:space="preserve"> </w:t>
      </w:r>
    </w:p>
    <w:p w14:paraId="71180BF2"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В общем случае выделяют три фундаментальных класса нейросетевых архитектур:</w:t>
      </w:r>
    </w:p>
    <w:p w14:paraId="428F3208"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1) однослойные сети прямого распространения;</w:t>
      </w:r>
    </w:p>
    <w:p w14:paraId="0A7F4523"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2) многослойные сети прямого распространения;</w:t>
      </w:r>
    </w:p>
    <w:p w14:paraId="4F8BF63A"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lastRenderedPageBreak/>
        <w:t>3) рекуррентные сети.</w:t>
      </w:r>
    </w:p>
    <w:p w14:paraId="4771F6D9"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Дадим общее описание для каждой архитектуры.</w:t>
      </w:r>
    </w:p>
    <w:p w14:paraId="7A17AC42"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В многослойной нейронной сети нейроны располагаются по слоям. В самом простом случае в такой сети существует входной слой узлов источника, информация от которого передаётся на выходной слой нейронов. Такая сеть носит название сеть прямого распространения (ацикличная сеть). Так на рисунке </w:t>
      </w:r>
      <w:r>
        <w:rPr>
          <w:sz w:val="28"/>
          <w:szCs w:val="28"/>
        </w:rPr>
        <w:t>2</w:t>
      </w:r>
      <w:r w:rsidRPr="00F469EF">
        <w:rPr>
          <w:sz w:val="28"/>
          <w:szCs w:val="28"/>
        </w:rPr>
        <w:t xml:space="preserve"> показана структура ацикличной сети для случая четырёх узлов </w:t>
      </w:r>
      <w:r>
        <w:rPr>
          <w:sz w:val="28"/>
          <w:szCs w:val="28"/>
        </w:rPr>
        <w:t>во входном слое и четырех вычислительных элементов</w:t>
      </w:r>
      <w:r w:rsidRPr="00F469EF">
        <w:rPr>
          <w:sz w:val="28"/>
          <w:szCs w:val="28"/>
        </w:rPr>
        <w:t xml:space="preserve">. Эта нейронная сеть называется однослойной, </w:t>
      </w:r>
      <w:r>
        <w:rPr>
          <w:sz w:val="28"/>
          <w:szCs w:val="28"/>
        </w:rPr>
        <w:t xml:space="preserve"> так как вычисления производятся только в одном слое.</w:t>
      </w:r>
      <w:r w:rsidRPr="00F469EF">
        <w:rPr>
          <w:sz w:val="28"/>
          <w:szCs w:val="28"/>
        </w:rPr>
        <w:t xml:space="preserve"> </w:t>
      </w:r>
    </w:p>
    <w:p w14:paraId="7938607A"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rPr>
      </w:pPr>
      <w:r w:rsidRPr="00F469EF">
        <w:rPr>
          <w:noProof/>
          <w:sz w:val="28"/>
          <w:szCs w:val="28"/>
        </w:rPr>
        <w:drawing>
          <wp:inline distT="0" distB="0" distL="0" distR="0" wp14:anchorId="5E3786DB" wp14:editId="133D5DD2">
            <wp:extent cx="1265530" cy="18576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65637" cy="1857835"/>
                    </a:xfrm>
                    <a:prstGeom prst="rect">
                      <a:avLst/>
                    </a:prstGeom>
                    <a:noFill/>
                    <a:ln>
                      <a:noFill/>
                    </a:ln>
                  </pic:spPr>
                </pic:pic>
              </a:graphicData>
            </a:graphic>
          </wp:inline>
        </w:drawing>
      </w:r>
    </w:p>
    <w:p w14:paraId="02DA15F2" w14:textId="58B6BD9D" w:rsidR="00F7189D" w:rsidRPr="00A56D30" w:rsidRDefault="00F7189D" w:rsidP="00F7189D">
      <w:pPr>
        <w:pStyle w:val="a7"/>
        <w:shd w:val="clear" w:color="auto" w:fill="FFFFFF"/>
        <w:spacing w:before="0" w:beforeAutospacing="0" w:after="0" w:afterAutospacing="0" w:line="360" w:lineRule="auto"/>
        <w:ind w:firstLine="709"/>
        <w:jc w:val="center"/>
        <w:rPr>
          <w:szCs w:val="28"/>
        </w:rPr>
      </w:pPr>
      <w:r w:rsidRPr="00A56D30">
        <w:rPr>
          <w:szCs w:val="28"/>
        </w:rPr>
        <w:t>Рисунок 2 – Ацик</w:t>
      </w:r>
      <w:r w:rsidR="00A56D30" w:rsidRPr="00A56D30">
        <w:rPr>
          <w:szCs w:val="28"/>
        </w:rPr>
        <w:t>личная сеть  с 1 слоем нейронов</w:t>
      </w:r>
    </w:p>
    <w:p w14:paraId="03888E81" w14:textId="75F70BD0"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Следующий класс нейронных сетей прямого распространения характеризуется существованием одного или нескольких скрытых слоёв, узлы которого называют скрытыми нейронами. Добавляя один или несколько скрытых слоёв, </w:t>
      </w:r>
      <w:ins w:id="106" w:author="Иван Слеповичев" w:date="2020-12-15T16:58:00Z">
        <w:r w:rsidR="006C2509">
          <w:rPr>
            <w:sz w:val="28"/>
            <w:szCs w:val="28"/>
          </w:rPr>
          <w:t>из входных данных</w:t>
        </w:r>
        <w:r w:rsidR="006C2509" w:rsidRPr="00F469EF">
          <w:rPr>
            <w:sz w:val="28"/>
            <w:szCs w:val="28"/>
          </w:rPr>
          <w:t xml:space="preserve"> </w:t>
        </w:r>
      </w:ins>
      <w:r w:rsidRPr="00F469EF">
        <w:rPr>
          <w:sz w:val="28"/>
          <w:szCs w:val="28"/>
        </w:rPr>
        <w:t>можно выделить статистики высокого порядка. Такая сеть позволяет выделять глобальные  свойства данных с помощью локальных соединений за счёт наличия дополнительных синаптических связей и повышения уровня взаимодействия нейронов.</w:t>
      </w:r>
    </w:p>
    <w:p w14:paraId="28CF9713" w14:textId="0006269F"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del w:id="107" w:author="Учетная запись Майкрософт" w:date="2020-12-16T10:05:00Z">
        <w:r w:rsidDel="006346C6">
          <w:rPr>
            <w:sz w:val="28"/>
            <w:szCs w:val="28"/>
          </w:rPr>
          <w:delText xml:space="preserve"> </w:delText>
        </w:r>
      </w:del>
      <w:r>
        <w:rPr>
          <w:sz w:val="28"/>
          <w:szCs w:val="28"/>
        </w:rPr>
        <w:t xml:space="preserve">Слой сети, в котором все узлы связаны со всеми узлами следующего слоя, называется полносвязным. </w:t>
      </w:r>
      <w:r w:rsidRPr="00F469EF">
        <w:rPr>
          <w:sz w:val="28"/>
          <w:szCs w:val="28"/>
        </w:rPr>
        <w:t xml:space="preserve">Так на рисунке </w:t>
      </w:r>
      <w:r>
        <w:rPr>
          <w:sz w:val="28"/>
          <w:szCs w:val="28"/>
        </w:rPr>
        <w:t>3</w:t>
      </w:r>
      <w:r w:rsidRPr="00F469EF">
        <w:rPr>
          <w:sz w:val="28"/>
          <w:szCs w:val="28"/>
        </w:rPr>
        <w:t xml:space="preserve"> показана нейронная сеть</w:t>
      </w:r>
      <w:r>
        <w:rPr>
          <w:sz w:val="28"/>
          <w:szCs w:val="28"/>
        </w:rPr>
        <w:t xml:space="preserve"> с полносвязными слоями</w:t>
      </w:r>
      <w:r w:rsidRPr="00F469EF">
        <w:rPr>
          <w:sz w:val="28"/>
          <w:szCs w:val="28"/>
        </w:rPr>
        <w:t>. Если некоторые из синаптических связей отсутствуют, такая связь называется неполносвязной.</w:t>
      </w:r>
    </w:p>
    <w:p w14:paraId="3EE384D1"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lang w:val="en-US"/>
        </w:rPr>
      </w:pPr>
      <w:r w:rsidRPr="00F469EF">
        <w:rPr>
          <w:noProof/>
          <w:sz w:val="28"/>
          <w:szCs w:val="28"/>
        </w:rPr>
        <w:lastRenderedPageBreak/>
        <w:drawing>
          <wp:inline distT="0" distB="0" distL="0" distR="0" wp14:anchorId="34450819" wp14:editId="57547382">
            <wp:extent cx="1687974" cy="2157984"/>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1041" cy="2161905"/>
                    </a:xfrm>
                    <a:prstGeom prst="rect">
                      <a:avLst/>
                    </a:prstGeom>
                    <a:noFill/>
                    <a:ln>
                      <a:noFill/>
                    </a:ln>
                  </pic:spPr>
                </pic:pic>
              </a:graphicData>
            </a:graphic>
          </wp:inline>
        </w:drawing>
      </w:r>
    </w:p>
    <w:p w14:paraId="396B171C" w14:textId="2519B8CE" w:rsidR="00F7189D" w:rsidRPr="00A56D30" w:rsidRDefault="00F7189D" w:rsidP="00A56D30">
      <w:pPr>
        <w:pStyle w:val="a7"/>
        <w:shd w:val="clear" w:color="auto" w:fill="FFFFFF"/>
        <w:spacing w:before="0" w:beforeAutospacing="0" w:after="0" w:afterAutospacing="0"/>
        <w:ind w:firstLine="709"/>
        <w:jc w:val="center"/>
        <w:rPr>
          <w:szCs w:val="28"/>
        </w:rPr>
      </w:pPr>
      <w:r w:rsidRPr="00A56D30">
        <w:rPr>
          <w:szCs w:val="28"/>
        </w:rPr>
        <w:t>Рисунок 3 – Полносвязная сеть прямого распространения</w:t>
      </w:r>
      <w:r w:rsidR="00A56D30" w:rsidRPr="00A56D30">
        <w:rPr>
          <w:szCs w:val="28"/>
        </w:rPr>
        <w:t xml:space="preserve"> с 1 скрытым и 1 выходным слоем</w:t>
      </w:r>
    </w:p>
    <w:p w14:paraId="5C6272C6"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Рекуррентная нейронная сеть (RNN)  отличается от сети прямого распространения наличием, по крайней мере, одной обратной связи. Так рекуррентная сеть может состоять из единственного слоя нейронов, каждый из которых направляет свой выходной сигнал на входы остальных нейронов слоя.</w:t>
      </w:r>
    </w:p>
    <w:p w14:paraId="47D9FB7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Такой тип нейронной сети хорошо подходит для временных рядов. RNN обрабатывают временной ряд шаг за шагом, поддерживая внутреннее состояние от временного шага к временному шагу.</w:t>
      </w:r>
    </w:p>
    <w:p w14:paraId="10909611" w14:textId="77777777" w:rsidR="00F7189D"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Архитектура RNN представлена на рисунке </w:t>
      </w:r>
      <w:r>
        <w:rPr>
          <w:sz w:val="28"/>
          <w:szCs w:val="28"/>
        </w:rPr>
        <w:t>4</w:t>
      </w:r>
      <w:r w:rsidRPr="00F469EF">
        <w:rPr>
          <w:sz w:val="28"/>
          <w:szCs w:val="28"/>
        </w:rPr>
        <w:t>. Как можно заметить</w:t>
      </w:r>
      <w:r>
        <w:rPr>
          <w:sz w:val="28"/>
          <w:szCs w:val="28"/>
        </w:rPr>
        <w:t>,</w:t>
      </w:r>
      <w:r w:rsidRPr="00F469EF">
        <w:rPr>
          <w:sz w:val="28"/>
          <w:szCs w:val="28"/>
        </w:rPr>
        <w:t xml:space="preserve"> в приведённой структуре отсутствуют обратные связи нейронов с самими собой. </w:t>
      </w:r>
      <w:r w:rsidRPr="00F469EF">
        <w:rPr>
          <w:sz w:val="28"/>
          <w:szCs w:val="28"/>
          <w:lang w:val="en-US"/>
        </w:rPr>
        <w:t>RNN</w:t>
      </w:r>
      <w:r w:rsidRPr="00F469EF">
        <w:rPr>
          <w:sz w:val="28"/>
          <w:szCs w:val="28"/>
        </w:rPr>
        <w:t xml:space="preserve"> на рисунке </w:t>
      </w:r>
      <w:r>
        <w:rPr>
          <w:sz w:val="28"/>
          <w:szCs w:val="28"/>
        </w:rPr>
        <w:t>4</w:t>
      </w:r>
      <w:r w:rsidRPr="00F469EF">
        <w:rPr>
          <w:sz w:val="28"/>
          <w:szCs w:val="28"/>
        </w:rPr>
        <w:t xml:space="preserve"> также не имеет скрытых нейронов. На рисунке </w:t>
      </w:r>
      <w:r>
        <w:rPr>
          <w:sz w:val="28"/>
          <w:szCs w:val="28"/>
        </w:rPr>
        <w:t>5</w:t>
      </w:r>
      <w:r w:rsidRPr="00F469EF">
        <w:rPr>
          <w:sz w:val="28"/>
          <w:szCs w:val="28"/>
        </w:rPr>
        <w:t xml:space="preserve"> показан другой класс </w:t>
      </w:r>
      <w:r w:rsidRPr="00F469EF">
        <w:rPr>
          <w:sz w:val="28"/>
          <w:szCs w:val="28"/>
          <w:lang w:val="en-US"/>
        </w:rPr>
        <w:t>RNN</w:t>
      </w:r>
      <w:r w:rsidRPr="00F469EF">
        <w:rPr>
          <w:sz w:val="28"/>
          <w:szCs w:val="28"/>
        </w:rPr>
        <w:t>, который включает скрытые нейроны. Обратные связи для данного класс</w:t>
      </w:r>
      <w:r>
        <w:rPr>
          <w:sz w:val="28"/>
          <w:szCs w:val="28"/>
        </w:rPr>
        <w:t>а</w:t>
      </w:r>
      <w:r w:rsidRPr="00F469EF">
        <w:rPr>
          <w:sz w:val="28"/>
          <w:szCs w:val="28"/>
        </w:rPr>
        <w:t xml:space="preserve"> исходят из скрытых и из выходных нейронов.</w:t>
      </w:r>
    </w:p>
    <w:p w14:paraId="55DC8F18"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drawing>
          <wp:inline distT="0" distB="0" distL="0" distR="0" wp14:anchorId="5DE0268E" wp14:editId="7B33F7BD">
            <wp:extent cx="1667866" cy="1993132"/>
            <wp:effectExtent l="0" t="0" r="889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70289" cy="1996027"/>
                    </a:xfrm>
                    <a:prstGeom prst="rect">
                      <a:avLst/>
                    </a:prstGeom>
                    <a:noFill/>
                    <a:ln>
                      <a:noFill/>
                    </a:ln>
                  </pic:spPr>
                </pic:pic>
              </a:graphicData>
            </a:graphic>
          </wp:inline>
        </w:drawing>
      </w:r>
    </w:p>
    <w:p w14:paraId="096A5FCB" w14:textId="4560D0FA" w:rsidR="00F7189D" w:rsidRPr="00A56D30" w:rsidRDefault="00F7189D" w:rsidP="00A56D30">
      <w:pPr>
        <w:pStyle w:val="a7"/>
        <w:shd w:val="clear" w:color="auto" w:fill="FFFFFF"/>
        <w:spacing w:before="0" w:beforeAutospacing="0" w:after="0" w:afterAutospacing="0"/>
        <w:ind w:firstLine="709"/>
        <w:jc w:val="center"/>
        <w:rPr>
          <w:noProof/>
          <w:szCs w:val="28"/>
        </w:rPr>
      </w:pPr>
      <w:r w:rsidRPr="00A56D30">
        <w:rPr>
          <w:noProof/>
          <w:szCs w:val="28"/>
        </w:rPr>
        <w:t xml:space="preserve">Рисунок 4 – </w:t>
      </w:r>
      <w:r w:rsidRPr="00A56D30">
        <w:rPr>
          <w:noProof/>
          <w:szCs w:val="28"/>
          <w:lang w:val="en-US"/>
        </w:rPr>
        <w:t>RNN</w:t>
      </w:r>
      <w:r w:rsidRPr="00A56D30">
        <w:rPr>
          <w:noProof/>
          <w:szCs w:val="28"/>
        </w:rPr>
        <w:t xml:space="preserve"> без скрытых нейронов и обратных</w:t>
      </w:r>
      <w:r w:rsidR="00A56D30" w:rsidRPr="00A56D30">
        <w:rPr>
          <w:noProof/>
          <w:szCs w:val="28"/>
        </w:rPr>
        <w:t xml:space="preserve"> свзяей нейронов с самими собой</w:t>
      </w:r>
    </w:p>
    <w:p w14:paraId="50E99A94"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lastRenderedPageBreak/>
        <w:drawing>
          <wp:inline distT="0" distB="0" distL="0" distR="0" wp14:anchorId="13B40BEB" wp14:editId="7D39EC64">
            <wp:extent cx="3108960" cy="23471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4887" cy="2351650"/>
                    </a:xfrm>
                    <a:prstGeom prst="rect">
                      <a:avLst/>
                    </a:prstGeom>
                    <a:noFill/>
                    <a:ln>
                      <a:noFill/>
                    </a:ln>
                  </pic:spPr>
                </pic:pic>
              </a:graphicData>
            </a:graphic>
          </wp:inline>
        </w:drawing>
      </w:r>
    </w:p>
    <w:p w14:paraId="2CDC0392" w14:textId="2E5400A2" w:rsidR="00F7189D" w:rsidRPr="00A56D30" w:rsidRDefault="00F7189D" w:rsidP="00F7189D">
      <w:pPr>
        <w:pStyle w:val="a7"/>
        <w:shd w:val="clear" w:color="auto" w:fill="FFFFFF"/>
        <w:spacing w:before="0" w:beforeAutospacing="0" w:after="0" w:afterAutospacing="0" w:line="360" w:lineRule="auto"/>
        <w:ind w:firstLine="709"/>
        <w:jc w:val="center"/>
        <w:rPr>
          <w:noProof/>
          <w:szCs w:val="28"/>
        </w:rPr>
      </w:pPr>
      <w:r w:rsidRPr="00A56D30">
        <w:rPr>
          <w:noProof/>
          <w:szCs w:val="28"/>
        </w:rPr>
        <w:t xml:space="preserve">Рисунок 5 – </w:t>
      </w:r>
      <w:r w:rsidRPr="00A56D30">
        <w:rPr>
          <w:noProof/>
          <w:szCs w:val="28"/>
          <w:lang w:val="en-US"/>
        </w:rPr>
        <w:t>RNN</w:t>
      </w:r>
      <w:r w:rsidR="00A56D30" w:rsidRPr="00A56D30">
        <w:rPr>
          <w:noProof/>
          <w:szCs w:val="28"/>
        </w:rPr>
        <w:t xml:space="preserve"> со скрытыми нейронами</w:t>
      </w:r>
    </w:p>
    <w:p w14:paraId="0F81CFC9" w14:textId="0DD57E43" w:rsidR="00F7189D" w:rsidRPr="00F469EF" w:rsidRDefault="00F7189D" w:rsidP="007B1F59">
      <w:pPr>
        <w:pStyle w:val="a7"/>
        <w:shd w:val="clear" w:color="auto" w:fill="FFFFFF"/>
        <w:spacing w:before="0" w:beforeAutospacing="0" w:after="0" w:afterAutospacing="0" w:line="360" w:lineRule="auto"/>
        <w:ind w:firstLine="709"/>
        <w:jc w:val="both"/>
        <w:rPr>
          <w:noProof/>
          <w:sz w:val="28"/>
          <w:szCs w:val="28"/>
        </w:rPr>
      </w:pPr>
      <w:r w:rsidRPr="00F469EF">
        <w:rPr>
          <w:noProof/>
          <w:sz w:val="28"/>
          <w:szCs w:val="28"/>
        </w:rPr>
        <w:t>Обычно обратная связь подразумевает использование элементов еденичной задержки, это приводит к нелинейному динам</w:t>
      </w:r>
      <w:r>
        <w:rPr>
          <w:noProof/>
          <w:sz w:val="28"/>
          <w:szCs w:val="28"/>
        </w:rPr>
        <w:t>и</w:t>
      </w:r>
      <w:r w:rsidRPr="00F469EF">
        <w:rPr>
          <w:noProof/>
          <w:sz w:val="28"/>
          <w:szCs w:val="28"/>
        </w:rPr>
        <w:t>ческому поведению при существовании в сети нелиненых нейронов. [</w:t>
      </w:r>
      <w:r w:rsidR="007B1F59" w:rsidRPr="000D5DA0">
        <w:rPr>
          <w:noProof/>
          <w:sz w:val="28"/>
          <w:szCs w:val="28"/>
        </w:rPr>
        <w:t>1</w:t>
      </w:r>
      <w:r w:rsidR="006B395D" w:rsidRPr="002E69B2">
        <w:rPr>
          <w:noProof/>
          <w:sz w:val="28"/>
          <w:szCs w:val="28"/>
          <w:rPrChange w:id="108" w:author="Иван Слеповичев" w:date="2020-12-15T14:56:00Z">
            <w:rPr>
              <w:noProof/>
              <w:sz w:val="28"/>
              <w:szCs w:val="28"/>
              <w:lang w:val="en-US"/>
            </w:rPr>
          </w:rPrChange>
        </w:rPr>
        <w:t>5</w:t>
      </w:r>
      <w:r w:rsidRPr="00F469EF">
        <w:rPr>
          <w:noProof/>
          <w:sz w:val="28"/>
          <w:szCs w:val="28"/>
        </w:rPr>
        <w:t>]</w:t>
      </w:r>
    </w:p>
    <w:p w14:paraId="020CFA09" w14:textId="77777777" w:rsidR="00F7189D" w:rsidRPr="00F469EF" w:rsidRDefault="00F7189D" w:rsidP="007B1F59">
      <w:pPr>
        <w:pStyle w:val="a7"/>
        <w:shd w:val="clear" w:color="auto" w:fill="FFFFFF"/>
        <w:spacing w:before="0" w:beforeAutospacing="0" w:after="0" w:afterAutospacing="0" w:line="360" w:lineRule="auto"/>
        <w:ind w:firstLine="709"/>
        <w:jc w:val="both"/>
        <w:rPr>
          <w:noProof/>
          <w:sz w:val="28"/>
          <w:szCs w:val="28"/>
        </w:rPr>
      </w:pPr>
      <w:r>
        <w:rPr>
          <w:noProof/>
          <w:sz w:val="28"/>
          <w:szCs w:val="28"/>
        </w:rPr>
        <w:t>Рекуррентные НС при вычислении очередного значения используют не только входной вектор, но и вектор своего состояния вычисленный в предыдущую итерацию функционирования. Это обогащает вычислительную модель и позволяет решать более сложные задачи.</w:t>
      </w:r>
    </w:p>
    <w:p w14:paraId="46E0DE98" w14:textId="77777777" w:rsidR="00F7189D" w:rsidRPr="001D00FD" w:rsidRDefault="00F7189D" w:rsidP="00F7189D">
      <w:pPr>
        <w:pStyle w:val="1"/>
        <w:spacing w:before="0" w:after="120" w:line="360" w:lineRule="auto"/>
        <w:ind w:firstLine="709"/>
        <w:rPr>
          <w:rFonts w:ascii="Times New Roman" w:hAnsi="Times New Roman" w:cs="Times New Roman"/>
          <w:noProof/>
          <w:color w:val="auto"/>
        </w:rPr>
      </w:pPr>
      <w:bookmarkStart w:id="109" w:name="_Toc58017204"/>
      <w:bookmarkStart w:id="110" w:name="_Toc59550694"/>
      <w:r w:rsidRPr="001D00FD">
        <w:rPr>
          <w:rFonts w:ascii="Times New Roman" w:hAnsi="Times New Roman" w:cs="Times New Roman"/>
          <w:noProof/>
          <w:color w:val="000000" w:themeColor="text1"/>
        </w:rPr>
        <w:t xml:space="preserve">2.5 </w:t>
      </w:r>
      <w:r w:rsidRPr="001D00FD">
        <w:rPr>
          <w:rFonts w:ascii="Times New Roman" w:hAnsi="Times New Roman" w:cs="Times New Roman"/>
          <w:color w:val="000000" w:themeColor="text1"/>
        </w:rPr>
        <w:t>LSTM</w:t>
      </w:r>
      <w:bookmarkEnd w:id="109"/>
      <w:bookmarkEnd w:id="110"/>
    </w:p>
    <w:p w14:paraId="3BC8575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LSTM RNN (Long Short-Term Memory Recurrent Neural Network)</w:t>
      </w:r>
      <w:r w:rsidRPr="00F469EF">
        <w:rPr>
          <w:noProof/>
          <w:sz w:val="28"/>
          <w:szCs w:val="28"/>
        </w:rPr>
        <w:t xml:space="preserve"> – </w:t>
      </w:r>
      <w:r w:rsidRPr="00F469EF">
        <w:rPr>
          <w:color w:val="000000"/>
          <w:sz w:val="28"/>
          <w:szCs w:val="28"/>
          <w:shd w:val="clear" w:color="auto" w:fill="FFFFFF"/>
        </w:rPr>
        <w:t xml:space="preserve">рекуррентная  нейронная сеть с долгой краткосрочной памятью. LSTM была изобретена в 1977 году З.  Хохрайтером и Ю. Шмидхубером. Как и все другие модификации нейронных сетей, LSTM является универсальной моделью, которая способна решать большой круг различных проблем. </w:t>
      </w:r>
    </w:p>
    <w:p w14:paraId="0FCAB71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 отличие от традиционных </w:t>
      </w:r>
      <w:r w:rsidRPr="00F469EF">
        <w:rPr>
          <w:color w:val="000000"/>
          <w:sz w:val="28"/>
          <w:szCs w:val="28"/>
          <w:shd w:val="clear" w:color="auto" w:fill="FFFFFF"/>
          <w:lang w:val="en-US"/>
        </w:rPr>
        <w:t>RNN</w:t>
      </w:r>
      <w:r w:rsidRPr="00F469EF">
        <w:rPr>
          <w:color w:val="000000"/>
          <w:sz w:val="28"/>
          <w:szCs w:val="28"/>
          <w:shd w:val="clear" w:color="auto" w:fill="FFFFFF"/>
        </w:rPr>
        <w:t xml:space="preserve">, LSTM специально разработаны для устранения проблемы долгосрочной зависимости. Основная особенность </w:t>
      </w:r>
      <w:r w:rsidRPr="00F469EF">
        <w:rPr>
          <w:color w:val="000000"/>
          <w:sz w:val="28"/>
          <w:szCs w:val="28"/>
          <w:shd w:val="clear" w:color="auto" w:fill="FFFFFF"/>
          <w:lang w:val="en-US"/>
        </w:rPr>
        <w:t>LSTM</w:t>
      </w:r>
      <w:r w:rsidRPr="00F469EF">
        <w:rPr>
          <w:color w:val="000000"/>
          <w:sz w:val="28"/>
          <w:szCs w:val="28"/>
          <w:shd w:val="clear" w:color="auto" w:fill="FFFFFF"/>
        </w:rPr>
        <w:t xml:space="preserve"> – запоминание информации в течение длительных  периодов времени, отсюда следует, что они практически не требуют обучения.</w:t>
      </w:r>
      <w:r w:rsidRPr="00F469EF">
        <w:rPr>
          <w:color w:val="000000"/>
          <w:sz w:val="28"/>
          <w:szCs w:val="28"/>
        </w:rPr>
        <w:t xml:space="preserve"> Это достигается за счет того, что повторяющийся модуль модели имеет комбинацию четырех слоев, взаимодействующих друг с другом.</w:t>
      </w:r>
    </w:p>
    <w:p w14:paraId="6EDDA538"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Другими словами, </w:t>
      </w:r>
      <w:r w:rsidRPr="00F469EF">
        <w:rPr>
          <w:color w:val="000000"/>
          <w:sz w:val="28"/>
          <w:szCs w:val="28"/>
          <w:shd w:val="clear" w:color="auto" w:fill="FFFFFF"/>
          <w:lang w:val="en-US"/>
        </w:rPr>
        <w:t>LSTM</w:t>
      </w:r>
      <w:r w:rsidRPr="00F469EF">
        <w:rPr>
          <w:color w:val="000000"/>
          <w:sz w:val="28"/>
          <w:szCs w:val="28"/>
          <w:shd w:val="clear" w:color="auto" w:fill="FFFFFF"/>
        </w:rPr>
        <w:t xml:space="preserve"> отлично походит для задач, когда необходимо с течением времени накапливать знания об успешности прошлых </w:t>
      </w:r>
      <w:r w:rsidRPr="00F469EF">
        <w:rPr>
          <w:color w:val="000000"/>
          <w:sz w:val="28"/>
          <w:szCs w:val="28"/>
          <w:shd w:val="clear" w:color="auto" w:fill="FFFFFF"/>
        </w:rPr>
        <w:lastRenderedPageBreak/>
        <w:t xml:space="preserve">предсказаний. </w:t>
      </w:r>
      <w:r w:rsidRPr="00F469EF">
        <w:rPr>
          <w:color w:val="000000"/>
          <w:sz w:val="28"/>
          <w:szCs w:val="28"/>
          <w:shd w:val="clear" w:color="auto" w:fill="FFFFFF"/>
          <w:lang w:val="en-US"/>
        </w:rPr>
        <w:t>LSTM</w:t>
      </w:r>
      <w:r w:rsidRPr="00F469EF">
        <w:rPr>
          <w:color w:val="000000"/>
          <w:sz w:val="28"/>
          <w:szCs w:val="28"/>
          <w:shd w:val="clear" w:color="auto" w:fill="FFFFFF"/>
        </w:rPr>
        <w:t xml:space="preserve"> применяется, когда существует сильная зависимость текущих значений временного ряда от предыдущих, но величина лага, имеющий наибольшее влияние на показатель, динамична, то есть коэффициенты, стоящие перед лаговыми переменными постоянного изменяются.</w:t>
      </w:r>
    </w:p>
    <w:p w14:paraId="48184F5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Далее опишем принцип работы сети </w:t>
      </w:r>
      <w:r w:rsidRPr="00F469EF">
        <w:rPr>
          <w:color w:val="000000"/>
          <w:sz w:val="28"/>
          <w:szCs w:val="28"/>
          <w:shd w:val="clear" w:color="auto" w:fill="FFFFFF"/>
          <w:lang w:val="en-US"/>
        </w:rPr>
        <w:t>LSTM</w:t>
      </w:r>
      <w:r w:rsidRPr="00F469EF">
        <w:rPr>
          <w:color w:val="000000"/>
          <w:sz w:val="28"/>
          <w:szCs w:val="28"/>
          <w:shd w:val="clear" w:color="auto" w:fill="FFFFFF"/>
        </w:rPr>
        <w:t>.</w:t>
      </w:r>
    </w:p>
    <w:p w14:paraId="67A81843" w14:textId="77777777" w:rsidR="00F7189D" w:rsidRPr="0028569C"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Важным и ключевым понятием является состояние ячейки, которая напоминает конвейерную ленту. Оно проходит сквозь всю цепочку, подвергается при этом незначительным линейным преобразованиям.</w:t>
      </w:r>
    </w:p>
    <w:p w14:paraId="36B7BEDF" w14:textId="6E48F09F"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Гейты, выступая в качестве структуры, предназначены для изменения количества информации в состояниях этих ячеек. Гейты состоят из сигмовидного слоя нейронной сети, на выходе которого выдаются «0» и «1», и операции поточечного умножения. [</w:t>
      </w:r>
      <w:r w:rsidR="007B1F59" w:rsidRPr="00C167B1">
        <w:rPr>
          <w:color w:val="000000"/>
          <w:sz w:val="28"/>
          <w:szCs w:val="28"/>
          <w:shd w:val="clear" w:color="auto" w:fill="FFFFFF"/>
          <w:rPrChange w:id="111" w:author="Учетная запись Майкрософт" w:date="2020-12-16T09:55:00Z">
            <w:rPr>
              <w:color w:val="000000"/>
              <w:sz w:val="28"/>
              <w:szCs w:val="28"/>
              <w:shd w:val="clear" w:color="auto" w:fill="FFFFFF"/>
              <w:lang w:val="en-US"/>
            </w:rPr>
          </w:rPrChange>
        </w:rPr>
        <w:t>1</w:t>
      </w:r>
      <w:r w:rsidR="006B395D" w:rsidRPr="00C167B1">
        <w:rPr>
          <w:color w:val="000000"/>
          <w:sz w:val="28"/>
          <w:szCs w:val="28"/>
          <w:shd w:val="clear" w:color="auto" w:fill="FFFFFF"/>
          <w:rPrChange w:id="112" w:author="Учетная запись Майкрософт" w:date="2020-12-16T09:55:00Z">
            <w:rPr>
              <w:color w:val="000000"/>
              <w:sz w:val="28"/>
              <w:szCs w:val="28"/>
              <w:shd w:val="clear" w:color="auto" w:fill="FFFFFF"/>
              <w:lang w:val="en-US"/>
            </w:rPr>
          </w:rPrChange>
        </w:rPr>
        <w:t>6</w:t>
      </w:r>
      <w:r w:rsidRPr="00F469EF">
        <w:rPr>
          <w:color w:val="000000"/>
          <w:sz w:val="28"/>
          <w:szCs w:val="28"/>
          <w:shd w:val="clear" w:color="auto" w:fill="FFFFFF"/>
        </w:rPr>
        <w:t>]</w:t>
      </w:r>
    </w:p>
    <w:p w14:paraId="42224681"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lang w:val="en-US"/>
        </w:rPr>
        <w:t>LSTM</w:t>
      </w:r>
      <w:r w:rsidRPr="00F469EF">
        <w:rPr>
          <w:color w:val="000000"/>
          <w:sz w:val="28"/>
          <w:szCs w:val="28"/>
          <w:shd w:val="clear" w:color="auto" w:fill="FFFFFF"/>
        </w:rPr>
        <w:t xml:space="preserve"> содержит три таких гейта для контроля состояния ячеек.</w:t>
      </w:r>
    </w:p>
    <w:p w14:paraId="37F7A65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Во-первых, слой утраты. Здесь решается вопрос о том, какую информацию необходимо удалить из состояния ячейки, сигмовидный слой принимает решение. Слой получает на вход </w:t>
      </w:r>
      <m:oMath>
        <m:r>
          <w:rPr>
            <w:rFonts w:ascii="Cambria Math" w:hAnsi="Cambria Math"/>
            <w:color w:val="000000"/>
            <w:sz w:val="28"/>
            <w:szCs w:val="28"/>
            <w:shd w:val="clear" w:color="auto" w:fill="FFFFFF"/>
          </w:rPr>
          <m:t>h</m:t>
        </m:r>
      </m:oMath>
      <w:r w:rsidRPr="00F469EF">
        <w:rPr>
          <w:color w:val="000000"/>
          <w:sz w:val="28"/>
          <w:szCs w:val="28"/>
          <w:shd w:val="clear" w:color="auto" w:fill="FFFFFF"/>
        </w:rPr>
        <w:t xml:space="preserve">, </w:t>
      </w:r>
      <m:oMath>
        <m:r>
          <w:rPr>
            <w:rFonts w:ascii="Cambria Math" w:hAnsi="Cambria Math"/>
            <w:color w:val="000000"/>
            <w:sz w:val="28"/>
            <w:szCs w:val="28"/>
            <w:shd w:val="clear" w:color="auto" w:fill="FFFFFF"/>
            <w:lang w:val="en-US"/>
          </w:rPr>
          <m:t>x</m:t>
        </m:r>
      </m:oMath>
      <w:r w:rsidRPr="00F469EF">
        <w:rPr>
          <w:color w:val="000000"/>
          <w:sz w:val="28"/>
          <w:szCs w:val="28"/>
          <w:shd w:val="clear" w:color="auto" w:fill="FFFFFF"/>
        </w:rPr>
        <w:t xml:space="preserve"> и выдает «0» или «1» для каждого номера состоянии ячейки. Формула для «слоя гейта утраты»:</w:t>
      </w:r>
    </w:p>
    <w:p w14:paraId="32B64661" w14:textId="77777777" w:rsidR="00F7189D" w:rsidRPr="00F469EF" w:rsidRDefault="00290DBE" w:rsidP="00F7189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15B6D61A" w14:textId="7538CB2A"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Во-вторых, </w:t>
      </w:r>
      <w:del w:id="113" w:author="Иван Слеповичев" w:date="2020-12-15T17:04:00Z">
        <w:r w:rsidRPr="00F469EF" w:rsidDel="004F5FC6">
          <w:rPr>
            <w:color w:val="000000"/>
            <w:sz w:val="28"/>
            <w:szCs w:val="28"/>
            <w:shd w:val="clear" w:color="auto" w:fill="FFFFFF"/>
          </w:rPr>
          <w:delText xml:space="preserve"> </w:delText>
        </w:r>
      </w:del>
      <w:r w:rsidRPr="00F469EF">
        <w:rPr>
          <w:color w:val="000000"/>
          <w:sz w:val="28"/>
          <w:szCs w:val="28"/>
          <w:shd w:val="clear" w:color="auto" w:fill="FFFFFF"/>
        </w:rPr>
        <w:t xml:space="preserve">слой сохранения. Здесь решается вопрос о том, какую информацию необходимо сохранить в состоянии ячейки. Процесс разбивается на две части. Сначала сигмовидный слой решает, какие значения требуется обновить. Затем слой </w:t>
      </w:r>
      <w:r w:rsidRPr="00F469EF">
        <w:rPr>
          <w:color w:val="000000"/>
          <w:sz w:val="28"/>
          <w:szCs w:val="28"/>
          <w:shd w:val="clear" w:color="auto" w:fill="FFFFFF"/>
          <w:lang w:val="en-US"/>
        </w:rPr>
        <w:t>tanh</w:t>
      </w:r>
      <w:r w:rsidRPr="00F469EF">
        <w:rPr>
          <w:color w:val="000000"/>
          <w:sz w:val="28"/>
          <w:szCs w:val="28"/>
          <w:shd w:val="clear" w:color="auto" w:fill="FFFFFF"/>
        </w:rPr>
        <w:t xml:space="preserve"> создаёт вектор новых значений-кандидатов, которые добавляются в состояние. На следующем шаге происходит объединение двух значений для обновления состояния.</w:t>
      </w:r>
    </w:p>
    <w:p w14:paraId="22405546" w14:textId="77777777" w:rsidR="00F7189D" w:rsidRPr="00F469EF" w:rsidRDefault="00290DBE"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19143041" w14:textId="77777777" w:rsidR="00F7189D" w:rsidRPr="00F469EF" w:rsidRDefault="00290DBE" w:rsidP="004372DD">
      <w:pPr>
        <w:pStyle w:val="a7"/>
        <w:shd w:val="clear" w:color="auto" w:fill="FFFFFF"/>
        <w:spacing w:before="0" w:beforeAutospacing="0" w:after="0" w:afterAutospacing="0" w:line="360" w:lineRule="auto"/>
        <w:ind w:firstLine="709"/>
        <w:jc w:val="center"/>
        <w:rPr>
          <w:i/>
          <w:color w:val="000000"/>
          <w:sz w:val="28"/>
          <w:szCs w:val="28"/>
          <w:shd w:val="clear" w:color="auto" w:fill="FFFFFF"/>
        </w:rPr>
      </w:pPr>
      <m:oMath>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C</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C</m:t>
            </m:r>
          </m:sub>
        </m:sSub>
      </m:oMath>
      <w:r w:rsidR="00F7189D" w:rsidRPr="00F469EF">
        <w:rPr>
          <w:i/>
          <w:color w:val="000000"/>
          <w:sz w:val="28"/>
          <w:szCs w:val="28"/>
          <w:shd w:val="clear" w:color="auto" w:fill="FFFFFF"/>
        </w:rPr>
        <w:t>,</w:t>
      </w:r>
    </w:p>
    <w:p w14:paraId="71A75468" w14:textId="77777777" w:rsidR="00A56D30" w:rsidRDefault="00F7189D" w:rsidP="00A56D30">
      <w:pPr>
        <w:pStyle w:val="a7"/>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r>
          <w:rPr>
            <w:rFonts w:ascii="Cambria Math" w:hAnsi="Cambria Math"/>
            <w:color w:val="000000"/>
            <w:sz w:val="28"/>
            <w:szCs w:val="28"/>
            <w:shd w:val="clear" w:color="auto" w:fill="FFFFFF"/>
            <w:lang w:val="en-US"/>
          </w:rPr>
          <m:t>C</m:t>
        </m:r>
      </m:oMath>
      <w:r w:rsidRPr="00F469EF">
        <w:rPr>
          <w:color w:val="000000"/>
          <w:sz w:val="28"/>
          <w:szCs w:val="28"/>
          <w:shd w:val="clear" w:color="auto" w:fill="FFFFFF"/>
        </w:rPr>
        <w:t xml:space="preserve"> – вектор новых значений-кандидатов.</w:t>
      </w:r>
    </w:p>
    <w:p w14:paraId="314C69C0" w14:textId="3B5E18EF" w:rsidR="00F7189D" w:rsidRPr="00F469EF" w:rsidRDefault="00F7189D" w:rsidP="00A56D30">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lastRenderedPageBreak/>
        <w:t>В-третьих, формирование нового состояния. Теперь необходимо обновить предыдущее состояние ячейки для получения нового состояния. Для этого:</w:t>
      </w:r>
    </w:p>
    <w:p w14:paraId="5B81B740" w14:textId="77777777" w:rsidR="00F7189D" w:rsidRPr="00F469EF" w:rsidRDefault="00290DBE"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oMath>
      <w:r w:rsidR="00F7189D" w:rsidRPr="00F469EF">
        <w:rPr>
          <w:color w:val="000000"/>
          <w:sz w:val="28"/>
          <w:szCs w:val="28"/>
          <w:shd w:val="clear" w:color="auto" w:fill="FFFFFF"/>
        </w:rPr>
        <w:t>,</w:t>
      </w:r>
    </w:p>
    <w:p w14:paraId="1A5FFD8D" w14:textId="77777777"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oMath>
      <w:r w:rsidRPr="00F469EF">
        <w:rPr>
          <w:color w:val="000000"/>
          <w:sz w:val="28"/>
          <w:szCs w:val="28"/>
          <w:shd w:val="clear" w:color="auto" w:fill="FFFFFF"/>
        </w:rPr>
        <w:t xml:space="preserve"> – старое состояние, второе слагаемое выступает в качестве новых значений кандидатов, которые масштабируются в зависимости от того, как мы решили обновить каждое значение состояния.</w:t>
      </w:r>
    </w:p>
    <w:p w14:paraId="6F8EC1E4" w14:textId="77777777"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Необходимо решить, какой результат ожидаем нами на входе. Результат будет являться отфильтрованным состоянием ячейки:</w:t>
      </w:r>
    </w:p>
    <w:p w14:paraId="52B14675" w14:textId="77777777" w:rsidR="00F7189D" w:rsidRPr="00F469EF" w:rsidRDefault="00290DBE"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ο∙</m:t>
            </m:r>
          </m:sub>
        </m:sSub>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x</m:t>
                </m:r>
              </m:e>
              <m:sub>
                <m:r>
                  <w:rPr>
                    <w:rFonts w:ascii="Cambria Math" w:hAnsi="Cambria Math"/>
                    <w:color w:val="000000"/>
                    <w:sz w:val="28"/>
                    <w:szCs w:val="28"/>
                    <w:shd w:val="clear" w:color="auto" w:fill="FFFFFF"/>
                    <w:lang w:val="en-US"/>
                  </w:rPr>
                  <m:t>t</m:t>
                </m:r>
              </m:sub>
            </m:sSub>
            <m:ctrlPr>
              <w:rPr>
                <w:rFonts w:ascii="Cambria Math" w:hAnsi="Cambria Math"/>
                <w:i/>
                <w:color w:val="000000"/>
                <w:sz w:val="28"/>
                <w:szCs w:val="28"/>
                <w:shd w:val="clear" w:color="auto" w:fill="FFFFFF"/>
                <w:lang w:val="en-US"/>
              </w:rPr>
            </m:ctrlPr>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b</m:t>
            </m:r>
          </m:e>
          <m:sub>
            <m:r>
              <w:rPr>
                <w:rFonts w:ascii="Cambria Math" w:hAnsi="Cambria Math"/>
                <w:color w:val="000000"/>
                <w:sz w:val="28"/>
                <w:szCs w:val="28"/>
                <w:shd w:val="clear" w:color="auto" w:fill="FFFFFF"/>
                <w:lang w:val="en-US"/>
              </w:rPr>
              <m:t>ο</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75E8CF71" w14:textId="77777777" w:rsidR="00F7189D" w:rsidRPr="00F469EF" w:rsidRDefault="00290DBE"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7F6B1330" w14:textId="6F646BF5"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oMath>
      <w:r w:rsidRPr="00F469EF">
        <w:rPr>
          <w:color w:val="000000"/>
          <w:sz w:val="28"/>
          <w:szCs w:val="28"/>
          <w:shd w:val="clear" w:color="auto" w:fill="FFFFFF"/>
        </w:rPr>
        <w:t xml:space="preserve"> – выходной сигнал сигмовидного гейта, </w:t>
      </w:r>
      <m:oMath>
        <m:r>
          <m:rPr>
            <m:sty m:val="p"/>
          </m:rPr>
          <w:rPr>
            <w:rFonts w:ascii="Cambria Math" w:hAnsi="Cambria Math"/>
            <w:color w:val="000000"/>
            <w:sz w:val="28"/>
            <w:szCs w:val="28"/>
            <w:shd w:val="clear" w:color="auto" w:fill="FFFFFF"/>
          </w:rPr>
          <m:t>tanh</m:t>
        </m:r>
      </m:oMath>
      <w:r w:rsidRPr="00F469EF">
        <w:rPr>
          <w:color w:val="000000"/>
          <w:sz w:val="28"/>
          <w:szCs w:val="28"/>
          <w:shd w:val="clear" w:color="auto" w:fill="FFFFFF"/>
        </w:rPr>
        <w:t xml:space="preserve"> необходим для того, чтобы разместить все значения в интервале </w:t>
      </w:r>
      <m:oMath>
        <m:r>
          <w:rPr>
            <w:rFonts w:ascii="Cambria Math" w:hAnsi="Cambria Math"/>
            <w:color w:val="000000"/>
            <w:sz w:val="28"/>
            <w:szCs w:val="28"/>
            <w:shd w:val="clear" w:color="auto" w:fill="FFFFFF"/>
          </w:rPr>
          <m:t>[-1,1]</m:t>
        </m:r>
      </m:oMath>
      <w:r w:rsidRPr="00F469EF">
        <w:rPr>
          <w:color w:val="000000"/>
          <w:sz w:val="28"/>
          <w:szCs w:val="28"/>
          <w:shd w:val="clear" w:color="auto" w:fill="FFFFFF"/>
        </w:rPr>
        <w:t>. [</w:t>
      </w:r>
      <w:r w:rsidR="006B395D">
        <w:rPr>
          <w:color w:val="000000"/>
          <w:sz w:val="28"/>
          <w:szCs w:val="28"/>
          <w:shd w:val="clear" w:color="auto" w:fill="FFFFFF"/>
          <w:lang w:val="en-US"/>
        </w:rPr>
        <w:t>17</w:t>
      </w:r>
      <w:r w:rsidRPr="00F469EF">
        <w:rPr>
          <w:color w:val="000000"/>
          <w:sz w:val="28"/>
          <w:szCs w:val="28"/>
          <w:shd w:val="clear" w:color="auto" w:fill="FFFFFF"/>
        </w:rPr>
        <w:t>]</w:t>
      </w:r>
    </w:p>
    <w:p w14:paraId="49CC236E" w14:textId="49A9D212" w:rsidR="00F7189D" w:rsidRPr="00C329AD" w:rsidRDefault="00F7189D" w:rsidP="004372DD">
      <w:pPr>
        <w:pStyle w:val="a7"/>
        <w:shd w:val="clear" w:color="auto" w:fill="FFFFFF"/>
        <w:spacing w:before="0" w:beforeAutospacing="0" w:after="0" w:afterAutospacing="0" w:line="360" w:lineRule="auto"/>
        <w:ind w:firstLine="709"/>
        <w:jc w:val="both"/>
        <w:rPr>
          <w:i/>
          <w:color w:val="000000"/>
          <w:sz w:val="28"/>
          <w:szCs w:val="28"/>
          <w:shd w:val="clear" w:color="auto" w:fill="FFFFFF"/>
        </w:rPr>
      </w:pPr>
      <w:r w:rsidRPr="00F469EF">
        <w:rPr>
          <w:color w:val="000000"/>
          <w:sz w:val="28"/>
          <w:szCs w:val="28"/>
          <w:shd w:val="clear" w:color="auto" w:fill="FFFFFF"/>
        </w:rPr>
        <w:t xml:space="preserve">На рисунке </w:t>
      </w:r>
      <w:r>
        <w:rPr>
          <w:color w:val="000000"/>
          <w:sz w:val="28"/>
          <w:szCs w:val="28"/>
          <w:shd w:val="clear" w:color="auto" w:fill="FFFFFF"/>
        </w:rPr>
        <w:t>6</w:t>
      </w:r>
      <w:r w:rsidRPr="00F469EF">
        <w:rPr>
          <w:color w:val="000000"/>
          <w:sz w:val="28"/>
          <w:szCs w:val="28"/>
          <w:shd w:val="clear" w:color="auto" w:fill="FFFFFF"/>
        </w:rPr>
        <w:t xml:space="preserve"> изображен</w:t>
      </w:r>
      <w:r w:rsidR="00C329AD">
        <w:rPr>
          <w:color w:val="000000"/>
          <w:sz w:val="28"/>
          <w:szCs w:val="28"/>
          <w:shd w:val="clear" w:color="auto" w:fill="FFFFFF"/>
        </w:rPr>
        <w:t xml:space="preserve">а схема </w:t>
      </w:r>
      <w:r w:rsidR="00C329AD">
        <w:rPr>
          <w:color w:val="000000"/>
          <w:sz w:val="28"/>
          <w:szCs w:val="28"/>
          <w:shd w:val="clear" w:color="auto" w:fill="FFFFFF"/>
          <w:lang w:val="en-US"/>
        </w:rPr>
        <w:t>LSTM</w:t>
      </w:r>
      <w:r w:rsidR="00C329AD">
        <w:rPr>
          <w:color w:val="000000"/>
          <w:sz w:val="28"/>
          <w:szCs w:val="28"/>
          <w:shd w:val="clear" w:color="auto" w:fill="FFFFFF"/>
        </w:rPr>
        <w:t xml:space="preserve">, рисунок взят из источника </w:t>
      </w:r>
      <w:r w:rsidR="00C329AD" w:rsidRPr="00C329AD">
        <w:rPr>
          <w:color w:val="000000"/>
          <w:sz w:val="28"/>
          <w:szCs w:val="28"/>
          <w:shd w:val="clear" w:color="auto" w:fill="FFFFFF"/>
        </w:rPr>
        <w:t>[</w:t>
      </w:r>
      <w:r w:rsidR="007B1F59">
        <w:rPr>
          <w:color w:val="000000"/>
          <w:sz w:val="28"/>
          <w:szCs w:val="28"/>
          <w:shd w:val="clear" w:color="auto" w:fill="FFFFFF"/>
          <w:lang w:val="en-US"/>
        </w:rPr>
        <w:t>1</w:t>
      </w:r>
      <w:r w:rsidR="006B395D">
        <w:rPr>
          <w:color w:val="000000"/>
          <w:sz w:val="28"/>
          <w:szCs w:val="28"/>
          <w:shd w:val="clear" w:color="auto" w:fill="FFFFFF"/>
          <w:lang w:val="en-US"/>
        </w:rPr>
        <w:t>8</w:t>
      </w:r>
      <w:r w:rsidR="00C329AD" w:rsidRPr="00C329AD">
        <w:rPr>
          <w:color w:val="000000"/>
          <w:sz w:val="28"/>
          <w:szCs w:val="28"/>
          <w:shd w:val="clear" w:color="auto" w:fill="FFFFFF"/>
        </w:rPr>
        <w:t>].</w:t>
      </w:r>
    </w:p>
    <w:p w14:paraId="37780AB4" w14:textId="7B0F4F04" w:rsidR="00F7189D" w:rsidRPr="00F469EF" w:rsidRDefault="00C329AD">
      <w:pPr>
        <w:pStyle w:val="a7"/>
        <w:shd w:val="clear" w:color="auto" w:fill="FFFFFF"/>
        <w:spacing w:before="0" w:beforeAutospacing="0" w:after="0" w:afterAutospacing="0" w:line="360" w:lineRule="auto"/>
        <w:jc w:val="center"/>
        <w:rPr>
          <w:color w:val="000000"/>
          <w:sz w:val="28"/>
          <w:szCs w:val="28"/>
        </w:rPr>
        <w:pPrChange w:id="114" w:author="Учетная запись Майкрософт" w:date="2020-12-16T10:08:00Z">
          <w:pPr>
            <w:pStyle w:val="a7"/>
            <w:shd w:val="clear" w:color="auto" w:fill="FFFFFF"/>
            <w:spacing w:before="0" w:beforeAutospacing="0" w:after="0" w:afterAutospacing="0" w:line="360" w:lineRule="auto"/>
            <w:ind w:firstLine="709"/>
          </w:pPr>
        </w:pPrChange>
      </w:pPr>
      <w:r w:rsidRPr="00C329AD">
        <w:rPr>
          <w:noProof/>
          <w:color w:val="000000"/>
          <w:sz w:val="28"/>
          <w:szCs w:val="28"/>
        </w:rPr>
        <w:drawing>
          <wp:inline distT="0" distB="0" distL="0" distR="0" wp14:anchorId="65AE6D1C" wp14:editId="3650F9C9">
            <wp:extent cx="5940425" cy="3599791"/>
            <wp:effectExtent l="0" t="0" r="3175" b="1270"/>
            <wp:docPr id="12" name="Рисунок 12" descr="C:\Users\Lenovo\Desktop\Диплом\gru-vs-ls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Диплом\gru-vs-lstm-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599791"/>
                    </a:xfrm>
                    <a:prstGeom prst="rect">
                      <a:avLst/>
                    </a:prstGeom>
                    <a:noFill/>
                    <a:ln>
                      <a:noFill/>
                    </a:ln>
                  </pic:spPr>
                </pic:pic>
              </a:graphicData>
            </a:graphic>
          </wp:inline>
        </w:drawing>
      </w:r>
    </w:p>
    <w:p w14:paraId="133F69C5" w14:textId="77777777" w:rsidR="00F7189D" w:rsidRPr="00A56D30" w:rsidRDefault="00F7189D" w:rsidP="00F7189D">
      <w:pPr>
        <w:pStyle w:val="a7"/>
        <w:shd w:val="clear" w:color="auto" w:fill="FFFFFF"/>
        <w:spacing w:before="0" w:beforeAutospacing="0" w:after="0" w:afterAutospacing="0" w:line="360" w:lineRule="auto"/>
        <w:ind w:firstLine="709"/>
        <w:jc w:val="center"/>
        <w:rPr>
          <w:color w:val="000000"/>
          <w:szCs w:val="28"/>
        </w:rPr>
      </w:pPr>
      <w:r w:rsidRPr="00A56D30">
        <w:rPr>
          <w:color w:val="000000"/>
          <w:szCs w:val="28"/>
        </w:rPr>
        <w:t xml:space="preserve">Рисунок 6 – Схема </w:t>
      </w:r>
      <w:r w:rsidRPr="00A56D30">
        <w:rPr>
          <w:color w:val="000000"/>
          <w:szCs w:val="28"/>
          <w:lang w:val="en-US"/>
        </w:rPr>
        <w:t>LSTM</w:t>
      </w:r>
    </w:p>
    <w:p w14:paraId="02C95DE5" w14:textId="77777777" w:rsidR="00F7189D" w:rsidRPr="00B42F0B"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000000"/>
          <w:sz w:val="28"/>
          <w:szCs w:val="28"/>
          <w:shd w:val="clear" w:color="auto" w:fill="FFFFFF"/>
        </w:rPr>
        <w:t>Модуль LSTM имеет состояние ячейки и три шлюза, что дает им возможность выборочно изучать, отключать или сохранять информацию от каждого из модулей. </w:t>
      </w:r>
    </w:p>
    <w:p w14:paraId="0223DDEE"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rPr>
      </w:pPr>
      <w:bookmarkStart w:id="115" w:name="_Toc58017205"/>
      <w:bookmarkStart w:id="116" w:name="_Toc59550695"/>
      <w:r w:rsidRPr="001D00FD">
        <w:rPr>
          <w:rFonts w:ascii="Times New Roman" w:eastAsiaTheme="minorEastAsia" w:hAnsi="Times New Roman" w:cs="Times New Roman"/>
          <w:color w:val="000000" w:themeColor="text1"/>
        </w:rPr>
        <w:lastRenderedPageBreak/>
        <w:t>2.6 Модели на базе цепей Маркова</w:t>
      </w:r>
      <w:bookmarkEnd w:id="115"/>
      <w:bookmarkEnd w:id="116"/>
    </w:p>
    <w:p w14:paraId="3505AEB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систему, которая состоит из семейства случайных переменных и определяется следующей формулой:</w:t>
      </w:r>
    </w:p>
    <w:p w14:paraId="360D2069"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w:t>
      </w:r>
    </w:p>
    <w:p w14:paraId="30A11E3C" w14:textId="77777777" w:rsidR="00F7189D" w:rsidRPr="00F469EF" w:rsidRDefault="00F7189D" w:rsidP="00C329A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Значение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oMath>
      <w:r w:rsidRPr="00F469EF">
        <w:rPr>
          <w:rFonts w:ascii="Times New Roman" w:eastAsiaTheme="minorEastAsia" w:hAnsi="Times New Roman" w:cs="Times New Roman"/>
          <w:sz w:val="28"/>
          <w:szCs w:val="28"/>
        </w:rPr>
        <w:t xml:space="preserve">, которое характеризует случайную переменную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в дискретный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называет состояние системы в этот момент. Пространство состояний – пространство всех возможных значений, которые могут принимать эти случайные переменные. Если структура стохастического процесса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 xml:space="preserve"> такова, что условное распределение вероятности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зависит исключительно от предыдущего значения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и не зависит от всех более ранних значений, то такой процесс называется цепью Маркова, или Марковской цепью.</w:t>
      </w:r>
    </w:p>
    <w:p w14:paraId="30119F3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Формально можно записать так:</w:t>
      </w:r>
    </w:p>
    <w:p w14:paraId="2F15DC65" w14:textId="77777777" w:rsidR="00F7189D" w:rsidRPr="00F469EF" w:rsidRDefault="00F7189D" w:rsidP="00F7189D">
      <w:pPr>
        <w:spacing w:after="0" w:line="360" w:lineRule="auto"/>
        <w:ind w:firstLine="709"/>
        <w:jc w:val="center"/>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P</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e>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 xml:space="preserve">, . . . ,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i/>
          <w:sz w:val="28"/>
          <w:szCs w:val="28"/>
        </w:rPr>
        <w:t>.</w:t>
      </w:r>
    </w:p>
    <w:p w14:paraId="74B4D93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Это соотношение называется свойством Маркова. Формально это свойство описывают следующим образом.</w:t>
      </w:r>
    </w:p>
    <w:p w14:paraId="58FF1576"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Последовательность случайных переменных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принимает форму цепи Маркова, если вероятность нахождения системы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в некоторый момент времени </w:t>
      </w:r>
      <m:oMath>
        <m:r>
          <w:rPr>
            <w:rFonts w:ascii="Cambria Math" w:eastAsiaTheme="minorEastAsia" w:hAnsi="Cambria Math" w:cs="Times New Roman"/>
            <w:sz w:val="28"/>
            <w:szCs w:val="28"/>
          </w:rPr>
          <m:t>(n+1)</m:t>
        </m:r>
      </m:oMath>
      <w:r w:rsidRPr="00F469EF">
        <w:rPr>
          <w:rFonts w:ascii="Times New Roman" w:eastAsiaTheme="minorEastAsia" w:hAnsi="Times New Roman" w:cs="Times New Roman"/>
          <w:sz w:val="28"/>
          <w:szCs w:val="28"/>
        </w:rPr>
        <w:t xml:space="preserve"> зависит исключительно от вероятности нахождения системы в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w:t>
      </w:r>
    </w:p>
    <w:p w14:paraId="4CE7261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Можно сделать вывод о том, что цепи Маркова имеет смысл рассматривать как порождающие модели, которые состоят из множества попарно связанных друг с другом состояний. Каждый раз, когда система переходит в конкретное состояние, именно с ним ассоциируется выход системы.</w:t>
      </w:r>
    </w:p>
    <w:p w14:paraId="5AADDCA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Другими словами, модели прогнозирования на основе цепей Маркова предполагают, что будущее состояние процесса зависит только от его текущего состояния. Процессы, которые моделируются цепями Маркова, относятся к процессам с короткой памятью.</w:t>
      </w:r>
    </w:p>
    <w:p w14:paraId="5AF6123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Также затронем понятие вероятности перехода, так как в цепи Маркова переход из одного состояния в другое является вероятностным. Однако при этом выход системы является детерминированным. Пусть вероятность перехода:</w:t>
      </w:r>
    </w:p>
    <w:p w14:paraId="2D266A67" w14:textId="77777777" w:rsidR="00F7189D" w:rsidRPr="00F469EF" w:rsidRDefault="00290DBE" w:rsidP="00F7189D">
      <w:pPr>
        <w:spacing w:after="0" w:line="360" w:lineRule="auto"/>
        <w:ind w:firstLine="709"/>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r>
          <w:rPr>
            <w:rFonts w:ascii="Cambria Math" w:eastAsiaTheme="minorEastAsia" w:hAnsi="Cambria Math" w:cs="Times New Roman"/>
            <w:sz w:val="28"/>
            <w:szCs w:val="28"/>
          </w:rPr>
          <m:t>=j|</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=i)</m:t>
        </m:r>
      </m:oMath>
      <w:r w:rsidR="00F7189D" w:rsidRPr="00F469EF">
        <w:rPr>
          <w:rFonts w:ascii="Times New Roman" w:eastAsiaTheme="minorEastAsia" w:hAnsi="Times New Roman" w:cs="Times New Roman"/>
          <w:i/>
          <w:sz w:val="28"/>
          <w:szCs w:val="28"/>
        </w:rPr>
        <w:t>,</w:t>
      </w:r>
    </w:p>
    <w:p w14:paraId="35CCCCC2" w14:textId="7F9C9A8B" w:rsidR="00F7189D" w:rsidRPr="00F469EF" w:rsidRDefault="00F7189D" w:rsidP="00F7189D">
      <w:pPr>
        <w:spacing w:after="0" w:line="360" w:lineRule="auto"/>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oMath>
      <w:r w:rsidRPr="00F469EF">
        <w:rPr>
          <w:rFonts w:ascii="Times New Roman" w:eastAsiaTheme="minorEastAsia" w:hAnsi="Times New Roman" w:cs="Times New Roman"/>
          <w:sz w:val="28"/>
          <w:szCs w:val="28"/>
        </w:rPr>
        <w:t xml:space="preserve"> являются условными вероятностями, подчиняющи</w:t>
      </w:r>
      <w:ins w:id="117" w:author="Иван Слеповичев" w:date="2020-12-15T17:09:00Z">
        <w:r w:rsidR="00BD5B04">
          <w:rPr>
            <w:rFonts w:ascii="Times New Roman" w:eastAsiaTheme="minorEastAsia" w:hAnsi="Times New Roman" w:cs="Times New Roman"/>
            <w:sz w:val="28"/>
            <w:szCs w:val="28"/>
          </w:rPr>
          <w:t>ми</w:t>
        </w:r>
      </w:ins>
      <w:del w:id="118" w:author="Иван Слеповичев" w:date="2020-12-15T17:09:00Z">
        <w:r w:rsidRPr="00F469EF" w:rsidDel="00BD5B04">
          <w:rPr>
            <w:rFonts w:ascii="Times New Roman" w:eastAsiaTheme="minorEastAsia" w:hAnsi="Times New Roman" w:cs="Times New Roman"/>
            <w:sz w:val="28"/>
            <w:szCs w:val="28"/>
          </w:rPr>
          <w:delText>е</w:delText>
        </w:r>
      </w:del>
      <w:r w:rsidRPr="00F469EF">
        <w:rPr>
          <w:rFonts w:ascii="Times New Roman" w:eastAsiaTheme="minorEastAsia" w:hAnsi="Times New Roman" w:cs="Times New Roman"/>
          <w:sz w:val="28"/>
          <w:szCs w:val="28"/>
        </w:rPr>
        <w:t>ся:</w:t>
      </w:r>
    </w:p>
    <w:p w14:paraId="0CD7F211" w14:textId="7E3BB2F5" w:rsidR="00F7189D" w:rsidRPr="007B1F59" w:rsidRDefault="00290DBE" w:rsidP="00F7189D">
      <w:pPr>
        <w:spacing w:after="0" w:line="360" w:lineRule="auto"/>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≥0(</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m:t>
        </m:r>
      </m:oMath>
      <w:r w:rsidR="00F7189D" w:rsidRPr="00F469EF">
        <w:rPr>
          <w:rFonts w:ascii="Times New Roman" w:eastAsiaTheme="minorEastAsia" w:hAnsi="Times New Roman" w:cs="Times New Roman"/>
          <w:i/>
          <w:sz w:val="28"/>
          <w:szCs w:val="28"/>
        </w:rPr>
        <w:t xml:space="preserve">, </w:t>
      </w:r>
      <m:oMath>
        <m:nary>
          <m:naryPr>
            <m:chr m:val="∑"/>
            <m:limLoc m:val="undOvr"/>
            <m:supHide m:val="1"/>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m:t>
            </m:r>
          </m:sub>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ij</m:t>
                </m:r>
              </m:sub>
            </m:sSub>
            <m:r>
              <w:rPr>
                <w:rFonts w:ascii="Cambria Math" w:eastAsiaTheme="minorEastAsia" w:hAnsi="Cambria Math" w:cs="Times New Roman"/>
                <w:sz w:val="28"/>
                <w:szCs w:val="28"/>
              </w:rPr>
              <m:t>=1</m:t>
            </m:r>
          </m:e>
        </m:nary>
      </m:oMath>
      <w:r w:rsidR="00F7189D" w:rsidRPr="00F469EF">
        <w:rPr>
          <w:rFonts w:ascii="Times New Roman" w:eastAsiaTheme="minorEastAsia" w:hAnsi="Times New Roman" w:cs="Times New Roman"/>
          <w:i/>
          <w:sz w:val="28"/>
          <w:szCs w:val="28"/>
        </w:rPr>
        <w:t xml:space="preserve"> </w:t>
      </w:r>
      <w:r w:rsidR="00F7189D" w:rsidRPr="00F469EF">
        <w:rPr>
          <w:rFonts w:ascii="Times New Roman" w:eastAsiaTheme="minorEastAsia" w:hAnsi="Times New Roman" w:cs="Times New Roman"/>
          <w:sz w:val="28"/>
          <w:szCs w:val="28"/>
        </w:rPr>
        <w:t xml:space="preserve">для всех </w:t>
      </w:r>
      <m:oMath>
        <m:r>
          <w:rPr>
            <w:rFonts w:ascii="Cambria Math" w:eastAsiaTheme="minorEastAsia" w:hAnsi="Cambria Math" w:cs="Times New Roman"/>
            <w:sz w:val="28"/>
            <w:szCs w:val="28"/>
          </w:rPr>
          <m:t>i</m:t>
        </m:r>
      </m:oMath>
      <w:r w:rsidR="00F7189D"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p>
    <w:p w14:paraId="536E238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Предполагается, что вероятности перехода фиксированы и не изменяются во времени. Из этого следует, что последнее условие выполняется при в любой момент времени. Такую цепь называют гомогенной по времени.</w:t>
      </w:r>
    </w:p>
    <w:p w14:paraId="435507F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система имеет конечное множество возможных состояний </w:t>
      </w:r>
      <m:oMath>
        <m:r>
          <w:rPr>
            <w:rFonts w:ascii="Cambria Math" w:eastAsiaTheme="minorEastAsia" w:hAnsi="Cambria Math" w:cs="Times New Roman"/>
            <w:sz w:val="28"/>
            <w:szCs w:val="28"/>
          </w:rPr>
          <m:t>K</m:t>
        </m:r>
      </m:oMath>
      <w:r w:rsidRPr="00F469EF">
        <w:rPr>
          <w:rFonts w:ascii="Times New Roman" w:eastAsiaTheme="minorEastAsia" w:hAnsi="Times New Roman" w:cs="Times New Roman"/>
          <w:sz w:val="28"/>
          <w:szCs w:val="28"/>
        </w:rPr>
        <w:t xml:space="preserve">, вероятности перехода формируют матрицу размерности </w:t>
      </w:r>
      <m:oMath>
        <m:r>
          <w:rPr>
            <w:rFonts w:ascii="Cambria Math" w:eastAsiaTheme="minorEastAsia" w:hAnsi="Cambria Math" w:cs="Times New Roman"/>
            <w:sz w:val="28"/>
            <w:szCs w:val="28"/>
          </w:rPr>
          <m:t>K×K</m:t>
        </m:r>
      </m:oMath>
      <w:r w:rsidRPr="00F469EF">
        <w:rPr>
          <w:rFonts w:ascii="Times New Roman" w:eastAsiaTheme="minorEastAsia" w:hAnsi="Times New Roman" w:cs="Times New Roman"/>
          <w:sz w:val="28"/>
          <w:szCs w:val="28"/>
        </w:rPr>
        <w:t>:</w:t>
      </w:r>
    </w:p>
    <w:p w14:paraId="301EA0F6"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vertAlign w:val="subscript"/>
        </w:rPr>
      </w:pPr>
      <m:oMath>
        <m:r>
          <w:rPr>
            <w:rFonts w:ascii="Cambria Math" w:eastAsiaTheme="minorEastAsia" w:hAnsi="Cambria Math" w:cs="Times New Roman"/>
            <w:sz w:val="28"/>
            <w:szCs w:val="28"/>
            <w:vertAlign w:val="subscript"/>
          </w:rPr>
          <m:t>P=</m:t>
        </m:r>
        <m:d>
          <m:dPr>
            <m:begChr m:val="["/>
            <m:endChr m:val="]"/>
            <m:ctrlPr>
              <w:rPr>
                <w:rFonts w:ascii="Cambria Math" w:eastAsiaTheme="minorEastAsia" w:hAnsi="Cambria Math" w:cs="Times New Roman"/>
                <w:i/>
                <w:sz w:val="28"/>
                <w:szCs w:val="28"/>
                <w:vertAlign w:val="subscript"/>
              </w:rPr>
            </m:ctrlPr>
          </m:dPr>
          <m:e>
            <m:m>
              <m:mPr>
                <m:mcs>
                  <m:mc>
                    <m:mcPr>
                      <m:count m:val="3"/>
                      <m:mcJc m:val="center"/>
                    </m:mcPr>
                  </m:mc>
                </m:mcs>
                <m:ctrlPr>
                  <w:rPr>
                    <w:rFonts w:ascii="Cambria Math" w:eastAsiaTheme="minorEastAsia" w:hAnsi="Cambria Math" w:cs="Times New Roman"/>
                    <w:i/>
                    <w:sz w:val="28"/>
                    <w:szCs w:val="28"/>
                    <w:vertAlign w:val="subscript"/>
                  </w:rPr>
                </m:ctrlPr>
              </m:mP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11</m:t>
                      </m:r>
                    </m:sub>
                  </m:sSub>
                </m:e>
                <m:e>
                  <m:r>
                    <w:rPr>
                      <w:rFonts w:ascii="Cambria Math" w:eastAsiaTheme="minorEastAsia" w:hAnsi="Cambria Math" w:cs="Times New Roman"/>
                      <w:sz w:val="28"/>
                      <w:szCs w:val="28"/>
                      <w:vertAlign w:val="subscript"/>
                    </w:rPr>
                    <m:t xml:space="preserve">. . . </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1k</m:t>
                      </m:r>
                    </m:sub>
                  </m:sSub>
                </m:e>
              </m:mr>
              <m:mr>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m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k1</m:t>
                      </m:r>
                    </m:sub>
                  </m:sSub>
                </m:e>
                <m:e>
                  <m:r>
                    <w:rPr>
                      <w:rFonts w:ascii="Cambria Math" w:eastAsiaTheme="minorEastAsia" w:hAnsi="Cambria Math" w:cs="Times New Roman"/>
                      <w:sz w:val="28"/>
                      <w:szCs w:val="28"/>
                      <w:vertAlign w:val="subscript"/>
                    </w:rPr>
                    <m:t>…</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kk</m:t>
                      </m:r>
                    </m:sub>
                  </m:sSub>
                </m:e>
              </m:mr>
            </m:m>
          </m:e>
        </m:d>
      </m:oMath>
      <w:r w:rsidRPr="00F469EF">
        <w:rPr>
          <w:rFonts w:ascii="Times New Roman" w:eastAsiaTheme="minorEastAsia" w:hAnsi="Times New Roman" w:cs="Times New Roman"/>
          <w:sz w:val="28"/>
          <w:szCs w:val="28"/>
          <w:vertAlign w:val="subscript"/>
        </w:rPr>
        <w:t>.</w:t>
      </w:r>
    </w:p>
    <w:p w14:paraId="2211D33D" w14:textId="5253B358"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Элементы матрицы удовлетворяют условиям </w:t>
      </w:r>
      <m:oMath>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 последнее из которых гарантирует равенство суммы всех элементов каждой из строк единице. Такая матрица называется стохастической. Любая стохастическая матрица может служить матрицей вероятностей перехода.</w:t>
      </w:r>
    </w:p>
    <w:p w14:paraId="20E184C8"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color w:val="000000" w:themeColor="text1"/>
        </w:rPr>
      </w:pPr>
      <w:bookmarkStart w:id="119" w:name="_Toc58017206"/>
      <w:bookmarkStart w:id="120" w:name="_Toc59550696"/>
      <w:r w:rsidRPr="001D00FD">
        <w:rPr>
          <w:rFonts w:ascii="Times New Roman" w:eastAsiaTheme="minorEastAsia" w:hAnsi="Times New Roman" w:cs="Times New Roman"/>
          <w:color w:val="000000" w:themeColor="text1"/>
        </w:rPr>
        <w:t>2.7 Модели на баз</w:t>
      </w:r>
      <w:r>
        <w:rPr>
          <w:rFonts w:ascii="Times New Roman" w:eastAsiaTheme="minorEastAsia" w:hAnsi="Times New Roman" w:cs="Times New Roman"/>
          <w:color w:val="000000" w:themeColor="text1"/>
        </w:rPr>
        <w:t>е деревьев классификации и регре</w:t>
      </w:r>
      <w:r w:rsidRPr="001D00FD">
        <w:rPr>
          <w:rFonts w:ascii="Times New Roman" w:eastAsiaTheme="minorEastAsia" w:hAnsi="Times New Roman" w:cs="Times New Roman"/>
          <w:color w:val="000000" w:themeColor="text1"/>
        </w:rPr>
        <w:t>ссии</w:t>
      </w:r>
      <w:bookmarkEnd w:id="119"/>
      <w:bookmarkEnd w:id="120"/>
    </w:p>
    <w:p w14:paraId="06AFBA49" w14:textId="625E1135" w:rsidR="00F7189D" w:rsidRPr="00F469EF" w:rsidRDefault="00F7189D" w:rsidP="004372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Рассмотрим деревья классификации и регрессии – </w:t>
      </w:r>
      <w:r w:rsidRPr="00F469EF">
        <w:rPr>
          <w:rFonts w:ascii="Times New Roman" w:eastAsiaTheme="minorEastAsia" w:hAnsi="Times New Roman" w:cs="Times New Roman"/>
          <w:sz w:val="28"/>
          <w:szCs w:val="28"/>
          <w:lang w:val="en-US"/>
        </w:rPr>
        <w:t>CART</w:t>
      </w:r>
      <w:ins w:id="121" w:author="Учетная запись Майкрософт" w:date="2020-12-16T10:09:00Z">
        <w:r w:rsidR="00062540">
          <w:rPr>
            <w:rFonts w:ascii="Times New Roman" w:eastAsiaTheme="minorEastAsia" w:hAnsi="Times New Roman" w:cs="Times New Roman"/>
            <w:sz w:val="28"/>
            <w:szCs w:val="28"/>
          </w:rPr>
          <w:t xml:space="preserve"> (</w:t>
        </w:r>
        <w:r w:rsidR="00062540">
          <w:rPr>
            <w:rFonts w:ascii="Times New Roman" w:eastAsiaTheme="minorEastAsia" w:hAnsi="Times New Roman" w:cs="Times New Roman"/>
            <w:sz w:val="28"/>
            <w:szCs w:val="28"/>
            <w:lang w:val="en-US"/>
          </w:rPr>
          <w:t>Classification</w:t>
        </w:r>
        <w:r w:rsidR="00062540" w:rsidRPr="00062540">
          <w:rPr>
            <w:rFonts w:ascii="Times New Roman" w:eastAsiaTheme="minorEastAsia" w:hAnsi="Times New Roman" w:cs="Times New Roman"/>
            <w:sz w:val="28"/>
            <w:szCs w:val="28"/>
            <w:rPrChange w:id="122" w:author="Учетная запись Майкрософт" w:date="2020-12-16T10:09:00Z">
              <w:rPr>
                <w:rFonts w:ascii="Times New Roman" w:eastAsiaTheme="minorEastAsia" w:hAnsi="Times New Roman" w:cs="Times New Roman"/>
                <w:sz w:val="28"/>
                <w:szCs w:val="28"/>
                <w:lang w:val="en-US"/>
              </w:rPr>
            </w:rPrChange>
          </w:rPr>
          <w:t xml:space="preserve"> </w:t>
        </w:r>
        <w:r w:rsidR="00062540">
          <w:rPr>
            <w:rFonts w:ascii="Times New Roman" w:eastAsiaTheme="minorEastAsia" w:hAnsi="Times New Roman" w:cs="Times New Roman"/>
            <w:sz w:val="28"/>
            <w:szCs w:val="28"/>
            <w:lang w:val="en-US"/>
          </w:rPr>
          <w:t>and</w:t>
        </w:r>
        <w:r w:rsidR="00062540" w:rsidRPr="00062540">
          <w:rPr>
            <w:rFonts w:ascii="Times New Roman" w:eastAsiaTheme="minorEastAsia" w:hAnsi="Times New Roman" w:cs="Times New Roman"/>
            <w:sz w:val="28"/>
            <w:szCs w:val="28"/>
            <w:rPrChange w:id="123" w:author="Учетная запись Майкрософт" w:date="2020-12-16T10:09:00Z">
              <w:rPr>
                <w:rFonts w:ascii="Times New Roman" w:eastAsiaTheme="minorEastAsia" w:hAnsi="Times New Roman" w:cs="Times New Roman"/>
                <w:sz w:val="28"/>
                <w:szCs w:val="28"/>
                <w:lang w:val="en-US"/>
              </w:rPr>
            </w:rPrChange>
          </w:rPr>
          <w:t xml:space="preserve"> </w:t>
        </w:r>
        <w:r w:rsidR="00062540">
          <w:rPr>
            <w:rFonts w:ascii="Times New Roman" w:eastAsiaTheme="minorEastAsia" w:hAnsi="Times New Roman" w:cs="Times New Roman"/>
            <w:sz w:val="28"/>
            <w:szCs w:val="28"/>
            <w:lang w:val="en-US"/>
          </w:rPr>
          <w:t>Regression</w:t>
        </w:r>
        <w:r w:rsidR="00062540" w:rsidRPr="00062540">
          <w:rPr>
            <w:rFonts w:ascii="Times New Roman" w:eastAsiaTheme="minorEastAsia" w:hAnsi="Times New Roman" w:cs="Times New Roman"/>
            <w:sz w:val="28"/>
            <w:szCs w:val="28"/>
            <w:rPrChange w:id="124" w:author="Учетная запись Майкрософт" w:date="2020-12-16T10:09:00Z">
              <w:rPr>
                <w:rFonts w:ascii="Times New Roman" w:eastAsiaTheme="minorEastAsia" w:hAnsi="Times New Roman" w:cs="Times New Roman"/>
                <w:sz w:val="28"/>
                <w:szCs w:val="28"/>
                <w:lang w:val="en-US"/>
              </w:rPr>
            </w:rPrChange>
          </w:rPr>
          <w:t xml:space="preserve"> </w:t>
        </w:r>
        <w:r w:rsidR="00062540">
          <w:rPr>
            <w:rFonts w:ascii="Times New Roman" w:eastAsiaTheme="minorEastAsia" w:hAnsi="Times New Roman" w:cs="Times New Roman"/>
            <w:sz w:val="28"/>
            <w:szCs w:val="28"/>
            <w:lang w:val="en-US"/>
          </w:rPr>
          <w:t>Tree</w:t>
        </w:r>
        <w:r w:rsidR="00062540" w:rsidRPr="0028569C">
          <w:rPr>
            <w:rFonts w:ascii="Times New Roman" w:eastAsiaTheme="minorEastAsia" w:hAnsi="Times New Roman" w:cs="Times New Roman"/>
            <w:sz w:val="28"/>
            <w:szCs w:val="28"/>
          </w:rPr>
          <w:t>)</w:t>
        </w:r>
      </w:ins>
      <w:r w:rsidRPr="00F469EF">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представляет из себя алгоритм бинарного дерева решений, который предназначен для решения задач классификации и регрессии.</w:t>
      </w:r>
    </w:p>
    <w:p w14:paraId="1E8A3CE4"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Стоит также отметить, что деревья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всё чаще применяют для прогнозирования временных рядов.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используют при моделировании процессов, на которые влияют внешние и категориальные факторы. При влиянии внешних непрерывных факторов используют деревья </w:t>
      </w:r>
      <w:r w:rsidRPr="00F469EF">
        <w:rPr>
          <w:rFonts w:ascii="Times New Roman" w:eastAsiaTheme="minorEastAsia" w:hAnsi="Times New Roman" w:cs="Times New Roman"/>
          <w:sz w:val="28"/>
          <w:szCs w:val="28"/>
        </w:rPr>
        <w:lastRenderedPageBreak/>
        <w:t>регрессии, при категориальных – деревья классификации. Также имеет место быть смешение этих деревьев при влиянии обоих факторов.</w:t>
      </w:r>
    </w:p>
    <w:p w14:paraId="384EBD69" w14:textId="24EE81A2" w:rsidR="00F7189D" w:rsidRDefault="00F7189D" w:rsidP="00F7189D">
      <w:pPr>
        <w:spacing w:after="0" w:line="360" w:lineRule="auto"/>
        <w:ind w:firstLine="709"/>
        <w:jc w:val="both"/>
        <w:rPr>
          <w:rFonts w:ascii="Times New Roman" w:eastAsiaTheme="minorEastAsia" w:hAnsi="Times New Roman" w:cs="Times New Roman"/>
          <w:sz w:val="28"/>
          <w:szCs w:val="28"/>
          <w:lang w:val="en-US"/>
        </w:rPr>
      </w:pPr>
      <w:r w:rsidRPr="00F469EF">
        <w:rPr>
          <w:rFonts w:ascii="Times New Roman" w:eastAsiaTheme="minorEastAsia" w:hAnsi="Times New Roman" w:cs="Times New Roman"/>
          <w:sz w:val="28"/>
          <w:szCs w:val="28"/>
        </w:rPr>
        <w:t xml:space="preserve">По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прогнозируемое значение временного ряда зависит от предыдущих значений и некоторых независимых переменных. Рассмотрим бинарное классификационно-регрессионное дерево, которое описано в источнике </w:t>
      </w:r>
      <w:r w:rsidRPr="00F469EF">
        <w:rPr>
          <w:rFonts w:ascii="Times New Roman" w:eastAsiaTheme="minorEastAsia" w:hAnsi="Times New Roman" w:cs="Times New Roman"/>
          <w:sz w:val="28"/>
          <w:szCs w:val="28"/>
          <w:lang w:val="en-US"/>
        </w:rPr>
        <w:t>[</w:t>
      </w:r>
      <w:r w:rsidR="007B1F59">
        <w:rPr>
          <w:rFonts w:ascii="Times New Roman" w:eastAsiaTheme="minorEastAsia" w:hAnsi="Times New Roman" w:cs="Times New Roman"/>
          <w:sz w:val="28"/>
          <w:szCs w:val="28"/>
          <w:lang w:val="en-US"/>
        </w:rPr>
        <w:t>1</w:t>
      </w:r>
      <w:r w:rsidR="006B395D">
        <w:rPr>
          <w:rFonts w:ascii="Times New Roman" w:eastAsiaTheme="minorEastAsia" w:hAnsi="Times New Roman" w:cs="Times New Roman"/>
          <w:sz w:val="28"/>
          <w:szCs w:val="28"/>
          <w:lang w:val="en-US"/>
        </w:rPr>
        <w:t>9</w:t>
      </w:r>
      <w:r w:rsidRPr="00F469EF">
        <w:rPr>
          <w:rFonts w:ascii="Times New Roman" w:eastAsiaTheme="minorEastAsia" w:hAnsi="Times New Roman" w:cs="Times New Roman"/>
          <w:sz w:val="28"/>
          <w:szCs w:val="28"/>
          <w:lang w:val="en-US"/>
        </w:rPr>
        <w:t xml:space="preserve">]. </w:t>
      </w:r>
    </w:p>
    <w:p w14:paraId="341162D4" w14:textId="77777777" w:rsidR="00F7189D" w:rsidRDefault="00F7189D" w:rsidP="00F7189D">
      <w:pPr>
        <w:spacing w:after="0" w:line="360" w:lineRule="auto"/>
        <w:ind w:firstLine="709"/>
        <w:jc w:val="center"/>
        <w:rPr>
          <w:rFonts w:ascii="Times New Roman" w:eastAsiaTheme="minorEastAsia" w:hAnsi="Times New Roman" w:cs="Times New Roman"/>
          <w:sz w:val="28"/>
          <w:szCs w:val="28"/>
          <w:lang w:val="en-US"/>
        </w:rPr>
      </w:pPr>
      <w:r w:rsidRPr="00F469EF">
        <w:rPr>
          <w:noProof/>
          <w:sz w:val="28"/>
          <w:szCs w:val="28"/>
          <w:lang w:eastAsia="ru-RU"/>
        </w:rPr>
        <w:drawing>
          <wp:inline distT="0" distB="0" distL="0" distR="0" wp14:anchorId="60FDFBBB" wp14:editId="0AAF2268">
            <wp:extent cx="3145809" cy="19857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731" t="22896" r="21301" b="15966"/>
                    <a:stretch/>
                  </pic:blipFill>
                  <pic:spPr bwMode="auto">
                    <a:xfrm>
                      <a:off x="0" y="0"/>
                      <a:ext cx="3146502" cy="1986186"/>
                    </a:xfrm>
                    <a:prstGeom prst="rect">
                      <a:avLst/>
                    </a:prstGeom>
                    <a:ln>
                      <a:noFill/>
                    </a:ln>
                    <a:extLst>
                      <a:ext uri="{53640926-AAD7-44D8-BBD7-CCE9431645EC}">
                        <a14:shadowObscured xmlns:a14="http://schemas.microsoft.com/office/drawing/2010/main"/>
                      </a:ext>
                    </a:extLst>
                  </pic:spPr>
                </pic:pic>
              </a:graphicData>
            </a:graphic>
          </wp:inline>
        </w:drawing>
      </w:r>
    </w:p>
    <w:p w14:paraId="1A094179" w14:textId="77777777" w:rsidR="00F7189D" w:rsidRPr="00B212AA" w:rsidRDefault="00F7189D" w:rsidP="00F7189D">
      <w:pPr>
        <w:spacing w:after="0" w:line="360" w:lineRule="auto"/>
        <w:ind w:firstLine="709"/>
        <w:jc w:val="center"/>
        <w:rPr>
          <w:rFonts w:ascii="Times New Roman" w:eastAsiaTheme="minorEastAsia" w:hAnsi="Times New Roman" w:cs="Times New Roman"/>
          <w:sz w:val="24"/>
          <w:szCs w:val="28"/>
        </w:rPr>
      </w:pPr>
      <w:r w:rsidRPr="00B212AA">
        <w:rPr>
          <w:rFonts w:ascii="Times New Roman" w:eastAsiaTheme="minorEastAsia" w:hAnsi="Times New Roman" w:cs="Times New Roman"/>
          <w:sz w:val="24"/>
          <w:szCs w:val="28"/>
        </w:rPr>
        <w:t xml:space="preserve">Рисунок 7 – </w:t>
      </w:r>
      <w:r w:rsidRPr="00B212AA">
        <w:rPr>
          <w:rFonts w:ascii="Times New Roman" w:eastAsiaTheme="minorEastAsia" w:hAnsi="Times New Roman" w:cs="Times New Roman"/>
          <w:sz w:val="24"/>
          <w:szCs w:val="28"/>
          <w:lang w:val="en-US"/>
        </w:rPr>
        <w:t>CART</w:t>
      </w:r>
    </w:p>
    <w:p w14:paraId="70218C5B" w14:textId="77777777" w:rsidR="00F7189D" w:rsidRPr="00F469EF" w:rsidRDefault="00F7189D" w:rsidP="004372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Сначала предыдущее значение процесса сравнивается с константой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При выполнении неравенства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11</m:t>
            </m:r>
          </m:sub>
        </m:sSub>
      </m:oMath>
      <w:r w:rsidRPr="00F469EF">
        <w:rPr>
          <w:rFonts w:ascii="Times New Roman" w:eastAsiaTheme="minorEastAsia" w:hAnsi="Times New Roman" w:cs="Times New Roman"/>
          <w:sz w:val="28"/>
          <w:szCs w:val="28"/>
        </w:rPr>
        <w:t xml:space="preserve">, при невыполнении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12</m:t>
            </m:r>
          </m:sub>
        </m:sSub>
      </m:oMath>
      <w:r w:rsidRPr="00F469EF">
        <w:rPr>
          <w:rFonts w:ascii="Times New Roman" w:eastAsiaTheme="minorEastAsia" w:hAnsi="Times New Roman" w:cs="Times New Roman"/>
          <w:sz w:val="28"/>
          <w:szCs w:val="28"/>
        </w:rPr>
        <w:t xml:space="preserve">. Проверки продолжаются до того момента, пока не будет обнаружен лист дерева, в котором происходит определение будущего значения процесса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F469EF">
        <w:rPr>
          <w:rFonts w:ascii="Times New Roman" w:eastAsiaTheme="minorEastAsia" w:hAnsi="Times New Roman" w:cs="Times New Roman"/>
          <w:sz w:val="28"/>
          <w:szCs w:val="28"/>
        </w:rPr>
        <w:t>. При поиске этого листа используются непрерывные и категориальные переменные, для которых выполняется проверка присутствия значения в одном из заранее определенных подмножеств. Значения пороговых констант и подмножеств выполняется на этапе обучения дерева.</w:t>
      </w:r>
    </w:p>
    <w:p w14:paraId="52127140" w14:textId="71BB895E" w:rsidR="00F7189D" w:rsidRPr="00985C3C"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eastAsiaTheme="minorEastAsia" w:hAnsi="Times New Roman" w:cs="Times New Roman"/>
          <w:sz w:val="28"/>
          <w:szCs w:val="28"/>
        </w:rPr>
        <w:t xml:space="preserve">Так можно сделать вывод о том, что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 модель, в основе которой лежит зависимость будущей величины процесса </w:t>
      </w:r>
      <m:oMath>
        <m:r>
          <w:rPr>
            <w:rFonts w:ascii="Cambria Math" w:eastAsiaTheme="minorEastAsia" w:hAnsi="Cambria Math" w:cs="Times New Roman"/>
            <w:sz w:val="28"/>
            <w:szCs w:val="28"/>
          </w:rPr>
          <m:t>Z(t)</m:t>
        </m:r>
      </m:oMath>
      <w:r w:rsidRPr="00F469EF">
        <w:rPr>
          <w:rFonts w:ascii="Times New Roman" w:eastAsiaTheme="minorEastAsia" w:hAnsi="Times New Roman" w:cs="Times New Roman"/>
          <w:sz w:val="28"/>
          <w:szCs w:val="28"/>
        </w:rPr>
        <w:t xml:space="preserve"> посредствам построения структуры дерева.</w:t>
      </w:r>
      <w:r w:rsidRPr="007F2FDD">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w:t>
      </w:r>
      <w:r w:rsidR="006B395D" w:rsidRPr="002E69B2">
        <w:rPr>
          <w:rFonts w:ascii="Times New Roman" w:eastAsiaTheme="minorEastAsia" w:hAnsi="Times New Roman" w:cs="Times New Roman"/>
          <w:sz w:val="28"/>
          <w:szCs w:val="28"/>
          <w:rPrChange w:id="125" w:author="Иван Слеповичев" w:date="2020-12-15T14:56:00Z">
            <w:rPr>
              <w:rFonts w:ascii="Times New Roman" w:eastAsiaTheme="minorEastAsia" w:hAnsi="Times New Roman" w:cs="Times New Roman"/>
              <w:sz w:val="28"/>
              <w:szCs w:val="28"/>
              <w:lang w:val="en-US"/>
            </w:rPr>
          </w:rPrChange>
        </w:rPr>
        <w:t>20</w:t>
      </w:r>
      <w:r w:rsidRPr="00985C3C">
        <w:rPr>
          <w:rFonts w:ascii="Times New Roman" w:hAnsi="Times New Roman" w:cs="Times New Roman"/>
          <w:sz w:val="28"/>
          <w:szCs w:val="28"/>
        </w:rPr>
        <w:t>]</w:t>
      </w:r>
    </w:p>
    <w:p w14:paraId="288F7733" w14:textId="77777777" w:rsidR="00F7189D" w:rsidRPr="00985C3C" w:rsidRDefault="00F7189D" w:rsidP="00F7189D">
      <w:pPr>
        <w:rPr>
          <w:sz w:val="28"/>
          <w:szCs w:val="28"/>
        </w:rPr>
      </w:pPr>
      <w:r w:rsidRPr="00985C3C">
        <w:rPr>
          <w:sz w:val="28"/>
          <w:szCs w:val="28"/>
        </w:rPr>
        <w:br w:type="page"/>
      </w:r>
    </w:p>
    <w:p w14:paraId="22DC95ED"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rPr>
      </w:pPr>
      <w:bookmarkStart w:id="126" w:name="_Toc58017207"/>
      <w:bookmarkStart w:id="127" w:name="_Toc59550697"/>
      <w:r w:rsidRPr="001D00FD">
        <w:rPr>
          <w:rFonts w:ascii="Times New Roman" w:eastAsiaTheme="minorEastAsia" w:hAnsi="Times New Roman" w:cs="Times New Roman"/>
          <w:color w:val="000000" w:themeColor="text1"/>
        </w:rPr>
        <w:lastRenderedPageBreak/>
        <w:t>3 Практическая часть</w:t>
      </w:r>
      <w:bookmarkEnd w:id="126"/>
      <w:bookmarkEnd w:id="127"/>
    </w:p>
    <w:p w14:paraId="037079FF" w14:textId="2A340CC5" w:rsidR="00F7189D"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Из источника </w:t>
      </w:r>
      <w:r w:rsidRPr="00985C3C">
        <w:rPr>
          <w:rFonts w:ascii="Times New Roman" w:eastAsiaTheme="minorEastAsia" w:hAnsi="Times New Roman" w:cs="Times New Roman"/>
          <w:sz w:val="28"/>
          <w:szCs w:val="28"/>
        </w:rPr>
        <w:t>[</w:t>
      </w:r>
      <w:r w:rsidR="006B395D" w:rsidRPr="006B395D">
        <w:rPr>
          <w:rFonts w:ascii="Times New Roman" w:eastAsiaTheme="minorEastAsia" w:hAnsi="Times New Roman" w:cs="Times New Roman"/>
          <w:sz w:val="28"/>
          <w:szCs w:val="28"/>
        </w:rPr>
        <w:t>21</w:t>
      </w:r>
      <w:r w:rsidRPr="00985C3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были предварительно скачаны данные, </w:t>
      </w:r>
      <w:ins w:id="128" w:author="Иван Слеповичев" w:date="2020-12-15T17:12:00Z">
        <w:r w:rsidR="00A1624F" w:rsidRPr="00A1624F">
          <w:rPr>
            <w:rFonts w:ascii="Times New Roman" w:eastAsiaTheme="minorEastAsia" w:hAnsi="Times New Roman" w:cs="Times New Roman"/>
            <w:sz w:val="28"/>
            <w:szCs w:val="28"/>
            <w:rPrChange w:id="129" w:author="Иван Слеповичев" w:date="2020-12-15T17:13:00Z">
              <w:rPr>
                <w:rFonts w:ascii="Times New Roman" w:eastAsiaTheme="minorEastAsia" w:hAnsi="Times New Roman" w:cs="Times New Roman"/>
                <w:sz w:val="28"/>
                <w:szCs w:val="28"/>
                <w:lang w:val="en-US"/>
              </w:rPr>
            </w:rPrChange>
          </w:rPr>
          <w:t xml:space="preserve">– </w:t>
        </w:r>
      </w:ins>
      <w:r>
        <w:rPr>
          <w:rFonts w:ascii="Times New Roman" w:eastAsiaTheme="minorEastAsia" w:hAnsi="Times New Roman" w:cs="Times New Roman"/>
          <w:sz w:val="28"/>
          <w:szCs w:val="28"/>
        </w:rPr>
        <w:t xml:space="preserve">таблица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В файле находятся данные, характеризующие </w:t>
      </w:r>
      <w:r w:rsidRPr="00F469EF">
        <w:rPr>
          <w:rFonts w:ascii="Times New Roman" w:eastAsiaTheme="minorEastAsia" w:hAnsi="Times New Roman" w:cs="Times New Roman"/>
          <w:sz w:val="28"/>
          <w:szCs w:val="28"/>
        </w:rPr>
        <w:t>суммарн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торгов</w:t>
      </w:r>
      <w:r>
        <w:rPr>
          <w:rFonts w:ascii="Times New Roman" w:eastAsiaTheme="minorEastAsia" w:hAnsi="Times New Roman" w:cs="Times New Roman"/>
          <w:sz w:val="28"/>
          <w:szCs w:val="28"/>
        </w:rPr>
        <w:t>ый трафик по месяцам</w:t>
      </w:r>
      <w:r w:rsidRPr="00F469EF">
        <w:rPr>
          <w:rFonts w:ascii="Times New Roman" w:eastAsiaTheme="minorEastAsia" w:hAnsi="Times New Roman" w:cs="Times New Roman"/>
          <w:sz w:val="28"/>
          <w:szCs w:val="28"/>
        </w:rPr>
        <w:t>, указанн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в долларах, для различных стран с 1957 года по 2020 год.</w:t>
      </w:r>
      <w:r>
        <w:rPr>
          <w:rFonts w:ascii="Times New Roman" w:eastAsiaTheme="minorEastAsia" w:hAnsi="Times New Roman" w:cs="Times New Roman"/>
          <w:sz w:val="28"/>
          <w:szCs w:val="28"/>
        </w:rPr>
        <w:t xml:space="preserve"> Таблица состоит из 25 столбцов (параметров). Лишь часть из них потребуется для решения поставленной задачи. Эти параметры можно условно поделить на три категории: </w:t>
      </w:r>
    </w:p>
    <w:p w14:paraId="0D04D766" w14:textId="77777777" w:rsidR="00F7189D" w:rsidRPr="00985C3C" w:rsidRDefault="00F7189D" w:rsidP="00F7189D">
      <w:pPr>
        <w:pStyle w:val="a9"/>
        <w:numPr>
          <w:ilvl w:val="0"/>
          <w:numId w:val="19"/>
        </w:numPr>
        <w:spacing w:after="0" w:line="360" w:lineRule="auto"/>
        <w:jc w:val="both"/>
        <w:rPr>
          <w:rFonts w:ascii="Times New Roman" w:hAnsi="Times New Roman" w:cs="Times New Roman"/>
          <w:color w:val="000000"/>
          <w:sz w:val="28"/>
          <w:szCs w:val="28"/>
        </w:rPr>
      </w:pPr>
      <w:r w:rsidRPr="009A2158">
        <w:rPr>
          <w:rFonts w:ascii="Times New Roman" w:eastAsiaTheme="minorEastAsia" w:hAnsi="Times New Roman" w:cs="Times New Roman"/>
          <w:sz w:val="28"/>
          <w:szCs w:val="28"/>
        </w:rPr>
        <w:t xml:space="preserve">параметры, отвечающие за дату: год </w:t>
      </w:r>
      <w:r w:rsidRPr="00985C3C">
        <w:rPr>
          <w:rFonts w:ascii="Times New Roman" w:eastAsiaTheme="minorEastAsia" w:hAnsi="Times New Roman" w:cs="Times New Roman"/>
          <w:sz w:val="28"/>
          <w:szCs w:val="28"/>
        </w:rPr>
        <w:t>(</w:t>
      </w:r>
      <w:r w:rsidRPr="009A2158">
        <w:rPr>
          <w:rFonts w:ascii="Times New Roman" w:eastAsiaTheme="minorEastAsia" w:hAnsi="Times New Roman" w:cs="Times New Roman"/>
          <w:sz w:val="28"/>
          <w:szCs w:val="28"/>
          <w:lang w:val="en-US"/>
        </w:rPr>
        <w:t>year</w:t>
      </w:r>
      <w:r w:rsidRPr="00985C3C">
        <w:rPr>
          <w:rFonts w:ascii="Times New Roman" w:eastAsiaTheme="minorEastAsia" w:hAnsi="Times New Roman" w:cs="Times New Roman"/>
          <w:sz w:val="28"/>
          <w:szCs w:val="28"/>
        </w:rPr>
        <w:t>)</w:t>
      </w:r>
      <w:r w:rsidRPr="009A2158">
        <w:rPr>
          <w:rFonts w:ascii="Times New Roman" w:eastAsiaTheme="minorEastAsia" w:hAnsi="Times New Roman" w:cs="Times New Roman"/>
          <w:sz w:val="28"/>
          <w:szCs w:val="28"/>
        </w:rPr>
        <w:t>, тип периода (</w:t>
      </w:r>
      <w:r w:rsidRPr="00985C3C">
        <w:rPr>
          <w:rFonts w:ascii="Times New Roman" w:hAnsi="Times New Roman" w:cs="Times New Roman"/>
          <w:color w:val="000000"/>
          <w:sz w:val="28"/>
          <w:szCs w:val="28"/>
        </w:rPr>
        <w:t>period_type), номер месяца (period_number), дата (period, period_in_date);</w:t>
      </w:r>
    </w:p>
    <w:p w14:paraId="0DC81A88" w14:textId="77777777" w:rsidR="00F7189D" w:rsidRPr="00985C3C" w:rsidRDefault="00F7189D" w:rsidP="00F7189D">
      <w:pPr>
        <w:pStyle w:val="a9"/>
        <w:numPr>
          <w:ilvl w:val="0"/>
          <w:numId w:val="19"/>
        </w:numPr>
        <w:spacing w:after="0" w:line="360" w:lineRule="auto"/>
        <w:jc w:val="both"/>
        <w:rPr>
          <w:rFonts w:ascii="Times New Roman" w:eastAsiaTheme="minorEastAsia" w:hAnsi="Times New Roman" w:cs="Times New Roman"/>
          <w:sz w:val="28"/>
          <w:szCs w:val="28"/>
        </w:rPr>
      </w:pPr>
      <w:r w:rsidRPr="00985C3C">
        <w:rPr>
          <w:rFonts w:ascii="Times New Roman" w:eastAsiaTheme="minorEastAsia" w:hAnsi="Times New Roman" w:cs="Times New Roman"/>
          <w:sz w:val="28"/>
          <w:szCs w:val="28"/>
        </w:rPr>
        <w:t>параметры, характеризующие страну: название (</w:t>
      </w:r>
      <w:r w:rsidRPr="00985C3C">
        <w:rPr>
          <w:rFonts w:ascii="Times New Roman" w:hAnsi="Times New Roman" w:cs="Times New Roman"/>
          <w:color w:val="000000"/>
          <w:sz w:val="28"/>
          <w:szCs w:val="28"/>
        </w:rPr>
        <w:t>country_english_name</w:t>
      </w:r>
      <w:r w:rsidRPr="00985C3C">
        <w:rPr>
          <w:rFonts w:ascii="Times New Roman" w:eastAsiaTheme="minorEastAsia" w:hAnsi="Times New Roman" w:cs="Times New Roman"/>
          <w:sz w:val="28"/>
          <w:szCs w:val="28"/>
        </w:rPr>
        <w:t>), код (</w:t>
      </w:r>
      <w:r w:rsidRPr="00985C3C">
        <w:rPr>
          <w:rFonts w:ascii="Times New Roman" w:eastAsiaTheme="minorEastAsia" w:hAnsi="Times New Roman" w:cs="Times New Roman"/>
          <w:sz w:val="28"/>
          <w:szCs w:val="28"/>
          <w:lang w:val="en-US"/>
        </w:rPr>
        <w:t>country</w:t>
      </w:r>
      <w:r w:rsidRPr="00985C3C">
        <w:rPr>
          <w:rFonts w:ascii="Times New Roman" w:eastAsiaTheme="minorEastAsia" w:hAnsi="Times New Roman" w:cs="Times New Roman"/>
          <w:sz w:val="28"/>
          <w:szCs w:val="28"/>
        </w:rPr>
        <w:t>_</w:t>
      </w:r>
      <w:r w:rsidRPr="00985C3C">
        <w:rPr>
          <w:rFonts w:ascii="Times New Roman" w:eastAsiaTheme="minorEastAsia" w:hAnsi="Times New Roman" w:cs="Times New Roman"/>
          <w:sz w:val="28"/>
          <w:szCs w:val="28"/>
          <w:lang w:val="en-US"/>
        </w:rPr>
        <w:t>code</w:t>
      </w:r>
      <w:r w:rsidRPr="00985C3C">
        <w:rPr>
          <w:rFonts w:ascii="Times New Roman" w:eastAsiaTheme="minorEastAsia" w:hAnsi="Times New Roman" w:cs="Times New Roman"/>
          <w:sz w:val="28"/>
          <w:szCs w:val="28"/>
        </w:rPr>
        <w:t>);</w:t>
      </w:r>
    </w:p>
    <w:p w14:paraId="50AE88E8" w14:textId="77777777" w:rsidR="00F7189D" w:rsidRPr="00985C3C" w:rsidRDefault="00F7189D" w:rsidP="00F7189D">
      <w:pPr>
        <w:pStyle w:val="a9"/>
        <w:numPr>
          <w:ilvl w:val="0"/>
          <w:numId w:val="19"/>
        </w:numPr>
        <w:spacing w:after="0" w:line="360" w:lineRule="auto"/>
        <w:jc w:val="both"/>
        <w:rPr>
          <w:rFonts w:ascii="Times New Roman" w:eastAsiaTheme="minorEastAsia" w:hAnsi="Times New Roman" w:cs="Times New Roman"/>
          <w:sz w:val="28"/>
          <w:szCs w:val="28"/>
        </w:rPr>
      </w:pPr>
      <w:r w:rsidRPr="00985C3C">
        <w:rPr>
          <w:rFonts w:ascii="Times New Roman" w:eastAsiaTheme="minorEastAsia" w:hAnsi="Times New Roman" w:cs="Times New Roman"/>
          <w:sz w:val="28"/>
          <w:szCs w:val="28"/>
        </w:rPr>
        <w:t>параметры, отвечающие за товарооборот: поле, в котором прописывается вид товарооборота - импорт/экспорт (</w:t>
      </w:r>
      <w:r w:rsidRPr="00985C3C">
        <w:rPr>
          <w:rFonts w:ascii="Times New Roman" w:hAnsi="Times New Roman" w:cs="Times New Roman"/>
          <w:color w:val="000000"/>
          <w:sz w:val="28"/>
          <w:szCs w:val="28"/>
        </w:rPr>
        <w:t>trade_flow_desc), объём товарооборота (</w:t>
      </w:r>
      <w:r w:rsidRPr="00985C3C">
        <w:rPr>
          <w:rFonts w:ascii="Times New Roman" w:hAnsi="Times New Roman" w:cs="Times New Roman"/>
          <w:color w:val="000000"/>
          <w:sz w:val="28"/>
          <w:szCs w:val="28"/>
          <w:lang w:val="en-US"/>
        </w:rPr>
        <w:t>value</w:t>
      </w:r>
      <w:r w:rsidRPr="00985C3C">
        <w:rPr>
          <w:rFonts w:ascii="Times New Roman" w:hAnsi="Times New Roman" w:cs="Times New Roman"/>
          <w:color w:val="000000"/>
          <w:sz w:val="28"/>
          <w:szCs w:val="28"/>
        </w:rPr>
        <w:t xml:space="preserve">). </w:t>
      </w:r>
    </w:p>
    <w:p w14:paraId="52C6FA48"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Объём товарооборота (</w:t>
      </w:r>
      <w:r>
        <w:rPr>
          <w:rFonts w:ascii="Times New Roman" w:eastAsiaTheme="minorEastAsia" w:hAnsi="Times New Roman" w:cs="Times New Roman"/>
          <w:sz w:val="28"/>
          <w:szCs w:val="28"/>
          <w:lang w:val="en-US"/>
        </w:rPr>
        <w:t>value</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представлен в этой таблице суммарным объёмом экспорта/импорта по всем торговым группам в долларах для различных стран.</w:t>
      </w:r>
    </w:p>
    <w:p w14:paraId="367C795E" w14:textId="77777777" w:rsidR="00F7189D"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Целью работы является проверка возможности прогнозирования суммарного торгового трафика импорта для некоторых крупных стран нейросетевыми методами. </w:t>
      </w:r>
    </w:p>
    <w:p w14:paraId="6048E37D" w14:textId="77777777" w:rsidR="00F7189D" w:rsidRPr="00985C3C"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Решать задачу будем построением и обучением нейросетевой модели.</w:t>
      </w:r>
    </w:p>
    <w:p w14:paraId="674C122B" w14:textId="77777777" w:rsidR="00F7189D" w:rsidRPr="009B5151" w:rsidRDefault="00F7189D" w:rsidP="00F7189D">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3.1 Описание программных и математических инструментов</w:t>
      </w:r>
    </w:p>
    <w:p w14:paraId="36E7A61F" w14:textId="77777777" w:rsidR="00150169"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Программа была написана на высокоуровневом языке программирования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p>
    <w:p w14:paraId="618838DE" w14:textId="3DDD92C2" w:rsidR="00F7189D" w:rsidRDefault="00F7189D" w:rsidP="00150169">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поддерживает структурное, обо</w:t>
      </w:r>
      <w:ins w:id="130" w:author="Иван Слеповичев" w:date="2020-12-15T17:14:00Z">
        <w:r w:rsidR="002F4B08">
          <w:rPr>
            <w:rFonts w:ascii="Times New Roman" w:eastAsiaTheme="minorEastAsia" w:hAnsi="Times New Roman" w:cs="Times New Roman"/>
            <w:sz w:val="28"/>
            <w:szCs w:val="28"/>
          </w:rPr>
          <w:t>б</w:t>
        </w:r>
      </w:ins>
      <w:r>
        <w:rPr>
          <w:rFonts w:ascii="Times New Roman" w:eastAsiaTheme="minorEastAsia" w:hAnsi="Times New Roman" w:cs="Times New Roman"/>
          <w:sz w:val="28"/>
          <w:szCs w:val="28"/>
        </w:rPr>
        <w:t xml:space="preserve">щённое, объектно-ориентированное, функциональное и аспектно-ориентированное программирование. Динамическая типизация, автоматическое управление памятью, полная интроспекция, механизм обработки исключений – основные архитектурные черты. На сегодняшний момент </w:t>
      </w:r>
      <w:r>
        <w:rPr>
          <w:rFonts w:ascii="Times New Roman" w:eastAsiaTheme="minorEastAsia" w:hAnsi="Times New Roman" w:cs="Times New Roman"/>
          <w:sz w:val="28"/>
          <w:szCs w:val="28"/>
          <w:lang w:val="en-US"/>
        </w:rPr>
        <w:t>Python</w:t>
      </w:r>
      <w:r w:rsidRPr="00F7189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является активно </w:t>
      </w:r>
      <w:r>
        <w:rPr>
          <w:rFonts w:ascii="Times New Roman" w:eastAsiaTheme="minorEastAsia" w:hAnsi="Times New Roman" w:cs="Times New Roman"/>
          <w:sz w:val="28"/>
          <w:szCs w:val="28"/>
        </w:rPr>
        <w:lastRenderedPageBreak/>
        <w:t>развивающимся языком программирования.</w:t>
      </w:r>
      <w:r w:rsidR="00150169">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rPr>
        <w:t xml:space="preserve">Стандартная библиотека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в</w:t>
      </w:r>
      <w:r>
        <w:rPr>
          <w:rFonts w:ascii="Times New Roman" w:eastAsiaTheme="minorEastAsia" w:hAnsi="Times New Roman" w:cs="Times New Roman"/>
          <w:sz w:val="28"/>
          <w:szCs w:val="28"/>
        </w:rPr>
        <w:t>ключает набор полезных функций.</w:t>
      </w:r>
    </w:p>
    <w:p w14:paraId="41FA851A" w14:textId="66B0C4F0"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 xml:space="preserve"> представляет из себя программную библиотеку на языке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для обработки и анализа данных.  Работа </w:t>
      </w:r>
      <w:r w:rsidRPr="00F469EF">
        <w:rPr>
          <w:rFonts w:ascii="Times New Roman" w:eastAsiaTheme="minorEastAsia" w:hAnsi="Times New Roman" w:cs="Times New Roman"/>
          <w:sz w:val="28"/>
          <w:szCs w:val="28"/>
          <w:lang w:val="en-US"/>
        </w:rPr>
        <w:t>P</w:t>
      </w:r>
      <w:r w:rsidRPr="00F469EF">
        <w:rPr>
          <w:rFonts w:ascii="Times New Roman" w:eastAsiaTheme="minorEastAsia" w:hAnsi="Times New Roman" w:cs="Times New Roman"/>
          <w:sz w:val="28"/>
          <w:szCs w:val="28"/>
        </w:rPr>
        <w:t>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w:t>
      </w:r>
    </w:p>
    <w:p w14:paraId="42D0FD54" w14:textId="21C0A374" w:rsidR="00F7189D" w:rsidRPr="00610F3B" w:rsidRDefault="00F7189D" w:rsidP="00F7189D">
      <w:pPr>
        <w:pStyle w:val="ad"/>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lang w:val="en-US"/>
        </w:rPr>
        <w:t>NumPy</w:t>
      </w:r>
      <w:r w:rsidRPr="009C09B7">
        <w:rPr>
          <w:rFonts w:ascii="Times New Roman" w:hAnsi="Times New Roman" w:cs="Times New Roman"/>
          <w:color w:val="000000"/>
          <w:sz w:val="28"/>
          <w:szCs w:val="28"/>
        </w:rPr>
        <w:t xml:space="preserve"> является фундаментальным пакетом для научных вычислений</w:t>
      </w:r>
      <w:r>
        <w:rPr>
          <w:rFonts w:ascii="Times New Roman" w:hAnsi="Times New Roman" w:cs="Times New Roman"/>
          <w:color w:val="000000"/>
          <w:sz w:val="28"/>
          <w:szCs w:val="28"/>
        </w:rPr>
        <w:t xml:space="preserve"> на языке программирования</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Python</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Эта библиотека </w:t>
      </w:r>
      <w:del w:id="131" w:author="Иван Слеповичев" w:date="2020-12-15T17:15:00Z">
        <w:r w:rsidRPr="00F55E9B" w:rsidDel="002F4B08">
          <w:rPr>
            <w:rFonts w:ascii="Times New Roman" w:hAnsi="Times New Roman" w:cs="Times New Roman"/>
            <w:sz w:val="28"/>
            <w:szCs w:val="28"/>
          </w:rPr>
          <w:delText xml:space="preserve">также </w:delText>
        </w:r>
        <w:r w:rsidRPr="00F55E9B" w:rsidDel="002F4B08">
          <w:rPr>
            <w:rFonts w:ascii="Times New Roman" w:hAnsi="Times New Roman" w:cs="Times New Roman"/>
            <w:sz w:val="28"/>
            <w:szCs w:val="28"/>
            <w:shd w:val="clear" w:color="auto" w:fill="FFFFFF"/>
          </w:rPr>
          <w:delText>добавляет</w:delText>
        </w:r>
      </w:del>
      <w:ins w:id="132" w:author="Иван Слеповичев" w:date="2020-12-15T17:15:00Z">
        <w:r w:rsidR="002F4B08">
          <w:rPr>
            <w:rFonts w:ascii="Times New Roman" w:hAnsi="Times New Roman" w:cs="Times New Roman"/>
            <w:sz w:val="28"/>
            <w:szCs w:val="28"/>
            <w:shd w:val="clear" w:color="auto" w:fill="FFFFFF"/>
          </w:rPr>
          <w:t xml:space="preserve"> об</w:t>
        </w:r>
      </w:ins>
      <w:ins w:id="133" w:author="Иван Слеповичев" w:date="2020-12-15T17:16:00Z">
        <w:r w:rsidR="002F4B08">
          <w:rPr>
            <w:rFonts w:ascii="Times New Roman" w:hAnsi="Times New Roman" w:cs="Times New Roman"/>
            <w:sz w:val="28"/>
            <w:szCs w:val="28"/>
            <w:shd w:val="clear" w:color="auto" w:fill="FFFFFF"/>
          </w:rPr>
          <w:t>е</w:t>
        </w:r>
      </w:ins>
      <w:ins w:id="134" w:author="Иван Слеповичев" w:date="2020-12-15T17:15:00Z">
        <w:r w:rsidR="002F4B08">
          <w:rPr>
            <w:rFonts w:ascii="Times New Roman" w:hAnsi="Times New Roman" w:cs="Times New Roman"/>
            <w:sz w:val="28"/>
            <w:szCs w:val="28"/>
            <w:shd w:val="clear" w:color="auto" w:fill="FFFFFF"/>
          </w:rPr>
          <w:t xml:space="preserve">спечивает </w:t>
        </w:r>
      </w:ins>
      <w:del w:id="135" w:author="Иван Слеповичев" w:date="2020-12-15T17:15:00Z">
        <w:r w:rsidRPr="00F55E9B" w:rsidDel="002F4B08">
          <w:rPr>
            <w:rFonts w:ascii="Times New Roman" w:hAnsi="Times New Roman" w:cs="Times New Roman"/>
            <w:sz w:val="28"/>
            <w:szCs w:val="28"/>
            <w:shd w:val="clear" w:color="auto" w:fill="FFFFFF"/>
          </w:rPr>
          <w:delText xml:space="preserve"> </w:delText>
        </w:r>
      </w:del>
      <w:r w:rsidRPr="00F55E9B">
        <w:rPr>
          <w:rFonts w:ascii="Times New Roman" w:hAnsi="Times New Roman" w:cs="Times New Roman"/>
          <w:sz w:val="28"/>
          <w:szCs w:val="28"/>
          <w:shd w:val="clear" w:color="auto" w:fill="FFFFFF"/>
        </w:rPr>
        <w:t>поддержку больших многомерных массивов и матриц, вместе с большой библиотекой высокоуровневых  математических функций для операций с этими массивами.</w:t>
      </w:r>
    </w:p>
    <w:p w14:paraId="669352E9" w14:textId="3CF80D0C" w:rsidR="00F7189D" w:rsidRDefault="00F7189D" w:rsidP="00F7189D">
      <w:pPr>
        <w:spacing w:after="0" w:line="360" w:lineRule="auto"/>
        <w:ind w:firstLine="709"/>
        <w:jc w:val="both"/>
        <w:rPr>
          <w:rFonts w:ascii="Times New Roman" w:hAnsi="Times New Roman" w:cs="Times New Roman"/>
          <w:color w:val="000000"/>
          <w:sz w:val="28"/>
          <w:szCs w:val="28"/>
        </w:rPr>
      </w:pPr>
      <w:r w:rsidRPr="00896720">
        <w:rPr>
          <w:rFonts w:ascii="Times New Roman" w:hAnsi="Times New Roman" w:cs="Times New Roman"/>
          <w:color w:val="000000"/>
          <w:sz w:val="28"/>
          <w:szCs w:val="28"/>
          <w:lang w:val="en-US"/>
        </w:rPr>
        <w:t>TensorFlow</w:t>
      </w:r>
      <w:r w:rsidRPr="00F55E9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представляет из себя мощную библиотеку для создания нейронных сетей. </w:t>
      </w:r>
      <w:r w:rsidRPr="00896720">
        <w:rPr>
          <w:rFonts w:ascii="Times New Roman" w:hAnsi="Times New Roman" w:cs="Times New Roman"/>
          <w:color w:val="000000"/>
          <w:sz w:val="28"/>
          <w:szCs w:val="28"/>
          <w:lang w:val="en-US"/>
        </w:rPr>
        <w:t>TensorFlow</w:t>
      </w:r>
      <w:r>
        <w:rPr>
          <w:rFonts w:ascii="Times New Roman" w:hAnsi="Times New Roman" w:cs="Times New Roman"/>
          <w:color w:val="000000"/>
          <w:sz w:val="28"/>
          <w:szCs w:val="28"/>
        </w:rPr>
        <w:t xml:space="preserve"> предназначен для проектирования, создания, изучени</w:t>
      </w:r>
      <w:ins w:id="136" w:author="Иван Слеповичев" w:date="2020-12-15T17:16:00Z">
        <w:r w:rsidR="002F4B08">
          <w:rPr>
            <w:rFonts w:ascii="Times New Roman" w:hAnsi="Times New Roman" w:cs="Times New Roman"/>
            <w:color w:val="000000"/>
            <w:sz w:val="28"/>
            <w:szCs w:val="28"/>
          </w:rPr>
          <w:t>я</w:t>
        </w:r>
      </w:ins>
      <w:del w:id="137" w:author="Иван Слеповичев" w:date="2020-12-15T17:16:00Z">
        <w:r w:rsidDel="002F4B08">
          <w:rPr>
            <w:rFonts w:ascii="Times New Roman" w:hAnsi="Times New Roman" w:cs="Times New Roman"/>
            <w:color w:val="000000"/>
            <w:sz w:val="28"/>
            <w:szCs w:val="28"/>
          </w:rPr>
          <w:delText>е</w:delText>
        </w:r>
      </w:del>
      <w:r>
        <w:rPr>
          <w:rFonts w:ascii="Times New Roman" w:hAnsi="Times New Roman" w:cs="Times New Roman"/>
          <w:color w:val="000000"/>
          <w:sz w:val="28"/>
          <w:szCs w:val="28"/>
        </w:rPr>
        <w:t xml:space="preserve"> моделей глубокого обучения, и численных вычислений.</w:t>
      </w:r>
      <w:r w:rsidRPr="00610F3B">
        <w:rPr>
          <w:rFonts w:ascii="Times New Roman" w:hAnsi="Times New Roman" w:cs="Times New Roman"/>
          <w:color w:val="000000"/>
          <w:sz w:val="28"/>
          <w:szCs w:val="28"/>
        </w:rPr>
        <w:t xml:space="preserve"> </w:t>
      </w:r>
    </w:p>
    <w:p w14:paraId="3CE094DA" w14:textId="46ACEDD6" w:rsidR="00F7189D" w:rsidRPr="0006179F" w:rsidRDefault="00F7189D" w:rsidP="00C329AD">
      <w:pPr>
        <w:pStyle w:val="a7"/>
        <w:shd w:val="clear" w:color="auto" w:fill="FFFFFF"/>
        <w:spacing w:before="0" w:beforeAutospacing="0" w:after="0" w:afterAutospacing="0" w:line="360" w:lineRule="auto"/>
        <w:ind w:firstLine="709"/>
        <w:rPr>
          <w:sz w:val="29"/>
          <w:szCs w:val="29"/>
        </w:rPr>
      </w:pPr>
      <w:r w:rsidRPr="00985C3C">
        <w:rPr>
          <w:color w:val="000000"/>
          <w:sz w:val="28"/>
          <w:szCs w:val="28"/>
          <w:lang w:val="en-US"/>
        </w:rPr>
        <w:t>Scikit</w:t>
      </w:r>
      <w:r w:rsidRPr="00985C3C">
        <w:rPr>
          <w:color w:val="000000"/>
          <w:sz w:val="28"/>
          <w:szCs w:val="28"/>
        </w:rPr>
        <w:t>-</w:t>
      </w:r>
      <w:r w:rsidRPr="00985C3C">
        <w:rPr>
          <w:color w:val="000000"/>
          <w:sz w:val="28"/>
          <w:szCs w:val="28"/>
          <w:lang w:val="en-US"/>
        </w:rPr>
        <w:t>learn</w:t>
      </w:r>
      <w:r w:rsidRPr="00985C3C">
        <w:rPr>
          <w:color w:val="000000"/>
          <w:sz w:val="28"/>
          <w:szCs w:val="28"/>
        </w:rPr>
        <w:t xml:space="preserve"> основан на</w:t>
      </w:r>
      <w:r w:rsidRPr="00985C3C">
        <w:rPr>
          <w:color w:val="000000"/>
          <w:sz w:val="28"/>
          <w:szCs w:val="28"/>
          <w:lang w:val="en-US"/>
        </w:rPr>
        <w:t> </w:t>
      </w:r>
      <w:hyperlink r:id="rId17" w:history="1">
        <w:r w:rsidRPr="00985C3C">
          <w:rPr>
            <w:rFonts w:eastAsiaTheme="majorEastAsia"/>
            <w:color w:val="000000"/>
            <w:sz w:val="28"/>
            <w:szCs w:val="28"/>
            <w:lang w:val="en-US"/>
          </w:rPr>
          <w:t>NumPy</w:t>
        </w:r>
      </w:hyperlink>
      <w:r w:rsidRPr="00985C3C">
        <w:rPr>
          <w:color w:val="000000"/>
          <w:sz w:val="28"/>
          <w:szCs w:val="28"/>
          <w:lang w:val="en-US"/>
        </w:rPr>
        <w:t> </w:t>
      </w:r>
      <w:r w:rsidRPr="00985C3C">
        <w:rPr>
          <w:color w:val="000000"/>
          <w:sz w:val="28"/>
          <w:szCs w:val="28"/>
        </w:rPr>
        <w:t xml:space="preserve">и </w:t>
      </w:r>
      <w:r w:rsidRPr="00985C3C">
        <w:rPr>
          <w:color w:val="000000"/>
          <w:sz w:val="28"/>
          <w:szCs w:val="28"/>
          <w:lang w:val="en-US"/>
        </w:rPr>
        <w:t>SciPy</w:t>
      </w:r>
      <w:r w:rsidR="00D62DBC">
        <w:rPr>
          <w:color w:val="000000"/>
          <w:sz w:val="28"/>
          <w:szCs w:val="28"/>
        </w:rPr>
        <w:t xml:space="preserve">. </w:t>
      </w:r>
      <w:del w:id="138" w:author="Иван Слеповичев" w:date="2020-12-15T17:17:00Z">
        <w:r w:rsidDel="00674E68">
          <w:rPr>
            <w:color w:val="000000"/>
            <w:sz w:val="28"/>
            <w:szCs w:val="28"/>
          </w:rPr>
          <w:delText xml:space="preserve">, </w:delText>
        </w:r>
      </w:del>
      <w:del w:id="139" w:author="Иван Слеповичев" w:date="2020-12-15T17:16:00Z">
        <w:r w:rsidDel="00674E68">
          <w:rPr>
            <w:color w:val="000000"/>
            <w:sz w:val="28"/>
            <w:szCs w:val="28"/>
          </w:rPr>
          <w:delText xml:space="preserve">он </w:delText>
        </w:r>
        <w:r w:rsidRPr="0006179F" w:rsidDel="00674E68">
          <w:rPr>
            <w:sz w:val="29"/>
            <w:szCs w:val="29"/>
          </w:rPr>
          <w:delText>Scikit-Learn</w:delText>
        </w:r>
      </w:del>
      <w:ins w:id="140" w:author="Иван Слеповичев" w:date="2020-12-15T17:17:00Z">
        <w:r w:rsidR="00674E68">
          <w:rPr>
            <w:sz w:val="29"/>
            <w:szCs w:val="29"/>
          </w:rPr>
          <w:t xml:space="preserve">Библиотека </w:t>
        </w:r>
      </w:ins>
      <w:r w:rsidRPr="0006179F">
        <w:rPr>
          <w:sz w:val="29"/>
          <w:szCs w:val="29"/>
        </w:rPr>
        <w:t xml:space="preserve"> поддерживает:</w:t>
      </w:r>
    </w:p>
    <w:p w14:paraId="0EBB51BB"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предварительную обработку данных;</w:t>
      </w:r>
    </w:p>
    <w:p w14:paraId="433B20F1"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уменьшение размерности;</w:t>
      </w:r>
    </w:p>
    <w:p w14:paraId="4E6B8542"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выбор модели;</w:t>
      </w:r>
    </w:p>
    <w:p w14:paraId="0DE4084D"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регрессии;</w:t>
      </w:r>
    </w:p>
    <w:p w14:paraId="001F24DA"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классификации;</w:t>
      </w:r>
    </w:p>
    <w:p w14:paraId="45D57F7C" w14:textId="3E03231F"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кластерный анализ.</w:t>
      </w:r>
      <w:r w:rsidR="007B1F59">
        <w:rPr>
          <w:rFonts w:ascii="Times New Roman" w:eastAsia="Times New Roman" w:hAnsi="Times New Roman" w:cs="Times New Roman"/>
          <w:sz w:val="29"/>
          <w:szCs w:val="29"/>
          <w:lang w:val="en-US" w:eastAsia="ru-RU"/>
        </w:rPr>
        <w:t xml:space="preserve"> [</w:t>
      </w:r>
      <w:r w:rsidR="006B395D">
        <w:rPr>
          <w:rFonts w:ascii="Times New Roman" w:eastAsia="Times New Roman" w:hAnsi="Times New Roman" w:cs="Times New Roman"/>
          <w:sz w:val="29"/>
          <w:szCs w:val="29"/>
          <w:lang w:val="en-US" w:eastAsia="ru-RU"/>
        </w:rPr>
        <w:t>22</w:t>
      </w:r>
      <w:r w:rsidR="007B1F59">
        <w:rPr>
          <w:rFonts w:ascii="Times New Roman" w:eastAsia="Times New Roman" w:hAnsi="Times New Roman" w:cs="Times New Roman"/>
          <w:sz w:val="29"/>
          <w:szCs w:val="29"/>
          <w:lang w:val="en-US" w:eastAsia="ru-RU"/>
        </w:rPr>
        <w:t>]</w:t>
      </w:r>
    </w:p>
    <w:p w14:paraId="2A888C0B" w14:textId="69228B1C" w:rsidR="00F7189D" w:rsidRPr="003B67E5" w:rsidRDefault="00F7189D" w:rsidP="00F7189D">
      <w:pPr>
        <w:spacing w:after="0" w:line="360" w:lineRule="auto"/>
        <w:ind w:firstLine="709"/>
        <w:jc w:val="both"/>
        <w:rPr>
          <w:rFonts w:ascii="Times New Roman" w:hAnsi="Times New Roman" w:cs="Times New Roman"/>
          <w:color w:val="000000"/>
          <w:sz w:val="28"/>
          <w:szCs w:val="28"/>
        </w:rPr>
      </w:pPr>
      <w:r w:rsidRPr="00985C3C">
        <w:rPr>
          <w:rFonts w:ascii="Times New Roman" w:hAnsi="Times New Roman" w:cs="Times New Roman"/>
          <w:color w:val="000000"/>
          <w:sz w:val="28"/>
          <w:szCs w:val="28"/>
          <w:lang w:val="en-US"/>
        </w:rPr>
        <w:t>Scikit</w:t>
      </w:r>
      <w:r w:rsidRPr="00985C3C">
        <w:rPr>
          <w:rFonts w:ascii="Times New Roman" w:hAnsi="Times New Roman" w:cs="Times New Roman"/>
          <w:color w:val="000000"/>
          <w:sz w:val="28"/>
          <w:szCs w:val="28"/>
        </w:rPr>
        <w:t>-</w:t>
      </w:r>
      <w:r w:rsidRPr="00985C3C">
        <w:rPr>
          <w:rFonts w:ascii="Times New Roman" w:hAnsi="Times New Roman" w:cs="Times New Roman"/>
          <w:color w:val="000000"/>
          <w:sz w:val="28"/>
          <w:szCs w:val="28"/>
          <w:lang w:val="en-US"/>
        </w:rPr>
        <w:t>learn</w:t>
      </w:r>
      <w:r>
        <w:rPr>
          <w:rFonts w:ascii="Times New Roman" w:hAnsi="Times New Roman" w:cs="Times New Roman"/>
          <w:color w:val="000000"/>
          <w:sz w:val="28"/>
          <w:szCs w:val="28"/>
        </w:rPr>
        <w:t xml:space="preserve"> также используют для подготовки данных к алгоритмам</w:t>
      </w:r>
      <w:del w:id="141" w:author="Иван Слеповичев" w:date="2020-12-15T17:17:00Z">
        <w:r w:rsidDel="00674E68">
          <w:rPr>
            <w:rFonts w:ascii="Times New Roman" w:hAnsi="Times New Roman" w:cs="Times New Roman"/>
            <w:color w:val="000000"/>
            <w:sz w:val="28"/>
            <w:szCs w:val="28"/>
          </w:rPr>
          <w:delText>а</w:delText>
        </w:r>
      </w:del>
      <w:r>
        <w:rPr>
          <w:rFonts w:ascii="Times New Roman" w:hAnsi="Times New Roman" w:cs="Times New Roman"/>
          <w:color w:val="000000"/>
          <w:sz w:val="28"/>
          <w:szCs w:val="28"/>
        </w:rPr>
        <w:t xml:space="preserve"> машинного обучения: стандартизация или нормализация данных и многое другое.</w:t>
      </w:r>
    </w:p>
    <w:p w14:paraId="0AA896D8" w14:textId="68795200" w:rsidR="00150169" w:rsidRPr="00150169" w:rsidRDefault="00150169"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реализации программы на языке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была использована отдельная, виртуальная среда </w:t>
      </w:r>
      <w:r>
        <w:rPr>
          <w:rFonts w:ascii="Times New Roman" w:eastAsiaTheme="minorEastAsia" w:hAnsi="Times New Roman" w:cs="Times New Roman"/>
          <w:sz w:val="28"/>
          <w:szCs w:val="28"/>
          <w:lang w:val="en-US"/>
        </w:rPr>
        <w:t>Anaconda</w:t>
      </w:r>
      <w:r>
        <w:rPr>
          <w:rFonts w:ascii="Times New Roman" w:eastAsiaTheme="minorEastAsia" w:hAnsi="Times New Roman" w:cs="Times New Roman"/>
          <w:sz w:val="28"/>
          <w:szCs w:val="28"/>
        </w:rPr>
        <w:t>, выступающая в качестве платформы для обработки данных.</w:t>
      </w:r>
    </w:p>
    <w:p w14:paraId="45033946" w14:textId="4728FE17" w:rsidR="00F7189D" w:rsidRPr="00A65D86"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Anaconda</w:t>
      </w:r>
      <w:r w:rsidRPr="008B52A3">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дистрибутив языков программирования </w:t>
      </w:r>
      <w:r>
        <w:rPr>
          <w:rFonts w:ascii="Times New Roman" w:eastAsiaTheme="minorEastAsia" w:hAnsi="Times New Roman" w:cs="Times New Roman"/>
          <w:sz w:val="28"/>
          <w:szCs w:val="28"/>
          <w:lang w:val="en-US"/>
        </w:rPr>
        <w:t>Python</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R</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включающий набор популярных свободных библиотек, которые в свою </w:t>
      </w:r>
      <w:r>
        <w:rPr>
          <w:rFonts w:ascii="Times New Roman" w:eastAsiaTheme="minorEastAsia" w:hAnsi="Times New Roman" w:cs="Times New Roman"/>
          <w:sz w:val="28"/>
          <w:szCs w:val="28"/>
        </w:rPr>
        <w:lastRenderedPageBreak/>
        <w:t xml:space="preserve">очередь объединены проблематиками науки о данных и машинного обучения. Основная цель – развёртывание единого согласованного комплекта наиболее востребованных </w:t>
      </w:r>
      <w:del w:id="142" w:author="Иван Слеповичев" w:date="2020-12-15T17:19:00Z">
        <w:r w:rsidDel="008D57A4">
          <w:rPr>
            <w:rFonts w:ascii="Times New Roman" w:eastAsiaTheme="minorEastAsia" w:hAnsi="Times New Roman" w:cs="Times New Roman"/>
            <w:sz w:val="28"/>
            <w:szCs w:val="28"/>
          </w:rPr>
          <w:delText xml:space="preserve">соответствующих кругом пользователей </w:delText>
        </w:r>
      </w:del>
      <w:r>
        <w:rPr>
          <w:rFonts w:ascii="Times New Roman" w:eastAsiaTheme="minorEastAsia" w:hAnsi="Times New Roman" w:cs="Times New Roman"/>
          <w:sz w:val="28"/>
          <w:szCs w:val="28"/>
        </w:rPr>
        <w:t>тематических моделей с разрешением возникающих зависимостей и конфликтов. На 20</w:t>
      </w:r>
      <w:r w:rsidR="00150169">
        <w:rPr>
          <w:rFonts w:ascii="Times New Roman" w:eastAsiaTheme="minorEastAsia" w:hAnsi="Times New Roman" w:cs="Times New Roman"/>
          <w:sz w:val="28"/>
          <w:szCs w:val="28"/>
        </w:rPr>
        <w:t>20</w:t>
      </w:r>
      <w:r>
        <w:rPr>
          <w:rFonts w:ascii="Times New Roman" w:eastAsiaTheme="minorEastAsia" w:hAnsi="Times New Roman" w:cs="Times New Roman"/>
          <w:sz w:val="28"/>
          <w:szCs w:val="28"/>
        </w:rPr>
        <w:t xml:space="preserve"> год содержит более 1500 модулей.</w:t>
      </w:r>
    </w:p>
    <w:p w14:paraId="27B90993" w14:textId="336928A9" w:rsidR="00F7189D"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Воспользовавшись источником [</w:t>
      </w:r>
      <w:r w:rsidR="007B1F59" w:rsidRPr="007B1F59">
        <w:rPr>
          <w:rFonts w:ascii="Times New Roman" w:eastAsiaTheme="minorEastAsia" w:hAnsi="Times New Roman" w:cs="Times New Roman"/>
          <w:sz w:val="28"/>
          <w:szCs w:val="28"/>
        </w:rPr>
        <w:t>2</w:t>
      </w:r>
      <w:r w:rsidR="0075375E">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 xml:space="preserve">], был скачан дистрибутив </w:t>
      </w:r>
      <w:r w:rsidRPr="008B52A3">
        <w:rPr>
          <w:rFonts w:ascii="Times New Roman" w:eastAsiaTheme="minorEastAsia" w:hAnsi="Times New Roman" w:cs="Times New Roman"/>
          <w:sz w:val="28"/>
          <w:szCs w:val="28"/>
        </w:rPr>
        <w:t>Anaconda3-2020.11-Windows-x86</w:t>
      </w:r>
      <w:r w:rsidR="006D5425" w:rsidRPr="006D5425">
        <w:rPr>
          <w:rFonts w:ascii="Times New Roman" w:eastAsiaTheme="minorEastAsia" w:hAnsi="Times New Roman" w:cs="Times New Roman"/>
          <w:sz w:val="28"/>
          <w:szCs w:val="28"/>
        </w:rPr>
        <w:t>_64</w:t>
      </w:r>
      <w:r w:rsidRPr="008B52A3">
        <w:rPr>
          <w:rFonts w:ascii="Times New Roman" w:eastAsiaTheme="minorEastAsia" w:hAnsi="Times New Roman" w:cs="Times New Roman"/>
          <w:sz w:val="28"/>
          <w:szCs w:val="28"/>
        </w:rPr>
        <w:t>.exe</w:t>
      </w:r>
      <w:r>
        <w:rPr>
          <w:rFonts w:ascii="Times New Roman" w:eastAsiaTheme="minorEastAsia" w:hAnsi="Times New Roman" w:cs="Times New Roman"/>
          <w:sz w:val="28"/>
          <w:szCs w:val="28"/>
        </w:rPr>
        <w:t xml:space="preserve"> для работы с нейронными сетями. </w:t>
      </w:r>
      <w:r w:rsidR="003C2FC6">
        <w:rPr>
          <w:rFonts w:ascii="Times New Roman" w:eastAsiaTheme="minorEastAsia" w:hAnsi="Times New Roman" w:cs="Times New Roman"/>
          <w:sz w:val="28"/>
          <w:szCs w:val="28"/>
        </w:rPr>
        <w:t>П</w:t>
      </w:r>
      <w:r>
        <w:rPr>
          <w:rFonts w:ascii="Times New Roman" w:eastAsiaTheme="minorEastAsia" w:hAnsi="Times New Roman" w:cs="Times New Roman"/>
          <w:sz w:val="28"/>
          <w:szCs w:val="28"/>
        </w:rPr>
        <w:t>ри</w:t>
      </w:r>
      <w:r w:rsidR="00203AEE" w:rsidRPr="00203AEE">
        <w:rPr>
          <w:rFonts w:ascii="Times New Roman" w:eastAsiaTheme="minorEastAsia" w:hAnsi="Times New Roman" w:cs="Times New Roman"/>
          <w:sz w:val="28"/>
          <w:szCs w:val="28"/>
        </w:rPr>
        <w:t xml:space="preserve"> запуске скачанного </w:t>
      </w:r>
      <w:r w:rsidR="00203AEE">
        <w:rPr>
          <w:rFonts w:ascii="Times New Roman" w:eastAsiaTheme="minorEastAsia" w:hAnsi="Times New Roman" w:cs="Times New Roman"/>
          <w:sz w:val="28"/>
          <w:szCs w:val="28"/>
        </w:rPr>
        <w:t>дистрибутива происходит</w:t>
      </w:r>
      <w:r>
        <w:rPr>
          <w:rFonts w:ascii="Times New Roman" w:eastAsiaTheme="minorEastAsia" w:hAnsi="Times New Roman" w:cs="Times New Roman"/>
          <w:sz w:val="28"/>
          <w:szCs w:val="28"/>
        </w:rPr>
        <w:t xml:space="preserve"> установк</w:t>
      </w:r>
      <w:r w:rsidR="00203AEE">
        <w:rPr>
          <w:rFonts w:ascii="Times New Roman" w:eastAsiaTheme="minorEastAsia" w:hAnsi="Times New Roman" w:cs="Times New Roman"/>
          <w:sz w:val="28"/>
          <w:szCs w:val="28"/>
        </w:rPr>
        <w:t>а</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Anaconda</w:t>
      </w:r>
      <w:r w:rsidR="00203AEE">
        <w:rPr>
          <w:rFonts w:ascii="Times New Roman" w:eastAsiaTheme="minorEastAsia" w:hAnsi="Times New Roman" w:cs="Times New Roman"/>
          <w:sz w:val="28"/>
          <w:szCs w:val="28"/>
        </w:rPr>
        <w:t xml:space="preserve"> и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(версия 3.</w:t>
      </w:r>
      <w:r w:rsidR="006D5425" w:rsidRPr="006D5425">
        <w:rPr>
          <w:rFonts w:ascii="Times New Roman" w:eastAsiaTheme="minorEastAsia" w:hAnsi="Times New Roman" w:cs="Times New Roman"/>
          <w:sz w:val="28"/>
          <w:szCs w:val="28"/>
        </w:rPr>
        <w:t>8</w:t>
      </w:r>
      <w:r>
        <w:rPr>
          <w:rFonts w:ascii="Times New Roman" w:eastAsiaTheme="minorEastAsia" w:hAnsi="Times New Roman" w:cs="Times New Roman"/>
          <w:sz w:val="28"/>
          <w:szCs w:val="28"/>
        </w:rPr>
        <w:t>.0)</w:t>
      </w:r>
      <w:r w:rsidRPr="00B67904">
        <w:rPr>
          <w:rFonts w:ascii="Times New Roman" w:eastAsiaTheme="minorEastAsia" w:hAnsi="Times New Roman" w:cs="Times New Roman"/>
          <w:sz w:val="28"/>
          <w:szCs w:val="28"/>
        </w:rPr>
        <w:t>.</w:t>
      </w:r>
      <w:r w:rsidRPr="008B52A3">
        <w:rPr>
          <w:rFonts w:ascii="Times New Roman" w:eastAsiaTheme="minorEastAsia" w:hAnsi="Times New Roman" w:cs="Times New Roman"/>
          <w:sz w:val="28"/>
          <w:szCs w:val="28"/>
        </w:rPr>
        <w:t xml:space="preserve"> </w:t>
      </w:r>
    </w:p>
    <w:p w14:paraId="2C29942E" w14:textId="12D33E1D" w:rsidR="007A72D0" w:rsidRDefault="003C2FC6" w:rsidP="003C2FC6">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После успешной установки </w:t>
      </w:r>
      <w:r w:rsidRPr="008B52A3">
        <w:rPr>
          <w:rFonts w:ascii="Times New Roman" w:eastAsiaTheme="minorEastAsia" w:hAnsi="Times New Roman" w:cs="Times New Roman"/>
          <w:sz w:val="28"/>
          <w:szCs w:val="28"/>
        </w:rPr>
        <w:t>Anaconda3</w:t>
      </w:r>
      <w:r w:rsidR="007A72D0">
        <w:rPr>
          <w:rFonts w:ascii="Times New Roman" w:eastAsiaTheme="minorEastAsia" w:hAnsi="Times New Roman" w:cs="Times New Roman"/>
          <w:sz w:val="28"/>
          <w:szCs w:val="28"/>
        </w:rPr>
        <w:t xml:space="preserve"> 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Python</w:t>
      </w:r>
      <w:r w:rsidR="007A72D0">
        <w:rPr>
          <w:rFonts w:ascii="Times New Roman" w:eastAsiaTheme="minorEastAsia" w:hAnsi="Times New Roman" w:cs="Times New Roman"/>
          <w:sz w:val="28"/>
          <w:szCs w:val="28"/>
        </w:rPr>
        <w:t xml:space="preserve"> нужной версии</w:t>
      </w:r>
      <w:r>
        <w:rPr>
          <w:rFonts w:ascii="Times New Roman" w:eastAsiaTheme="minorEastAsia" w:hAnsi="Times New Roman" w:cs="Times New Roman"/>
          <w:sz w:val="28"/>
          <w:szCs w:val="28"/>
        </w:rPr>
        <w:t xml:space="preserve"> иногда возникает необходимость добавить в переменные среды системы пути: </w:t>
      </w:r>
    </w:p>
    <w:p w14:paraId="284345BA" w14:textId="77777777" w:rsidR="007A72D0" w:rsidRPr="007A72D0" w:rsidRDefault="003C2FC6" w:rsidP="007A72D0">
      <w:pPr>
        <w:pStyle w:val="a9"/>
        <w:numPr>
          <w:ilvl w:val="0"/>
          <w:numId w:val="20"/>
        </w:numPr>
        <w:spacing w:after="0" w:line="360" w:lineRule="auto"/>
        <w:jc w:val="both"/>
        <w:rPr>
          <w:rFonts w:ascii="Times New Roman" w:eastAsiaTheme="minorEastAsia" w:hAnsi="Times New Roman" w:cs="Times New Roman"/>
          <w:sz w:val="28"/>
          <w:szCs w:val="28"/>
          <w:lang w:val="en-US"/>
        </w:rPr>
      </w:pPr>
      <w:r w:rsidRPr="007A72D0">
        <w:rPr>
          <w:rFonts w:ascii="Times New Roman" w:eastAsiaTheme="minorEastAsia" w:hAnsi="Times New Roman" w:cs="Times New Roman"/>
          <w:sz w:val="28"/>
          <w:szCs w:val="28"/>
          <w:lang w:val="en-US"/>
        </w:rPr>
        <w:t xml:space="preserve">Anaconda3\Library\bin; </w:t>
      </w:r>
    </w:p>
    <w:p w14:paraId="43E6C96C" w14:textId="77777777" w:rsidR="007A72D0" w:rsidRPr="007A72D0" w:rsidRDefault="003C2FC6" w:rsidP="007A72D0">
      <w:pPr>
        <w:pStyle w:val="a9"/>
        <w:numPr>
          <w:ilvl w:val="0"/>
          <w:numId w:val="20"/>
        </w:numPr>
        <w:spacing w:after="0" w:line="360" w:lineRule="auto"/>
        <w:jc w:val="both"/>
        <w:rPr>
          <w:rFonts w:ascii="Times New Roman" w:eastAsiaTheme="minorEastAsia" w:hAnsi="Times New Roman" w:cs="Times New Roman"/>
          <w:sz w:val="28"/>
          <w:szCs w:val="28"/>
          <w:lang w:val="en-US"/>
        </w:rPr>
      </w:pPr>
      <w:r w:rsidRPr="007A72D0">
        <w:rPr>
          <w:rFonts w:ascii="Times New Roman" w:eastAsiaTheme="minorEastAsia" w:hAnsi="Times New Roman" w:cs="Times New Roman"/>
          <w:sz w:val="28"/>
          <w:szCs w:val="28"/>
          <w:lang w:val="en-US"/>
        </w:rPr>
        <w:t xml:space="preserve">Anaconda3; </w:t>
      </w:r>
    </w:p>
    <w:p w14:paraId="6F062F80" w14:textId="77777777" w:rsidR="007A72D0" w:rsidRPr="007A72D0" w:rsidRDefault="003C2FC6" w:rsidP="007A72D0">
      <w:pPr>
        <w:pStyle w:val="a9"/>
        <w:numPr>
          <w:ilvl w:val="0"/>
          <w:numId w:val="20"/>
        </w:numPr>
        <w:spacing w:after="0" w:line="360" w:lineRule="auto"/>
        <w:jc w:val="both"/>
        <w:rPr>
          <w:rFonts w:ascii="Times New Roman" w:eastAsiaTheme="minorEastAsia" w:hAnsi="Times New Roman" w:cs="Times New Roman"/>
          <w:sz w:val="28"/>
          <w:szCs w:val="28"/>
          <w:lang w:val="en-US"/>
        </w:rPr>
      </w:pPr>
      <w:r w:rsidRPr="007A72D0">
        <w:rPr>
          <w:rFonts w:ascii="Times New Roman" w:eastAsiaTheme="minorEastAsia" w:hAnsi="Times New Roman" w:cs="Times New Roman"/>
          <w:sz w:val="28"/>
          <w:szCs w:val="28"/>
          <w:lang w:val="en-US"/>
        </w:rPr>
        <w:t xml:space="preserve">Anaconda3\Scripts. </w:t>
      </w:r>
    </w:p>
    <w:p w14:paraId="4C470586" w14:textId="4A673694" w:rsidR="003C2FC6" w:rsidRPr="007A72D0" w:rsidRDefault="003C2FC6" w:rsidP="003C2FC6">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нужно установить некоторые библиотеки</w:t>
      </w:r>
      <w:r w:rsidRPr="003C2FC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Сделать это можно с использованием командной строки</w:t>
      </w:r>
      <w:r w:rsidR="007A72D0">
        <w:rPr>
          <w:rFonts w:ascii="Times New Roman" w:eastAsiaTheme="minorEastAsia" w:hAnsi="Times New Roman" w:cs="Times New Roman"/>
          <w:sz w:val="28"/>
          <w:szCs w:val="28"/>
        </w:rPr>
        <w:t xml:space="preserve">, где указывается через пробел название программы </w:t>
      </w:r>
      <w:r w:rsidR="007A72D0" w:rsidRPr="007A72D0">
        <w:rPr>
          <w:rFonts w:ascii="Times New Roman" w:eastAsiaTheme="minorEastAsia" w:hAnsi="Times New Roman" w:cs="Times New Roman"/>
          <w:sz w:val="28"/>
          <w:szCs w:val="28"/>
        </w:rPr>
        <w:t>(</w:t>
      </w:r>
      <w:r w:rsidR="007A72D0">
        <w:rPr>
          <w:rFonts w:ascii="Times New Roman" w:eastAsiaTheme="minorEastAsia" w:hAnsi="Times New Roman" w:cs="Times New Roman"/>
          <w:sz w:val="28"/>
          <w:szCs w:val="28"/>
          <w:lang w:val="en-US"/>
        </w:rPr>
        <w:t>conda</w:t>
      </w:r>
      <w:r w:rsidR="007A72D0" w:rsidRPr="007A72D0">
        <w:rPr>
          <w:rFonts w:ascii="Times New Roman" w:eastAsiaTheme="minorEastAsia" w:hAnsi="Times New Roman" w:cs="Times New Roman"/>
          <w:sz w:val="28"/>
          <w:szCs w:val="28"/>
        </w:rPr>
        <w:t>)</w:t>
      </w:r>
      <w:r w:rsidR="007A72D0">
        <w:rPr>
          <w:rFonts w:ascii="Times New Roman" w:eastAsiaTheme="minorEastAsia" w:hAnsi="Times New Roman" w:cs="Times New Roman"/>
          <w:sz w:val="28"/>
          <w:szCs w:val="28"/>
        </w:rPr>
        <w:t>, команда (</w:t>
      </w:r>
      <w:r w:rsidR="007A72D0">
        <w:rPr>
          <w:rFonts w:ascii="Times New Roman" w:eastAsiaTheme="minorEastAsia" w:hAnsi="Times New Roman" w:cs="Times New Roman"/>
          <w:sz w:val="28"/>
          <w:szCs w:val="28"/>
          <w:lang w:val="en-US"/>
        </w:rPr>
        <w:t>install</w:t>
      </w:r>
      <w:r w:rsidR="007A72D0" w:rsidRPr="007A72D0">
        <w:rPr>
          <w:rFonts w:ascii="Times New Roman" w:eastAsiaTheme="minorEastAsia" w:hAnsi="Times New Roman" w:cs="Times New Roman"/>
          <w:sz w:val="28"/>
          <w:szCs w:val="28"/>
        </w:rPr>
        <w:t>),</w:t>
      </w:r>
      <w:r w:rsidR="007A72D0">
        <w:rPr>
          <w:rFonts w:ascii="Times New Roman" w:eastAsiaTheme="minorEastAsia" w:hAnsi="Times New Roman" w:cs="Times New Roman"/>
          <w:sz w:val="28"/>
          <w:szCs w:val="28"/>
        </w:rPr>
        <w:t xml:space="preserve"> наименование соответствующей библиотеки. Пример установки</w:t>
      </w:r>
      <w:r w:rsidR="007A72D0" w:rsidRPr="007A72D0">
        <w:rPr>
          <w:rFonts w:ascii="Times New Roman" w:eastAsiaTheme="minorEastAsia" w:hAnsi="Times New Roman" w:cs="Times New Roman"/>
          <w:sz w:val="28"/>
          <w:szCs w:val="28"/>
        </w:rPr>
        <w:t xml:space="preserve"> </w:t>
      </w:r>
      <w:r w:rsidR="007A72D0">
        <w:rPr>
          <w:rFonts w:ascii="Times New Roman" w:eastAsiaTheme="minorEastAsia" w:hAnsi="Times New Roman" w:cs="Times New Roman"/>
          <w:sz w:val="28"/>
          <w:szCs w:val="28"/>
        </w:rPr>
        <w:t xml:space="preserve">библиотеки показан на рисунке 8. Также можно установить все библиотеки сразу, указав их после команды </w:t>
      </w:r>
      <w:r w:rsidR="007A72D0">
        <w:rPr>
          <w:rFonts w:ascii="Times New Roman" w:eastAsiaTheme="minorEastAsia" w:hAnsi="Times New Roman" w:cs="Times New Roman"/>
          <w:sz w:val="28"/>
          <w:szCs w:val="28"/>
          <w:lang w:val="en-US"/>
        </w:rPr>
        <w:t>install</w:t>
      </w:r>
      <w:r w:rsidR="007A72D0">
        <w:rPr>
          <w:rFonts w:ascii="Times New Roman" w:eastAsiaTheme="minorEastAsia" w:hAnsi="Times New Roman" w:cs="Times New Roman"/>
          <w:sz w:val="28"/>
          <w:szCs w:val="28"/>
        </w:rPr>
        <w:t xml:space="preserve"> через пробел. </w:t>
      </w:r>
    </w:p>
    <w:p w14:paraId="4D028B1E" w14:textId="496B453E" w:rsidR="007A72D0" w:rsidRDefault="0031006B" w:rsidP="003C2FC6">
      <w:pPr>
        <w:spacing w:after="0" w:line="360" w:lineRule="auto"/>
        <w:ind w:firstLine="709"/>
        <w:jc w:val="both"/>
        <w:rPr>
          <w:rFonts w:ascii="Times New Roman" w:eastAsiaTheme="minorEastAsia" w:hAnsi="Times New Roman" w:cs="Times New Roman"/>
          <w:sz w:val="28"/>
          <w:szCs w:val="28"/>
        </w:rPr>
      </w:pPr>
      <w:r>
        <w:rPr>
          <w:noProof/>
          <w:lang w:eastAsia="ru-RU"/>
        </w:rPr>
        <w:drawing>
          <wp:inline distT="0" distB="0" distL="0" distR="0" wp14:anchorId="334C476C" wp14:editId="2BEDE203">
            <wp:extent cx="5248275" cy="850354"/>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6665" b="66054"/>
                    <a:stretch/>
                  </pic:blipFill>
                  <pic:spPr bwMode="auto">
                    <a:xfrm>
                      <a:off x="0" y="0"/>
                      <a:ext cx="5285674" cy="856414"/>
                    </a:xfrm>
                    <a:prstGeom prst="rect">
                      <a:avLst/>
                    </a:prstGeom>
                    <a:ln>
                      <a:noFill/>
                    </a:ln>
                    <a:extLst>
                      <a:ext uri="{53640926-AAD7-44D8-BBD7-CCE9431645EC}">
                        <a14:shadowObscured xmlns:a14="http://schemas.microsoft.com/office/drawing/2010/main"/>
                      </a:ext>
                    </a:extLst>
                  </pic:spPr>
                </pic:pic>
              </a:graphicData>
            </a:graphic>
          </wp:inline>
        </w:drawing>
      </w:r>
    </w:p>
    <w:p w14:paraId="03BEFD49" w14:textId="66E14657" w:rsidR="007A72D0" w:rsidRPr="007A72D0" w:rsidRDefault="007A72D0" w:rsidP="007A72D0">
      <w:pPr>
        <w:spacing w:after="0" w:line="360" w:lineRule="auto"/>
        <w:ind w:firstLine="709"/>
        <w:jc w:val="center"/>
        <w:rPr>
          <w:rFonts w:ascii="Times New Roman" w:eastAsiaTheme="minorEastAsia" w:hAnsi="Times New Roman" w:cs="Times New Roman"/>
          <w:sz w:val="24"/>
          <w:szCs w:val="28"/>
        </w:rPr>
      </w:pPr>
      <w:r w:rsidRPr="007A72D0">
        <w:rPr>
          <w:rFonts w:ascii="Times New Roman" w:eastAsiaTheme="minorEastAsia" w:hAnsi="Times New Roman" w:cs="Times New Roman"/>
          <w:sz w:val="24"/>
          <w:szCs w:val="28"/>
        </w:rPr>
        <w:t xml:space="preserve">Рисунок 8 – Установка библиотеки </w:t>
      </w:r>
      <w:r w:rsidRPr="007A72D0">
        <w:rPr>
          <w:rFonts w:ascii="Times New Roman" w:eastAsiaTheme="minorEastAsia" w:hAnsi="Times New Roman" w:cs="Times New Roman"/>
          <w:sz w:val="24"/>
          <w:szCs w:val="28"/>
          <w:lang w:val="en-US"/>
        </w:rPr>
        <w:t>tensorflow</w:t>
      </w:r>
      <w:r w:rsidR="00A1379F">
        <w:rPr>
          <w:rFonts w:ascii="Times New Roman" w:eastAsiaTheme="minorEastAsia" w:hAnsi="Times New Roman" w:cs="Times New Roman"/>
          <w:sz w:val="24"/>
          <w:szCs w:val="28"/>
        </w:rPr>
        <w:t xml:space="preserve"> с помощью командной строки</w:t>
      </w:r>
    </w:p>
    <w:p w14:paraId="206B65D5" w14:textId="2626E185" w:rsidR="00150169" w:rsidRDefault="00150169" w:rsidP="0015016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программе</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используются</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следующие</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библиотеки</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модули</w:t>
      </w:r>
      <w:r w:rsidRPr="007A72D0">
        <w:rPr>
          <w:rFonts w:ascii="Times New Roman" w:hAnsi="Times New Roman" w:cs="Times New Roman"/>
          <w:color w:val="000000"/>
          <w:sz w:val="28"/>
          <w:szCs w:val="28"/>
        </w:rPr>
        <w:t>:</w:t>
      </w:r>
      <w:r w:rsidRPr="007A72D0">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lang w:val="en-US"/>
        </w:rPr>
        <w:t>matplotlib</w:t>
      </w:r>
      <w:r w:rsidR="00D62DBC">
        <w:rPr>
          <w:rFonts w:ascii="Times New Roman" w:eastAsiaTheme="minorEastAsia" w:hAnsi="Times New Roman" w:cs="Times New Roman"/>
          <w:sz w:val="28"/>
          <w:szCs w:val="28"/>
        </w:rPr>
        <w:t xml:space="preserve"> </w:t>
      </w:r>
      <w:r w:rsidRPr="007A72D0">
        <w:rPr>
          <w:rFonts w:ascii="Times New Roman" w:eastAsiaTheme="minorEastAsia" w:hAnsi="Times New Roman" w:cs="Times New Roman"/>
          <w:sz w:val="28"/>
          <w:szCs w:val="28"/>
        </w:rPr>
        <w:t xml:space="preserve">(3.2.1), </w:t>
      </w:r>
      <w:r w:rsidRPr="00985C3C">
        <w:rPr>
          <w:rFonts w:ascii="Times New Roman" w:eastAsiaTheme="minorEastAsia" w:hAnsi="Times New Roman" w:cs="Times New Roman"/>
          <w:sz w:val="28"/>
          <w:szCs w:val="28"/>
          <w:lang w:val="en-US"/>
        </w:rPr>
        <w:t>tensorflow</w:t>
      </w:r>
      <w:r w:rsidRPr="007A72D0">
        <w:rPr>
          <w:rFonts w:ascii="Times New Roman" w:eastAsiaTheme="minorEastAsia" w:hAnsi="Times New Roman" w:cs="Times New Roman"/>
          <w:sz w:val="28"/>
          <w:szCs w:val="28"/>
        </w:rPr>
        <w:t xml:space="preserve"> (2.2.0), </w:t>
      </w:r>
      <w:r w:rsidRPr="00985C3C">
        <w:rPr>
          <w:rFonts w:ascii="Times New Roman" w:eastAsiaTheme="minorEastAsia" w:hAnsi="Times New Roman" w:cs="Times New Roman"/>
          <w:sz w:val="28"/>
          <w:szCs w:val="28"/>
          <w:lang w:val="en-US"/>
        </w:rPr>
        <w:t>pandas</w:t>
      </w:r>
      <w:r w:rsidRPr="007A72D0">
        <w:rPr>
          <w:rFonts w:ascii="Times New Roman" w:eastAsiaTheme="minorEastAsia" w:hAnsi="Times New Roman" w:cs="Times New Roman"/>
          <w:sz w:val="28"/>
          <w:szCs w:val="28"/>
        </w:rPr>
        <w:t xml:space="preserve"> (1.0.3), </w:t>
      </w:r>
      <w:del w:id="143" w:author="Иван Слеповичев" w:date="2020-12-15T17:13:00Z">
        <w:r w:rsidRPr="00985C3C" w:rsidDel="00A1624F">
          <w:rPr>
            <w:rFonts w:ascii="Times New Roman" w:eastAsiaTheme="minorEastAsia" w:hAnsi="Times New Roman" w:cs="Times New Roman"/>
            <w:sz w:val="28"/>
            <w:szCs w:val="28"/>
            <w:lang w:val="en-US"/>
          </w:rPr>
          <w:delText>sklearn</w:delText>
        </w:r>
        <w:r w:rsidRPr="007A72D0" w:rsidDel="00A1624F">
          <w:rPr>
            <w:rFonts w:ascii="Times New Roman" w:eastAsiaTheme="minorEastAsia" w:hAnsi="Times New Roman" w:cs="Times New Roman"/>
            <w:sz w:val="28"/>
            <w:szCs w:val="28"/>
          </w:rPr>
          <w:delText xml:space="preserve"> </w:delText>
        </w:r>
      </w:del>
      <w:ins w:id="144" w:author="Иван Слеповичев" w:date="2020-12-15T17:13:00Z">
        <w:r>
          <w:rPr>
            <w:rFonts w:ascii="Times New Roman" w:eastAsiaTheme="minorEastAsia" w:hAnsi="Times New Roman" w:cs="Times New Roman"/>
            <w:sz w:val="28"/>
            <w:szCs w:val="28"/>
            <w:lang w:val="en-US"/>
          </w:rPr>
          <w:t>scikit</w:t>
        </w:r>
        <w:r w:rsidRPr="007A72D0">
          <w:rPr>
            <w:rFonts w:ascii="Times New Roman" w:eastAsiaTheme="minorEastAsia" w:hAnsi="Times New Roman" w:cs="Times New Roman"/>
            <w:sz w:val="28"/>
            <w:szCs w:val="28"/>
          </w:rPr>
          <w:t>-</w:t>
        </w:r>
      </w:ins>
      <w:ins w:id="145" w:author="Иван Слеповичев" w:date="2020-12-15T17:14:00Z">
        <w:r>
          <w:rPr>
            <w:rFonts w:ascii="Times New Roman" w:eastAsiaTheme="minorEastAsia" w:hAnsi="Times New Roman" w:cs="Times New Roman"/>
            <w:sz w:val="28"/>
            <w:szCs w:val="28"/>
            <w:lang w:val="en-US"/>
          </w:rPr>
          <w:t>learn</w:t>
        </w:r>
      </w:ins>
      <w:ins w:id="146" w:author="Иван Слеповичев" w:date="2020-12-15T17:13:00Z">
        <w:r w:rsidRPr="007A72D0">
          <w:rPr>
            <w:rFonts w:ascii="Times New Roman" w:eastAsiaTheme="minorEastAsia" w:hAnsi="Times New Roman" w:cs="Times New Roman"/>
            <w:sz w:val="28"/>
            <w:szCs w:val="28"/>
          </w:rPr>
          <w:t xml:space="preserve"> </w:t>
        </w:r>
      </w:ins>
      <w:r w:rsidRPr="007A72D0">
        <w:rPr>
          <w:rFonts w:ascii="Times New Roman" w:eastAsiaTheme="minorEastAsia" w:hAnsi="Times New Roman" w:cs="Times New Roman"/>
          <w:sz w:val="28"/>
          <w:szCs w:val="28"/>
        </w:rPr>
        <w:t xml:space="preserve">(0.22.1), </w:t>
      </w:r>
      <w:r w:rsidRPr="00985C3C">
        <w:rPr>
          <w:rFonts w:ascii="Times New Roman" w:eastAsiaTheme="minorEastAsia" w:hAnsi="Times New Roman" w:cs="Times New Roman"/>
          <w:sz w:val="28"/>
          <w:szCs w:val="28"/>
          <w:lang w:val="en-US"/>
        </w:rPr>
        <w:t>numpy</w:t>
      </w:r>
      <w:r w:rsidRPr="007A72D0">
        <w:rPr>
          <w:rFonts w:ascii="Times New Roman" w:eastAsiaTheme="minorEastAsia" w:hAnsi="Times New Roman" w:cs="Times New Roman"/>
          <w:sz w:val="28"/>
          <w:szCs w:val="28"/>
        </w:rPr>
        <w:t xml:space="preserve"> (1.18.1).</w:t>
      </w:r>
      <w:r w:rsidRPr="007A72D0">
        <w:rPr>
          <w:rFonts w:ascii="Times New Roman" w:hAnsi="Times New Roman" w:cs="Times New Roman"/>
          <w:color w:val="000000"/>
          <w:sz w:val="28"/>
          <w:szCs w:val="28"/>
        </w:rPr>
        <w:t xml:space="preserve"> </w:t>
      </w:r>
    </w:p>
    <w:p w14:paraId="39C49DB3" w14:textId="1C35F5F6" w:rsidR="00E72DC9" w:rsidRDefault="00A1379F"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Jupyter</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Notebook</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выступает в качестве инструмента для интерактивной разработки и представления проектов в области </w:t>
      </w:r>
      <w:r>
        <w:rPr>
          <w:rFonts w:ascii="Times New Roman" w:eastAsiaTheme="minorEastAsia" w:hAnsi="Times New Roman" w:cs="Times New Roman"/>
          <w:sz w:val="28"/>
          <w:szCs w:val="28"/>
          <w:lang w:val="en-US"/>
        </w:rPr>
        <w:t>Data</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Science</w:t>
      </w:r>
      <w:r w:rsidRPr="00FC299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00FC2996">
        <w:rPr>
          <w:rFonts w:ascii="Times New Roman" w:eastAsiaTheme="minorEastAsia" w:hAnsi="Times New Roman" w:cs="Times New Roman"/>
          <w:sz w:val="28"/>
          <w:szCs w:val="28"/>
        </w:rPr>
        <w:t>Для работы программы необходимо открыть</w:t>
      </w:r>
      <w:r w:rsidR="00FC2996"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00FC2996">
        <w:rPr>
          <w:rFonts w:ascii="Times New Roman" w:eastAsiaTheme="minorEastAsia" w:hAnsi="Times New Roman" w:cs="Times New Roman"/>
          <w:sz w:val="28"/>
          <w:szCs w:val="28"/>
          <w:lang w:val="en-US"/>
        </w:rPr>
        <w:t>Jupyter</w:t>
      </w:r>
      <w:r w:rsidR="00FC2996" w:rsidRPr="00FC2996">
        <w:rPr>
          <w:rFonts w:ascii="Times New Roman" w:eastAsiaTheme="minorEastAsia" w:hAnsi="Times New Roman" w:cs="Times New Roman"/>
          <w:sz w:val="28"/>
          <w:szCs w:val="28"/>
        </w:rPr>
        <w:t xml:space="preserve"> </w:t>
      </w:r>
      <w:r w:rsidR="00FC2996">
        <w:rPr>
          <w:rFonts w:ascii="Times New Roman" w:eastAsiaTheme="minorEastAsia" w:hAnsi="Times New Roman" w:cs="Times New Roman"/>
          <w:sz w:val="28"/>
          <w:szCs w:val="28"/>
          <w:lang w:val="en-US"/>
        </w:rPr>
        <w:t>Notebook</w:t>
      </w:r>
      <w:r>
        <w:rPr>
          <w:rFonts w:ascii="Times New Roman" w:eastAsiaTheme="minorEastAsia" w:hAnsi="Times New Roman" w:cs="Times New Roman"/>
          <w:sz w:val="28"/>
          <w:szCs w:val="28"/>
        </w:rPr>
        <w:t>»</w:t>
      </w:r>
      <w:r w:rsidR="00FC2996">
        <w:rPr>
          <w:rFonts w:ascii="Times New Roman" w:eastAsiaTheme="minorEastAsia" w:hAnsi="Times New Roman" w:cs="Times New Roman"/>
          <w:sz w:val="28"/>
          <w:szCs w:val="28"/>
        </w:rPr>
        <w:t xml:space="preserve"> из папки </w:t>
      </w:r>
      <w:r>
        <w:rPr>
          <w:rFonts w:ascii="Times New Roman" w:eastAsiaTheme="minorEastAsia" w:hAnsi="Times New Roman" w:cs="Times New Roman"/>
          <w:sz w:val="28"/>
          <w:szCs w:val="28"/>
        </w:rPr>
        <w:t>«</w:t>
      </w:r>
      <w:r w:rsidR="00FC2996" w:rsidRPr="007A72D0">
        <w:rPr>
          <w:rFonts w:ascii="Times New Roman" w:eastAsiaTheme="minorEastAsia" w:hAnsi="Times New Roman" w:cs="Times New Roman"/>
          <w:sz w:val="28"/>
          <w:szCs w:val="28"/>
          <w:lang w:val="en-US"/>
        </w:rPr>
        <w:t>Anaconda</w:t>
      </w:r>
      <w:r w:rsidR="00FC2996" w:rsidRPr="00FC2996">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lastRenderedPageBreak/>
        <w:t xml:space="preserve">либо воспользоваться меню «Пуск» и запустить ярлык  </w:t>
      </w:r>
      <w:r>
        <w:rPr>
          <w:rFonts w:ascii="Times New Roman" w:eastAsiaTheme="minorEastAsia" w:hAnsi="Times New Roman" w:cs="Times New Roman"/>
          <w:sz w:val="28"/>
          <w:szCs w:val="28"/>
          <w:lang w:val="en-US"/>
        </w:rPr>
        <w:t>Jupyter</w:t>
      </w:r>
      <w:r w:rsidR="00E72DC9">
        <w:rPr>
          <w:rFonts w:ascii="Times New Roman" w:eastAsiaTheme="minorEastAsia" w:hAnsi="Times New Roman" w:cs="Times New Roman"/>
          <w:sz w:val="28"/>
          <w:szCs w:val="28"/>
        </w:rPr>
        <w:t>, который изображен на рисунке 9.</w:t>
      </w:r>
    </w:p>
    <w:p w14:paraId="7688E724" w14:textId="750ADC90" w:rsidR="00E72DC9" w:rsidRDefault="00E72DC9" w:rsidP="00E72DC9">
      <w:pPr>
        <w:spacing w:after="0" w:line="360" w:lineRule="auto"/>
        <w:ind w:firstLine="709"/>
        <w:jc w:val="center"/>
        <w:rPr>
          <w:rFonts w:ascii="Times New Roman" w:eastAsiaTheme="minorEastAsia" w:hAnsi="Times New Roman" w:cs="Times New Roman"/>
          <w:sz w:val="28"/>
          <w:szCs w:val="28"/>
        </w:rPr>
      </w:pPr>
      <w:r>
        <w:rPr>
          <w:noProof/>
          <w:lang w:eastAsia="ru-RU"/>
        </w:rPr>
        <w:drawing>
          <wp:inline distT="0" distB="0" distL="0" distR="0" wp14:anchorId="3CBC883C" wp14:editId="07E458E3">
            <wp:extent cx="2886075" cy="2794635"/>
            <wp:effectExtent l="0" t="0" r="952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2121" r="83805"/>
                    <a:stretch/>
                  </pic:blipFill>
                  <pic:spPr bwMode="auto">
                    <a:xfrm>
                      <a:off x="0" y="0"/>
                      <a:ext cx="2904194" cy="2812180"/>
                    </a:xfrm>
                    <a:prstGeom prst="rect">
                      <a:avLst/>
                    </a:prstGeom>
                    <a:ln>
                      <a:noFill/>
                    </a:ln>
                    <a:extLst>
                      <a:ext uri="{53640926-AAD7-44D8-BBD7-CCE9431645EC}">
                        <a14:shadowObscured xmlns:a14="http://schemas.microsoft.com/office/drawing/2010/main"/>
                      </a:ext>
                    </a:extLst>
                  </pic:spPr>
                </pic:pic>
              </a:graphicData>
            </a:graphic>
          </wp:inline>
        </w:drawing>
      </w:r>
    </w:p>
    <w:p w14:paraId="1FCE29D5" w14:textId="6D71CBDD" w:rsidR="00E72DC9" w:rsidRPr="0031006B" w:rsidRDefault="00E72DC9" w:rsidP="0031006B">
      <w:pPr>
        <w:spacing w:after="0" w:line="360" w:lineRule="auto"/>
        <w:ind w:firstLine="709"/>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Pr>
          <w:rFonts w:ascii="Times New Roman" w:eastAsiaTheme="minorEastAsia" w:hAnsi="Times New Roman" w:cs="Times New Roman"/>
          <w:sz w:val="24"/>
          <w:szCs w:val="24"/>
        </w:rPr>
        <w:t>9</w:t>
      </w:r>
      <w:r w:rsidRPr="00A1379F">
        <w:rPr>
          <w:rFonts w:ascii="Times New Roman" w:eastAsiaTheme="minorEastAsia" w:hAnsi="Times New Roman" w:cs="Times New Roman"/>
          <w:sz w:val="24"/>
          <w:szCs w:val="24"/>
        </w:rPr>
        <w:t xml:space="preserve"> – </w:t>
      </w:r>
      <w:r w:rsidRPr="00E72DC9">
        <w:rPr>
          <w:rFonts w:ascii="Times New Roman" w:eastAsiaTheme="minorEastAsia" w:hAnsi="Times New Roman" w:cs="Times New Roman"/>
          <w:sz w:val="24"/>
          <w:szCs w:val="24"/>
        </w:rPr>
        <w:t>Папка «</w:t>
      </w:r>
      <w:r w:rsidRPr="00E72DC9">
        <w:rPr>
          <w:rFonts w:ascii="Times New Roman" w:eastAsiaTheme="minorEastAsia" w:hAnsi="Times New Roman" w:cs="Times New Roman"/>
          <w:sz w:val="24"/>
          <w:szCs w:val="24"/>
          <w:lang w:val="en-US"/>
        </w:rPr>
        <w:t>Anaconda</w:t>
      </w:r>
      <w:r w:rsidRPr="00E72DC9">
        <w:rPr>
          <w:rFonts w:ascii="Times New Roman" w:eastAsiaTheme="minorEastAsia" w:hAnsi="Times New Roman" w:cs="Times New Roman"/>
          <w:sz w:val="24"/>
          <w:szCs w:val="24"/>
        </w:rPr>
        <w:t>3» в меню «Пуск»</w:t>
      </w:r>
    </w:p>
    <w:p w14:paraId="22AD9E3B" w14:textId="7F2A1DE1" w:rsidR="00203AEE" w:rsidRDefault="00A1379F"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веб-браузере по умолчанию откроется новая вкладка</w:t>
      </w:r>
      <w:r w:rsidR="00E72DC9">
        <w:rPr>
          <w:rFonts w:ascii="Times New Roman" w:eastAsiaTheme="minorEastAsia" w:hAnsi="Times New Roman" w:cs="Times New Roman"/>
          <w:sz w:val="28"/>
          <w:szCs w:val="28"/>
        </w:rPr>
        <w:t xml:space="preserve"> (</w:t>
      </w:r>
      <w:r w:rsidR="00E72DC9">
        <w:rPr>
          <w:rFonts w:ascii="Times New Roman" w:eastAsiaTheme="minorEastAsia" w:hAnsi="Times New Roman" w:cs="Times New Roman"/>
          <w:sz w:val="28"/>
          <w:szCs w:val="28"/>
          <w:lang w:val="en-US"/>
        </w:rPr>
        <w:t>URL</w:t>
      </w:r>
      <w:r w:rsidR="00E72DC9">
        <w:rPr>
          <w:rFonts w:ascii="Times New Roman" w:eastAsiaTheme="minorEastAsia" w:hAnsi="Times New Roman" w:cs="Times New Roman"/>
          <w:sz w:val="28"/>
          <w:szCs w:val="28"/>
        </w:rPr>
        <w:t xml:space="preserve">: </w:t>
      </w:r>
      <w:r w:rsidR="00E72DC9" w:rsidRPr="00E72DC9">
        <w:rPr>
          <w:rFonts w:ascii="Times New Roman" w:eastAsiaTheme="minorEastAsia" w:hAnsi="Times New Roman" w:cs="Times New Roman"/>
          <w:sz w:val="28"/>
          <w:szCs w:val="28"/>
        </w:rPr>
        <w:t>http://localhost:8888/tree</w:t>
      </w:r>
      <w:r w:rsidR="00E72DC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которая представляет из себя панель инструментов ноутбука</w:t>
      </w:r>
      <w:r w:rsidR="00A8630F">
        <w:rPr>
          <w:rFonts w:ascii="Times New Roman" w:eastAsiaTheme="minorEastAsia" w:hAnsi="Times New Roman" w:cs="Times New Roman"/>
          <w:sz w:val="28"/>
          <w:szCs w:val="28"/>
        </w:rPr>
        <w:t>, которая специально разработана для управления ноутбуками</w:t>
      </w:r>
      <w:r>
        <w:rPr>
          <w:rFonts w:ascii="Times New Roman" w:eastAsiaTheme="minorEastAsia" w:hAnsi="Times New Roman" w:cs="Times New Roman"/>
          <w:sz w:val="28"/>
          <w:szCs w:val="28"/>
        </w:rPr>
        <w:t>.</w:t>
      </w:r>
      <w:r w:rsidR="00A8630F">
        <w:rPr>
          <w:rFonts w:ascii="Times New Roman" w:eastAsiaTheme="minorEastAsia" w:hAnsi="Times New Roman" w:cs="Times New Roman"/>
          <w:sz w:val="28"/>
          <w:szCs w:val="28"/>
        </w:rPr>
        <w:t xml:space="preserve"> Но стоит отметить, что панель управления предоставит доступ к файлам и подпапкам, которые содержатся в каталоге запуска </w:t>
      </w:r>
      <w:r w:rsidR="00A8630F">
        <w:rPr>
          <w:rFonts w:ascii="Times New Roman" w:eastAsiaTheme="minorEastAsia" w:hAnsi="Times New Roman" w:cs="Times New Roman"/>
          <w:sz w:val="28"/>
          <w:szCs w:val="28"/>
          <w:lang w:val="en-US"/>
        </w:rPr>
        <w:t>Jupyter</w:t>
      </w:r>
      <w:r w:rsidR="00A8630F">
        <w:rPr>
          <w:rFonts w:ascii="Times New Roman" w:eastAsiaTheme="minorEastAsia" w:hAnsi="Times New Roman" w:cs="Times New Roman"/>
          <w:sz w:val="28"/>
          <w:szCs w:val="28"/>
        </w:rPr>
        <w:t xml:space="preserve">. В файловой системе можно выбрать и открыть нужный файл или создать новый. </w:t>
      </w:r>
      <w:r>
        <w:rPr>
          <w:rFonts w:ascii="Times New Roman" w:eastAsiaTheme="minorEastAsia" w:hAnsi="Times New Roman" w:cs="Times New Roman"/>
          <w:sz w:val="28"/>
          <w:szCs w:val="28"/>
        </w:rPr>
        <w:t xml:space="preserve">Интерфейс панели представлен на рисунке </w:t>
      </w:r>
      <w:r w:rsidR="00E72DC9">
        <w:rPr>
          <w:rFonts w:ascii="Times New Roman" w:eastAsiaTheme="minorEastAsia" w:hAnsi="Times New Roman" w:cs="Times New Roman"/>
          <w:sz w:val="28"/>
          <w:szCs w:val="28"/>
        </w:rPr>
        <w:t>10</w:t>
      </w:r>
      <w:r>
        <w:rPr>
          <w:rFonts w:ascii="Times New Roman" w:eastAsiaTheme="minorEastAsia" w:hAnsi="Times New Roman" w:cs="Times New Roman"/>
          <w:sz w:val="28"/>
          <w:szCs w:val="28"/>
        </w:rPr>
        <w:t>.</w:t>
      </w:r>
    </w:p>
    <w:p w14:paraId="278F1384" w14:textId="66B12556" w:rsidR="00A1379F" w:rsidRDefault="003F0C29" w:rsidP="00D62DBC">
      <w:pPr>
        <w:spacing w:after="0" w:line="360" w:lineRule="auto"/>
        <w:jc w:val="center"/>
        <w:rPr>
          <w:rFonts w:ascii="Times New Roman" w:eastAsiaTheme="minorEastAsia" w:hAnsi="Times New Roman" w:cs="Times New Roman"/>
          <w:sz w:val="28"/>
          <w:szCs w:val="28"/>
        </w:rPr>
      </w:pPr>
      <w:r>
        <w:rPr>
          <w:noProof/>
          <w:lang w:eastAsia="ru-RU"/>
        </w:rPr>
        <w:drawing>
          <wp:inline distT="0" distB="0" distL="0" distR="0" wp14:anchorId="34F24BFB" wp14:editId="3F75AECE">
            <wp:extent cx="5500501" cy="180975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402" t="10292" r="18706" b="52363"/>
                    <a:stretch/>
                  </pic:blipFill>
                  <pic:spPr bwMode="auto">
                    <a:xfrm>
                      <a:off x="0" y="0"/>
                      <a:ext cx="5527299" cy="1818567"/>
                    </a:xfrm>
                    <a:prstGeom prst="rect">
                      <a:avLst/>
                    </a:prstGeom>
                    <a:ln>
                      <a:noFill/>
                    </a:ln>
                    <a:extLst>
                      <a:ext uri="{53640926-AAD7-44D8-BBD7-CCE9431645EC}">
                        <a14:shadowObscured xmlns:a14="http://schemas.microsoft.com/office/drawing/2010/main"/>
                      </a:ext>
                    </a:extLst>
                  </pic:spPr>
                </pic:pic>
              </a:graphicData>
            </a:graphic>
          </wp:inline>
        </w:drawing>
      </w:r>
    </w:p>
    <w:p w14:paraId="26A0F48E" w14:textId="7114DA0C" w:rsidR="00A1379F" w:rsidRPr="00A1379F" w:rsidRDefault="00A1379F" w:rsidP="00D62DBC">
      <w:pPr>
        <w:spacing w:after="0" w:line="360" w:lineRule="auto"/>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sidR="00E72DC9">
        <w:rPr>
          <w:rFonts w:ascii="Times New Roman" w:eastAsiaTheme="minorEastAsia" w:hAnsi="Times New Roman" w:cs="Times New Roman"/>
          <w:sz w:val="24"/>
          <w:szCs w:val="24"/>
        </w:rPr>
        <w:t>10</w:t>
      </w:r>
      <w:r w:rsidRPr="00A1379F">
        <w:rPr>
          <w:rFonts w:ascii="Times New Roman" w:eastAsiaTheme="minorEastAsia" w:hAnsi="Times New Roman" w:cs="Times New Roman"/>
          <w:sz w:val="24"/>
          <w:szCs w:val="24"/>
        </w:rPr>
        <w:t xml:space="preserve"> – Интерфейс панели инструментов ноутбука </w:t>
      </w:r>
      <w:r w:rsidRPr="00A1379F">
        <w:rPr>
          <w:rFonts w:ascii="Times New Roman" w:eastAsiaTheme="minorEastAsia" w:hAnsi="Times New Roman" w:cs="Times New Roman"/>
          <w:sz w:val="24"/>
          <w:szCs w:val="24"/>
          <w:lang w:val="en-US"/>
        </w:rPr>
        <w:t>Jupyter</w:t>
      </w:r>
    </w:p>
    <w:p w14:paraId="3B1801D7" w14:textId="448007A3" w:rsidR="00A1379F" w:rsidRPr="00F75219" w:rsidRDefault="00A1379F"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начала работы программы необходимо открыть </w:t>
      </w:r>
      <w:r w:rsidR="00077CF8">
        <w:rPr>
          <w:rFonts w:ascii="Times New Roman" w:eastAsiaTheme="minorEastAsia" w:hAnsi="Times New Roman" w:cs="Times New Roman"/>
          <w:sz w:val="28"/>
          <w:szCs w:val="28"/>
          <w:lang w:val="en-US"/>
        </w:rPr>
        <w:t>Jupyter</w:t>
      </w:r>
      <w:r w:rsidR="00077CF8" w:rsidRPr="00A03F50">
        <w:rPr>
          <w:rFonts w:ascii="Times New Roman" w:eastAsiaTheme="minorEastAsia" w:hAnsi="Times New Roman" w:cs="Times New Roman"/>
          <w:sz w:val="28"/>
          <w:szCs w:val="28"/>
        </w:rPr>
        <w:t>-</w:t>
      </w:r>
      <w:r w:rsidR="00077CF8">
        <w:rPr>
          <w:rFonts w:ascii="Times New Roman" w:eastAsiaTheme="minorEastAsia" w:hAnsi="Times New Roman" w:cs="Times New Roman"/>
          <w:sz w:val="28"/>
          <w:szCs w:val="28"/>
        </w:rPr>
        <w:t xml:space="preserve">ноутбук – </w:t>
      </w:r>
      <w:r>
        <w:rPr>
          <w:rFonts w:ascii="Times New Roman" w:eastAsiaTheme="minorEastAsia" w:hAnsi="Times New Roman" w:cs="Times New Roman"/>
          <w:sz w:val="28"/>
          <w:szCs w:val="28"/>
        </w:rPr>
        <w:t>файл</w:t>
      </w:r>
      <w:r w:rsidR="0031006B">
        <w:rPr>
          <w:rFonts w:ascii="Times New Roman" w:eastAsiaTheme="minorEastAsia" w:hAnsi="Times New Roman" w:cs="Times New Roman"/>
          <w:sz w:val="28"/>
          <w:szCs w:val="28"/>
        </w:rPr>
        <w:t xml:space="preserve"> с расширением «</w:t>
      </w:r>
      <w:r w:rsidR="00A8630F" w:rsidRPr="00A8630F">
        <w:rPr>
          <w:rFonts w:ascii="Times New Roman" w:eastAsiaTheme="minorEastAsia" w:hAnsi="Times New Roman" w:cs="Times New Roman"/>
          <w:sz w:val="28"/>
          <w:szCs w:val="28"/>
        </w:rPr>
        <w:t>.</w:t>
      </w:r>
      <w:r w:rsidR="00A8630F">
        <w:rPr>
          <w:rFonts w:ascii="Times New Roman" w:eastAsiaTheme="minorEastAsia" w:hAnsi="Times New Roman" w:cs="Times New Roman"/>
          <w:sz w:val="28"/>
          <w:szCs w:val="28"/>
          <w:lang w:val="en-US"/>
        </w:rPr>
        <w:t>ipynb</w:t>
      </w:r>
      <w:r w:rsidR="0031006B">
        <w:rPr>
          <w:rFonts w:ascii="Times New Roman" w:eastAsiaTheme="minorEastAsia" w:hAnsi="Times New Roman" w:cs="Times New Roman"/>
          <w:sz w:val="28"/>
          <w:szCs w:val="28"/>
        </w:rPr>
        <w:t>»</w:t>
      </w:r>
      <w:r w:rsidR="00A8630F">
        <w:rPr>
          <w:rFonts w:ascii="Times New Roman" w:eastAsiaTheme="minorEastAsia" w:hAnsi="Times New Roman" w:cs="Times New Roman"/>
          <w:sz w:val="28"/>
          <w:szCs w:val="28"/>
        </w:rPr>
        <w:t>, тем самым</w:t>
      </w:r>
      <w:r w:rsidR="006D5425">
        <w:rPr>
          <w:rFonts w:ascii="Times New Roman" w:eastAsiaTheme="minorEastAsia" w:hAnsi="Times New Roman" w:cs="Times New Roman"/>
          <w:sz w:val="28"/>
          <w:szCs w:val="28"/>
        </w:rPr>
        <w:t xml:space="preserve"> будет открыта </w:t>
      </w:r>
      <w:r w:rsidR="00A8630F">
        <w:rPr>
          <w:rFonts w:ascii="Times New Roman" w:eastAsiaTheme="minorEastAsia" w:hAnsi="Times New Roman" w:cs="Times New Roman"/>
          <w:sz w:val="28"/>
          <w:szCs w:val="28"/>
        </w:rPr>
        <w:t>интерактивн</w:t>
      </w:r>
      <w:r w:rsidR="006D5425">
        <w:rPr>
          <w:rFonts w:ascii="Times New Roman" w:eastAsiaTheme="minorEastAsia" w:hAnsi="Times New Roman" w:cs="Times New Roman"/>
          <w:sz w:val="28"/>
          <w:szCs w:val="28"/>
        </w:rPr>
        <w:t>ая среда</w:t>
      </w:r>
      <w:r w:rsidR="00A8630F">
        <w:rPr>
          <w:rFonts w:ascii="Times New Roman" w:eastAsiaTheme="minorEastAsia" w:hAnsi="Times New Roman" w:cs="Times New Roman"/>
          <w:sz w:val="28"/>
          <w:szCs w:val="28"/>
        </w:rPr>
        <w:t>.</w:t>
      </w:r>
      <w:r w:rsidR="006D5425">
        <w:rPr>
          <w:rFonts w:ascii="Times New Roman" w:eastAsiaTheme="minorEastAsia" w:hAnsi="Times New Roman" w:cs="Times New Roman"/>
          <w:sz w:val="28"/>
          <w:szCs w:val="28"/>
        </w:rPr>
        <w:t xml:space="preserve"> Для выполнения определенного блока программы необходима </w:t>
      </w:r>
      <w:r w:rsidR="006D5425">
        <w:rPr>
          <w:rFonts w:ascii="Times New Roman" w:eastAsiaTheme="minorEastAsia" w:hAnsi="Times New Roman" w:cs="Times New Roman"/>
          <w:sz w:val="28"/>
          <w:szCs w:val="28"/>
        </w:rPr>
        <w:lastRenderedPageBreak/>
        <w:t>комбинация клавиш «</w:t>
      </w:r>
      <w:r w:rsidR="006D5425">
        <w:rPr>
          <w:rFonts w:ascii="Times New Roman" w:eastAsiaTheme="minorEastAsia" w:hAnsi="Times New Roman" w:cs="Times New Roman"/>
          <w:sz w:val="28"/>
          <w:szCs w:val="28"/>
          <w:lang w:val="en-US"/>
        </w:rPr>
        <w:t>Shift</w:t>
      </w:r>
      <w:r w:rsidR="006D5425">
        <w:rPr>
          <w:rFonts w:ascii="Times New Roman" w:eastAsiaTheme="minorEastAsia" w:hAnsi="Times New Roman" w:cs="Times New Roman"/>
          <w:sz w:val="28"/>
          <w:szCs w:val="28"/>
        </w:rPr>
        <w:t>» и «</w:t>
      </w:r>
      <w:r w:rsidR="006D5425">
        <w:rPr>
          <w:rFonts w:ascii="Times New Roman" w:eastAsiaTheme="minorEastAsia" w:hAnsi="Times New Roman" w:cs="Times New Roman"/>
          <w:sz w:val="28"/>
          <w:szCs w:val="28"/>
          <w:lang w:val="en-US"/>
        </w:rPr>
        <w:t>Enter</w:t>
      </w:r>
      <w:r w:rsidR="006D5425">
        <w:rPr>
          <w:rFonts w:ascii="Times New Roman" w:eastAsiaTheme="minorEastAsia" w:hAnsi="Times New Roman" w:cs="Times New Roman"/>
          <w:sz w:val="28"/>
          <w:szCs w:val="28"/>
        </w:rPr>
        <w:t>».</w:t>
      </w:r>
      <w:r w:rsidR="00F75219">
        <w:rPr>
          <w:rFonts w:ascii="Times New Roman" w:eastAsiaTheme="minorEastAsia" w:hAnsi="Times New Roman" w:cs="Times New Roman"/>
          <w:sz w:val="28"/>
          <w:szCs w:val="28"/>
        </w:rPr>
        <w:t xml:space="preserve"> При выполнении</w:t>
      </w:r>
      <w:r w:rsidR="000F172B">
        <w:rPr>
          <w:rFonts w:ascii="Times New Roman" w:eastAsiaTheme="minorEastAsia" w:hAnsi="Times New Roman" w:cs="Times New Roman"/>
          <w:sz w:val="28"/>
          <w:szCs w:val="28"/>
        </w:rPr>
        <w:t xml:space="preserve"> блока</w:t>
      </w:r>
      <w:r w:rsidR="00F75219">
        <w:rPr>
          <w:rFonts w:ascii="Times New Roman" w:eastAsiaTheme="minorEastAsia" w:hAnsi="Times New Roman" w:cs="Times New Roman"/>
          <w:sz w:val="28"/>
          <w:szCs w:val="28"/>
        </w:rPr>
        <w:t xml:space="preserve"> в квадратных скобках соответствующего блока будет стоят символ «*»</w:t>
      </w:r>
      <w:r w:rsidR="000F172B">
        <w:rPr>
          <w:rFonts w:ascii="Times New Roman" w:eastAsiaTheme="minorEastAsia" w:hAnsi="Times New Roman" w:cs="Times New Roman"/>
          <w:sz w:val="28"/>
          <w:szCs w:val="28"/>
        </w:rPr>
        <w:t xml:space="preserve"> как на рисунке 11.</w:t>
      </w:r>
    </w:p>
    <w:p w14:paraId="32AD5BAD" w14:textId="5F3A3327" w:rsidR="00203AEE" w:rsidRDefault="00F75219" w:rsidP="00522717">
      <w:pPr>
        <w:spacing w:after="0" w:line="360" w:lineRule="auto"/>
        <w:jc w:val="center"/>
        <w:rPr>
          <w:rFonts w:ascii="Times New Roman" w:eastAsiaTheme="minorEastAsia" w:hAnsi="Times New Roman" w:cs="Times New Roman"/>
          <w:sz w:val="28"/>
          <w:szCs w:val="28"/>
        </w:rPr>
      </w:pPr>
      <w:r>
        <w:rPr>
          <w:noProof/>
          <w:lang w:eastAsia="ru-RU"/>
        </w:rPr>
        <w:drawing>
          <wp:inline distT="0" distB="0" distL="0" distR="0" wp14:anchorId="0B5EA857" wp14:editId="60D6B1CE">
            <wp:extent cx="5959094" cy="296227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42" t="9692" r="19669" b="37027"/>
                    <a:stretch/>
                  </pic:blipFill>
                  <pic:spPr bwMode="auto">
                    <a:xfrm>
                      <a:off x="0" y="0"/>
                      <a:ext cx="5973885" cy="2969627"/>
                    </a:xfrm>
                    <a:prstGeom prst="rect">
                      <a:avLst/>
                    </a:prstGeom>
                    <a:ln>
                      <a:noFill/>
                    </a:ln>
                    <a:extLst>
                      <a:ext uri="{53640926-AAD7-44D8-BBD7-CCE9431645EC}">
                        <a14:shadowObscured xmlns:a14="http://schemas.microsoft.com/office/drawing/2010/main"/>
                      </a:ext>
                    </a:extLst>
                  </pic:spPr>
                </pic:pic>
              </a:graphicData>
            </a:graphic>
          </wp:inline>
        </w:drawing>
      </w:r>
    </w:p>
    <w:p w14:paraId="173A1700" w14:textId="17C30D7C" w:rsidR="000F172B" w:rsidRPr="00A1379F" w:rsidRDefault="000F172B" w:rsidP="000F172B">
      <w:pPr>
        <w:spacing w:after="0" w:line="360" w:lineRule="auto"/>
        <w:ind w:firstLine="709"/>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Pr>
          <w:rFonts w:ascii="Times New Roman" w:eastAsiaTheme="minorEastAsia" w:hAnsi="Times New Roman" w:cs="Times New Roman"/>
          <w:sz w:val="24"/>
          <w:szCs w:val="24"/>
        </w:rPr>
        <w:t>11</w:t>
      </w:r>
      <w:r w:rsidRPr="00A1379F">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Запуск блока для импортирования зависимостей</w:t>
      </w:r>
    </w:p>
    <w:p w14:paraId="690C5431" w14:textId="5D277523" w:rsidR="000F172B" w:rsidRPr="0031006B" w:rsidRDefault="003F0C29"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корректной работы программы необходимо, чтобы документ с исходными данными, в нашем случае это таблица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00355ECA">
        <w:rPr>
          <w:rFonts w:ascii="Times New Roman" w:eastAsiaTheme="minorEastAsia" w:hAnsi="Times New Roman" w:cs="Times New Roman"/>
          <w:sz w:val="28"/>
          <w:szCs w:val="28"/>
        </w:rPr>
        <w:t xml:space="preserve">, лежал </w:t>
      </w:r>
      <w:r>
        <w:rPr>
          <w:rFonts w:ascii="Times New Roman" w:eastAsiaTheme="minorEastAsia" w:hAnsi="Times New Roman" w:cs="Times New Roman"/>
          <w:sz w:val="28"/>
          <w:szCs w:val="28"/>
        </w:rPr>
        <w:t xml:space="preserve">в папке с </w:t>
      </w:r>
      <w:r w:rsidR="00077CF8">
        <w:rPr>
          <w:rFonts w:ascii="Times New Roman" w:eastAsiaTheme="minorEastAsia" w:hAnsi="Times New Roman" w:cs="Times New Roman"/>
          <w:sz w:val="28"/>
          <w:szCs w:val="28"/>
          <w:lang w:val="en-US"/>
        </w:rPr>
        <w:t>Jupyter</w:t>
      </w:r>
      <w:r w:rsidR="00077CF8" w:rsidRPr="00077CF8">
        <w:rPr>
          <w:rFonts w:ascii="Times New Roman" w:eastAsiaTheme="minorEastAsia" w:hAnsi="Times New Roman" w:cs="Times New Roman"/>
          <w:sz w:val="28"/>
          <w:szCs w:val="28"/>
        </w:rPr>
        <w:t>-ноутбуком</w:t>
      </w:r>
      <w:r w:rsidR="00077CF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как показано на рисунке 10.</w:t>
      </w:r>
      <w:r w:rsidR="0031006B">
        <w:rPr>
          <w:rFonts w:ascii="Times New Roman" w:eastAsiaTheme="minorEastAsia" w:hAnsi="Times New Roman" w:cs="Times New Roman"/>
          <w:sz w:val="28"/>
          <w:szCs w:val="28"/>
        </w:rPr>
        <w:t xml:space="preserve"> В ходе работы </w:t>
      </w:r>
      <w:r w:rsidR="00077CF8">
        <w:rPr>
          <w:rFonts w:ascii="Times New Roman" w:eastAsiaTheme="minorEastAsia" w:hAnsi="Times New Roman" w:cs="Times New Roman"/>
          <w:sz w:val="28"/>
          <w:szCs w:val="28"/>
        </w:rPr>
        <w:t xml:space="preserve">было создано два </w:t>
      </w:r>
      <w:r w:rsidR="00077CF8">
        <w:rPr>
          <w:rFonts w:ascii="Times New Roman" w:eastAsiaTheme="minorEastAsia" w:hAnsi="Times New Roman" w:cs="Times New Roman"/>
          <w:sz w:val="28"/>
          <w:szCs w:val="28"/>
          <w:lang w:val="en-US"/>
        </w:rPr>
        <w:t>Jupyter</w:t>
      </w:r>
      <w:r w:rsidR="00077CF8" w:rsidRPr="00A03F50">
        <w:rPr>
          <w:rFonts w:ascii="Times New Roman" w:eastAsiaTheme="minorEastAsia" w:hAnsi="Times New Roman" w:cs="Times New Roman"/>
          <w:sz w:val="28"/>
          <w:szCs w:val="28"/>
        </w:rPr>
        <w:t>-</w:t>
      </w:r>
      <w:r w:rsidR="00077CF8">
        <w:rPr>
          <w:rFonts w:ascii="Times New Roman" w:eastAsiaTheme="minorEastAsia" w:hAnsi="Times New Roman" w:cs="Times New Roman"/>
          <w:sz w:val="28"/>
          <w:szCs w:val="28"/>
        </w:rPr>
        <w:t>ноутбука</w:t>
      </w:r>
      <w:r w:rsidR="0031006B">
        <w:rPr>
          <w:rFonts w:ascii="Times New Roman" w:eastAsiaTheme="minorEastAsia" w:hAnsi="Times New Roman" w:cs="Times New Roman"/>
          <w:sz w:val="28"/>
          <w:szCs w:val="28"/>
        </w:rPr>
        <w:t>:</w:t>
      </w:r>
    </w:p>
    <w:p w14:paraId="6AAEECC0" w14:textId="068E686D" w:rsidR="0031006B" w:rsidRDefault="0031006B" w:rsidP="00864B64">
      <w:pPr>
        <w:pStyle w:val="a9"/>
        <w:numPr>
          <w:ilvl w:val="0"/>
          <w:numId w:val="21"/>
        </w:numPr>
        <w:spacing w:after="0" w:line="360" w:lineRule="auto"/>
        <w:jc w:val="both"/>
        <w:rPr>
          <w:rFonts w:ascii="Times New Roman" w:eastAsiaTheme="minorEastAsia" w:hAnsi="Times New Roman" w:cs="Times New Roman"/>
          <w:sz w:val="28"/>
          <w:szCs w:val="28"/>
          <w:lang w:val="en-US"/>
        </w:rPr>
      </w:pPr>
      <w:r w:rsidRPr="00864B64">
        <w:rPr>
          <w:rFonts w:ascii="Times New Roman" w:eastAsiaTheme="minorEastAsia" w:hAnsi="Times New Roman" w:cs="Times New Roman"/>
          <w:sz w:val="28"/>
          <w:szCs w:val="28"/>
          <w:lang w:val="en-US"/>
        </w:rPr>
        <w:t>LTSM</w:t>
      </w:r>
      <w:r w:rsidRPr="00864B64">
        <w:rPr>
          <w:rFonts w:ascii="Times New Roman" w:eastAsiaTheme="minorEastAsia" w:hAnsi="Times New Roman" w:cs="Times New Roman"/>
          <w:sz w:val="28"/>
          <w:szCs w:val="28"/>
        </w:rPr>
        <w:t>_</w:t>
      </w:r>
      <w:r w:rsidRPr="00864B64">
        <w:rPr>
          <w:rFonts w:ascii="Times New Roman" w:eastAsiaTheme="minorEastAsia" w:hAnsi="Times New Roman" w:cs="Times New Roman"/>
          <w:sz w:val="28"/>
          <w:szCs w:val="28"/>
          <w:lang w:val="en-US"/>
        </w:rPr>
        <w:t>test</w:t>
      </w:r>
      <w:r w:rsidRPr="00864B64">
        <w:rPr>
          <w:rFonts w:ascii="Times New Roman" w:eastAsiaTheme="minorEastAsia" w:hAnsi="Times New Roman" w:cs="Times New Roman"/>
          <w:sz w:val="28"/>
          <w:szCs w:val="28"/>
        </w:rPr>
        <w:t>.</w:t>
      </w:r>
      <w:r w:rsidRPr="00864B64">
        <w:rPr>
          <w:rFonts w:ascii="Times New Roman" w:eastAsiaTheme="minorEastAsia" w:hAnsi="Times New Roman" w:cs="Times New Roman"/>
          <w:sz w:val="28"/>
          <w:szCs w:val="28"/>
          <w:lang w:val="en-US"/>
        </w:rPr>
        <w:t>ipynb</w:t>
      </w:r>
      <w:r w:rsidR="00864B64">
        <w:rPr>
          <w:rFonts w:ascii="Times New Roman" w:eastAsiaTheme="minorEastAsia" w:hAnsi="Times New Roman" w:cs="Times New Roman"/>
          <w:sz w:val="28"/>
          <w:szCs w:val="28"/>
        </w:rPr>
        <w:t>;</w:t>
      </w:r>
    </w:p>
    <w:p w14:paraId="76559270" w14:textId="77777777" w:rsidR="00864B64" w:rsidRDefault="0031006B" w:rsidP="00864B64">
      <w:pPr>
        <w:pStyle w:val="a9"/>
        <w:numPr>
          <w:ilvl w:val="0"/>
          <w:numId w:val="21"/>
        </w:numPr>
        <w:spacing w:after="0" w:line="360" w:lineRule="auto"/>
        <w:jc w:val="both"/>
        <w:rPr>
          <w:rFonts w:ascii="Times New Roman" w:eastAsiaTheme="minorEastAsia" w:hAnsi="Times New Roman" w:cs="Times New Roman"/>
          <w:sz w:val="28"/>
          <w:szCs w:val="28"/>
          <w:lang w:val="en-US"/>
        </w:rPr>
      </w:pPr>
      <w:r w:rsidRPr="00864B64">
        <w:rPr>
          <w:rFonts w:ascii="Times New Roman" w:eastAsiaTheme="minorEastAsia" w:hAnsi="Times New Roman" w:cs="Times New Roman"/>
          <w:sz w:val="28"/>
          <w:szCs w:val="28"/>
          <w:lang w:val="en-US"/>
        </w:rPr>
        <w:t>LTSM_test_all_c.ipynb</w:t>
      </w:r>
      <w:r w:rsidR="00864B64">
        <w:rPr>
          <w:rFonts w:ascii="Times New Roman" w:eastAsiaTheme="minorEastAsia" w:hAnsi="Times New Roman" w:cs="Times New Roman"/>
          <w:sz w:val="28"/>
          <w:szCs w:val="28"/>
          <w:lang w:val="en-US"/>
        </w:rPr>
        <w:t>.</w:t>
      </w:r>
    </w:p>
    <w:p w14:paraId="3822A54E" w14:textId="77777777" w:rsidR="00077CF8" w:rsidRPr="00077CF8" w:rsidRDefault="00077CF8" w:rsidP="00077CF8">
      <w:pPr>
        <w:spacing w:after="0" w:line="360" w:lineRule="auto"/>
        <w:ind w:firstLine="709"/>
        <w:jc w:val="both"/>
        <w:rPr>
          <w:rFonts w:ascii="Times New Roman" w:eastAsiaTheme="minorEastAsia" w:hAnsi="Times New Roman" w:cs="Times New Roman"/>
          <w:sz w:val="28"/>
          <w:szCs w:val="28"/>
        </w:rPr>
      </w:pPr>
      <w:r w:rsidRPr="00077CF8">
        <w:rPr>
          <w:rFonts w:ascii="Times New Roman" w:eastAsiaTheme="minorEastAsia" w:hAnsi="Times New Roman" w:cs="Times New Roman"/>
          <w:sz w:val="28"/>
          <w:szCs w:val="28"/>
        </w:rPr>
        <w:t>В первом ноутбуке модель применяли, заменяя test_c на соответствующее название страны: США, Российская Федерация; во втором ноутбуке – алгоритм циклично применяется для оставшихся стран с качественными данными, производится сохранение результатов оценки качества модели, построение графиков предсказывания для выбранных стран. Результаты работы представлены в главе 3.5.</w:t>
      </w:r>
    </w:p>
    <w:p w14:paraId="6A0E9D1A" w14:textId="021884CA" w:rsidR="005C5EDA" w:rsidRDefault="00613067" w:rsidP="00E827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Перед началом использования модели</w:t>
      </w:r>
      <w:r w:rsidR="00E827EB">
        <w:rPr>
          <w:rFonts w:ascii="Times New Roman" w:eastAsiaTheme="minorEastAsia" w:hAnsi="Times New Roman" w:cs="Times New Roman"/>
          <w:sz w:val="28"/>
          <w:szCs w:val="28"/>
        </w:rPr>
        <w:t xml:space="preserve"> на данных их необходимо было нормализовать, так как они имеют чёткий тренд</w:t>
      </w:r>
      <w:r>
        <w:rPr>
          <w:rFonts w:ascii="Times New Roman" w:eastAsiaTheme="minorEastAsia" w:hAnsi="Times New Roman" w:cs="Times New Roman"/>
          <w:sz w:val="28"/>
          <w:szCs w:val="28"/>
        </w:rPr>
        <w:t xml:space="preserve">. </w:t>
      </w:r>
      <w:r w:rsidR="007875B2">
        <w:rPr>
          <w:rFonts w:ascii="Times New Roman" w:eastAsiaTheme="minorEastAsia" w:hAnsi="Times New Roman" w:cs="Times New Roman"/>
          <w:sz w:val="28"/>
          <w:szCs w:val="28"/>
        </w:rPr>
        <w:t>К</w:t>
      </w:r>
      <w:r w:rsidR="005C5EDA">
        <w:rPr>
          <w:rFonts w:ascii="Times New Roman" w:eastAsiaTheme="minorEastAsia" w:hAnsi="Times New Roman" w:cs="Times New Roman"/>
          <w:sz w:val="28"/>
          <w:szCs w:val="28"/>
        </w:rPr>
        <w:t>ратко опишем функции, связанные с предобработкой:</w:t>
      </w:r>
    </w:p>
    <w:p w14:paraId="3263BF63" w14:textId="1FF8D32F" w:rsidR="00372171" w:rsidRPr="005C5EDA" w:rsidRDefault="005C5EDA" w:rsidP="005C5EDA">
      <w:pPr>
        <w:pStyle w:val="a9"/>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ф</w:t>
      </w:r>
      <w:r w:rsidRPr="005C5EDA">
        <w:rPr>
          <w:rFonts w:ascii="Times New Roman" w:eastAsiaTheme="minorEastAsia" w:hAnsi="Times New Roman" w:cs="Times New Roman"/>
          <w:sz w:val="28"/>
          <w:szCs w:val="28"/>
        </w:rPr>
        <w:t>ункция «series_to_supervised»</w:t>
      </w:r>
      <w:r w:rsidR="007875B2">
        <w:rPr>
          <w:rFonts w:ascii="Times New Roman" w:eastAsiaTheme="minorEastAsia" w:hAnsi="Times New Roman" w:cs="Times New Roman"/>
          <w:sz w:val="28"/>
          <w:szCs w:val="28"/>
        </w:rPr>
        <w:t xml:space="preserve"> создаёт массив возможных кусков из временного ряда, создана для устранения «краевых» эффектов;</w:t>
      </w:r>
    </w:p>
    <w:p w14:paraId="4AF308E1" w14:textId="200AC736" w:rsidR="005C5EDA" w:rsidRDefault="005C5EDA" w:rsidP="005C5EDA">
      <w:pPr>
        <w:pStyle w:val="a9"/>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функция «</w:t>
      </w:r>
      <w:r w:rsidRPr="005C5EDA">
        <w:rPr>
          <w:rFonts w:ascii="Times New Roman" w:eastAsiaTheme="minorEastAsia" w:hAnsi="Times New Roman" w:cs="Times New Roman"/>
          <w:sz w:val="28"/>
          <w:szCs w:val="28"/>
        </w:rPr>
        <w:t>difference</w:t>
      </w:r>
      <w:r>
        <w:rPr>
          <w:rFonts w:ascii="Times New Roman" w:eastAsiaTheme="minorEastAsia" w:hAnsi="Times New Roman" w:cs="Times New Roman"/>
          <w:sz w:val="28"/>
          <w:szCs w:val="28"/>
        </w:rPr>
        <w:t>»</w:t>
      </w:r>
      <w:r w:rsidR="007875B2">
        <w:rPr>
          <w:rFonts w:ascii="Times New Roman" w:eastAsiaTheme="minorEastAsia" w:hAnsi="Times New Roman" w:cs="Times New Roman"/>
          <w:sz w:val="28"/>
          <w:szCs w:val="28"/>
        </w:rPr>
        <w:t xml:space="preserve"> предназначена для подсчёта разницы между элементами временного ряда</w:t>
      </w:r>
      <w:r w:rsidR="007875B2" w:rsidRPr="007875B2">
        <w:rPr>
          <w:rFonts w:ascii="Times New Roman" w:eastAsiaTheme="minorEastAsia" w:hAnsi="Times New Roman" w:cs="Times New Roman"/>
          <w:sz w:val="28"/>
          <w:szCs w:val="28"/>
        </w:rPr>
        <w:t>;</w:t>
      </w:r>
    </w:p>
    <w:p w14:paraId="7609BED9" w14:textId="510F7114" w:rsidR="005C5EDA" w:rsidRDefault="005C5EDA" w:rsidP="005C5EDA">
      <w:pPr>
        <w:pStyle w:val="a9"/>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функция «</w:t>
      </w:r>
      <w:r w:rsidRPr="005C5EDA">
        <w:rPr>
          <w:rFonts w:ascii="Times New Roman" w:eastAsiaTheme="minorEastAsia" w:hAnsi="Times New Roman" w:cs="Times New Roman"/>
          <w:sz w:val="28"/>
          <w:szCs w:val="28"/>
        </w:rPr>
        <w:t>prepare_data</w:t>
      </w:r>
      <w:r>
        <w:rPr>
          <w:rFonts w:ascii="Times New Roman" w:eastAsiaTheme="minorEastAsia" w:hAnsi="Times New Roman" w:cs="Times New Roman"/>
          <w:sz w:val="28"/>
          <w:szCs w:val="28"/>
        </w:rPr>
        <w:t>»</w:t>
      </w:r>
      <w:r w:rsidR="007875B2">
        <w:rPr>
          <w:rFonts w:ascii="Times New Roman" w:eastAsiaTheme="minorEastAsia" w:hAnsi="Times New Roman" w:cs="Times New Roman"/>
          <w:sz w:val="28"/>
          <w:szCs w:val="28"/>
        </w:rPr>
        <w:t xml:space="preserve"> преобразует данные с помощью нахождения разности</w:t>
      </w:r>
      <w:r w:rsidR="00E827EB">
        <w:rPr>
          <w:rFonts w:ascii="Times New Roman" w:eastAsiaTheme="minorEastAsia" w:hAnsi="Times New Roman" w:cs="Times New Roman"/>
          <w:sz w:val="28"/>
          <w:szCs w:val="28"/>
        </w:rPr>
        <w:t xml:space="preserve"> и шкалирования</w:t>
      </w:r>
      <w:r w:rsidR="007875B2">
        <w:rPr>
          <w:rFonts w:ascii="Times New Roman" w:eastAsiaTheme="minorEastAsia" w:hAnsi="Times New Roman" w:cs="Times New Roman"/>
          <w:sz w:val="28"/>
          <w:szCs w:val="28"/>
        </w:rPr>
        <w:t xml:space="preserve">, </w:t>
      </w:r>
      <w:r w:rsidR="00613067">
        <w:rPr>
          <w:rFonts w:ascii="Times New Roman" w:eastAsiaTheme="minorEastAsia" w:hAnsi="Times New Roman" w:cs="Times New Roman"/>
          <w:sz w:val="28"/>
          <w:szCs w:val="28"/>
        </w:rPr>
        <w:t xml:space="preserve">и </w:t>
      </w:r>
      <w:r w:rsidR="007875B2">
        <w:rPr>
          <w:rFonts w:ascii="Times New Roman" w:eastAsiaTheme="minorEastAsia" w:hAnsi="Times New Roman" w:cs="Times New Roman"/>
          <w:sz w:val="28"/>
          <w:szCs w:val="28"/>
        </w:rPr>
        <w:t>формирует тренировочную и обучающую выборку.</w:t>
      </w:r>
    </w:p>
    <w:p w14:paraId="3F596B24" w14:textId="6DB6ACF6" w:rsidR="007875B2" w:rsidRDefault="00613067" w:rsidP="007875B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была построена н</w:t>
      </w:r>
      <w:r w:rsidR="007875B2">
        <w:rPr>
          <w:rFonts w:ascii="Times New Roman" w:eastAsiaTheme="minorEastAsia" w:hAnsi="Times New Roman" w:cs="Times New Roman"/>
          <w:sz w:val="28"/>
          <w:szCs w:val="28"/>
        </w:rPr>
        <w:t>ейронная сеть с помощью функции «</w:t>
      </w:r>
      <w:r w:rsidR="007875B2" w:rsidRPr="007875B2">
        <w:rPr>
          <w:rFonts w:ascii="Times New Roman" w:eastAsiaTheme="minorEastAsia" w:hAnsi="Times New Roman" w:cs="Times New Roman"/>
          <w:sz w:val="28"/>
          <w:szCs w:val="28"/>
        </w:rPr>
        <w:t>fit_lstm</w:t>
      </w:r>
      <w:r w:rsidR="007875B2">
        <w:rPr>
          <w:rFonts w:ascii="Times New Roman" w:eastAsiaTheme="minorEastAsia" w:hAnsi="Times New Roman" w:cs="Times New Roman"/>
          <w:sz w:val="28"/>
          <w:szCs w:val="28"/>
        </w:rPr>
        <w:t>», которая создаёт и обучает нейросеть «</w:t>
      </w:r>
      <w:r w:rsidR="007875B2">
        <w:rPr>
          <w:rFonts w:ascii="Times New Roman" w:eastAsiaTheme="minorEastAsia" w:hAnsi="Times New Roman" w:cs="Times New Roman"/>
          <w:sz w:val="28"/>
          <w:szCs w:val="28"/>
          <w:lang w:val="en-US"/>
        </w:rPr>
        <w:t>model</w:t>
      </w:r>
      <w:r w:rsidR="007875B2">
        <w:rPr>
          <w:rFonts w:ascii="Times New Roman" w:eastAsiaTheme="minorEastAsia" w:hAnsi="Times New Roman" w:cs="Times New Roman"/>
          <w:sz w:val="28"/>
          <w:szCs w:val="28"/>
        </w:rPr>
        <w:t>» с учётом выбранным параметров.</w:t>
      </w:r>
      <w:r w:rsidR="007875B2" w:rsidRPr="007875B2">
        <w:rPr>
          <w:rFonts w:ascii="Times New Roman" w:eastAsiaTheme="minorEastAsia" w:hAnsi="Times New Roman" w:cs="Times New Roman"/>
          <w:sz w:val="28"/>
          <w:szCs w:val="28"/>
        </w:rPr>
        <w:t xml:space="preserve"> </w:t>
      </w:r>
      <w:r w:rsidR="007875B2">
        <w:rPr>
          <w:rFonts w:ascii="Times New Roman" w:eastAsiaTheme="minorEastAsia" w:hAnsi="Times New Roman" w:cs="Times New Roman"/>
          <w:sz w:val="28"/>
          <w:szCs w:val="28"/>
        </w:rPr>
        <w:t>Описание архитектуры сети указано в главе 3.3</w:t>
      </w:r>
      <w:r w:rsidR="00F43C31">
        <w:rPr>
          <w:rFonts w:ascii="Times New Roman" w:eastAsiaTheme="minorEastAsia" w:hAnsi="Times New Roman" w:cs="Times New Roman"/>
          <w:sz w:val="28"/>
          <w:szCs w:val="28"/>
        </w:rPr>
        <w:t>, про обучение – в главе 3.4</w:t>
      </w:r>
      <w:r w:rsidR="007875B2">
        <w:rPr>
          <w:rFonts w:ascii="Times New Roman" w:eastAsiaTheme="minorEastAsia" w:hAnsi="Times New Roman" w:cs="Times New Roman"/>
          <w:sz w:val="28"/>
          <w:szCs w:val="28"/>
        </w:rPr>
        <w:t>.</w:t>
      </w:r>
    </w:p>
    <w:p w14:paraId="739D6A54" w14:textId="34AFEEED" w:rsidR="00613067" w:rsidRDefault="00613067" w:rsidP="007875B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Затем происходило предсказывание предстоящих значений после заданной точки с помощью функции «</w:t>
      </w:r>
      <w:r w:rsidRPr="00613067">
        <w:rPr>
          <w:rFonts w:ascii="Times New Roman" w:eastAsiaTheme="minorEastAsia" w:hAnsi="Times New Roman" w:cs="Times New Roman"/>
          <w:sz w:val="28"/>
          <w:szCs w:val="28"/>
        </w:rPr>
        <w:t>forecast_lstm</w:t>
      </w:r>
      <w:r>
        <w:rPr>
          <w:rFonts w:ascii="Times New Roman" w:eastAsiaTheme="minorEastAsia" w:hAnsi="Times New Roman" w:cs="Times New Roman"/>
          <w:sz w:val="28"/>
          <w:szCs w:val="28"/>
        </w:rPr>
        <w:t>» и предсказывание с помощью переданной модели для всех временных участков</w:t>
      </w:r>
      <w:r w:rsidR="00F43C31">
        <w:rPr>
          <w:rFonts w:ascii="Times New Roman" w:eastAsiaTheme="minorEastAsia" w:hAnsi="Times New Roman" w:cs="Times New Roman"/>
          <w:sz w:val="28"/>
          <w:szCs w:val="28"/>
        </w:rPr>
        <w:t xml:space="preserve"> с помощью функции «</w:t>
      </w:r>
      <w:r w:rsidR="00F43C31" w:rsidRPr="00F43C31">
        <w:rPr>
          <w:rFonts w:ascii="Times New Roman" w:eastAsiaTheme="minorEastAsia" w:hAnsi="Times New Roman" w:cs="Times New Roman"/>
          <w:sz w:val="28"/>
          <w:szCs w:val="28"/>
        </w:rPr>
        <w:t>make_forecasts</w:t>
      </w:r>
      <w:r w:rsidR="00F43C31">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p>
    <w:p w14:paraId="5C6DD8BB" w14:textId="40188769" w:rsidR="00F43C31" w:rsidRDefault="00F43C31" w:rsidP="007875B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Также был произведена численная и визуальная оценка качества модели с помощью трёх метрик.</w:t>
      </w:r>
      <w:r w:rsidR="00E827EB">
        <w:rPr>
          <w:rFonts w:ascii="Times New Roman" w:eastAsiaTheme="minorEastAsia" w:hAnsi="Times New Roman" w:cs="Times New Roman"/>
          <w:sz w:val="28"/>
          <w:szCs w:val="28"/>
        </w:rPr>
        <w:t xml:space="preserve"> </w:t>
      </w:r>
    </w:p>
    <w:p w14:paraId="6CB88BE4" w14:textId="14824250" w:rsidR="00D62DBC" w:rsidRDefault="00E827EB" w:rsidP="00D62DB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 результате работы </w:t>
      </w:r>
      <w:r w:rsidRPr="00864B64">
        <w:rPr>
          <w:rFonts w:ascii="Times New Roman" w:eastAsiaTheme="minorEastAsia" w:hAnsi="Times New Roman" w:cs="Times New Roman"/>
          <w:sz w:val="28"/>
          <w:szCs w:val="28"/>
          <w:lang w:val="en-US"/>
        </w:rPr>
        <w:t>LTSM</w:t>
      </w:r>
      <w:r w:rsidRPr="00864B64">
        <w:rPr>
          <w:rFonts w:ascii="Times New Roman" w:eastAsiaTheme="minorEastAsia" w:hAnsi="Times New Roman" w:cs="Times New Roman"/>
          <w:sz w:val="28"/>
          <w:szCs w:val="28"/>
        </w:rPr>
        <w:t>_</w:t>
      </w:r>
      <w:r w:rsidRPr="00864B64">
        <w:rPr>
          <w:rFonts w:ascii="Times New Roman" w:eastAsiaTheme="minorEastAsia" w:hAnsi="Times New Roman" w:cs="Times New Roman"/>
          <w:sz w:val="28"/>
          <w:szCs w:val="28"/>
          <w:lang w:val="en-US"/>
        </w:rPr>
        <w:t>test</w:t>
      </w:r>
      <w:r w:rsidRPr="00864B64">
        <w:rPr>
          <w:rFonts w:ascii="Times New Roman" w:eastAsiaTheme="minorEastAsia" w:hAnsi="Times New Roman" w:cs="Times New Roman"/>
          <w:sz w:val="28"/>
          <w:szCs w:val="28"/>
        </w:rPr>
        <w:t>.</w:t>
      </w:r>
      <w:r w:rsidRPr="00864B64">
        <w:rPr>
          <w:rFonts w:ascii="Times New Roman" w:eastAsiaTheme="minorEastAsia" w:hAnsi="Times New Roman" w:cs="Times New Roman"/>
          <w:sz w:val="28"/>
          <w:szCs w:val="28"/>
          <w:lang w:val="en-US"/>
        </w:rPr>
        <w:t>ipynb</w:t>
      </w:r>
      <w:r>
        <w:rPr>
          <w:rFonts w:ascii="Times New Roman" w:eastAsiaTheme="minorEastAsia" w:hAnsi="Times New Roman" w:cs="Times New Roman"/>
          <w:sz w:val="28"/>
          <w:szCs w:val="28"/>
        </w:rPr>
        <w:t xml:space="preserve"> в папке исполняемого файла сохраняются два рисунка: «</w:t>
      </w:r>
      <w:r w:rsidRPr="00E827EB">
        <w:rPr>
          <w:rFonts w:ascii="Times New Roman" w:eastAsiaTheme="minorEastAsia" w:hAnsi="Times New Roman" w:cs="Times New Roman"/>
          <w:sz w:val="28"/>
          <w:szCs w:val="28"/>
        </w:rPr>
        <w:t>Forecasts.png</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8"/>
        </w:rPr>
        <w:t>график предсказаний из каждой точки тестовой выборки, включает весь «</w:t>
      </w:r>
      <w:r>
        <w:rPr>
          <w:rFonts w:ascii="Times New Roman" w:eastAsiaTheme="minorEastAsia" w:hAnsi="Times New Roman" w:cs="Times New Roman"/>
          <w:sz w:val="28"/>
          <w:szCs w:val="28"/>
          <w:lang w:val="en-US"/>
        </w:rPr>
        <w:t>train</w:t>
      </w:r>
      <w:r w:rsidRPr="00E827E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sample</w:t>
      </w:r>
      <w:r>
        <w:rPr>
          <w:rFonts w:ascii="Times New Roman" w:eastAsiaTheme="minorEastAsia" w:hAnsi="Times New Roman" w:cs="Times New Roman"/>
          <w:sz w:val="28"/>
          <w:szCs w:val="28"/>
        </w:rPr>
        <w:t>»; и часть этого графика «</w:t>
      </w:r>
      <w:r w:rsidRPr="00E827EB">
        <w:rPr>
          <w:rFonts w:ascii="Times New Roman" w:eastAsiaTheme="minorEastAsia" w:hAnsi="Times New Roman" w:cs="Times New Roman"/>
          <w:sz w:val="28"/>
          <w:szCs w:val="28"/>
        </w:rPr>
        <w:t>Forecasts_crop.png</w:t>
      </w:r>
      <w:r>
        <w:rPr>
          <w:rFonts w:ascii="Times New Roman" w:eastAsiaTheme="minorEastAsia" w:hAnsi="Times New Roman" w:cs="Times New Roman"/>
          <w:sz w:val="28"/>
          <w:szCs w:val="28"/>
        </w:rPr>
        <w:t xml:space="preserve">» для лучшей </w:t>
      </w:r>
      <w:r w:rsidR="00D62DBC">
        <w:rPr>
          <w:rFonts w:ascii="Times New Roman" w:eastAsiaTheme="minorEastAsia" w:hAnsi="Times New Roman" w:cs="Times New Roman"/>
          <w:sz w:val="28"/>
          <w:szCs w:val="28"/>
        </w:rPr>
        <w:t>читаемости. Пример</w:t>
      </w:r>
      <w:r w:rsidR="0075375E">
        <w:rPr>
          <w:rFonts w:ascii="Times New Roman" w:eastAsiaTheme="minorEastAsia" w:hAnsi="Times New Roman" w:cs="Times New Roman"/>
          <w:sz w:val="28"/>
          <w:szCs w:val="28"/>
        </w:rPr>
        <w:t xml:space="preserve"> для данных импорта из Российской Федерации</w:t>
      </w:r>
      <w:r w:rsidR="00D62DBC">
        <w:rPr>
          <w:rFonts w:ascii="Times New Roman" w:eastAsiaTheme="minorEastAsia" w:hAnsi="Times New Roman" w:cs="Times New Roman"/>
          <w:sz w:val="28"/>
          <w:szCs w:val="28"/>
        </w:rPr>
        <w:t xml:space="preserve"> показан на рисунке 12.</w:t>
      </w:r>
      <w:r w:rsidR="00077CF8">
        <w:rPr>
          <w:rFonts w:ascii="Times New Roman" w:eastAsiaTheme="minorEastAsia" w:hAnsi="Times New Roman" w:cs="Times New Roman"/>
          <w:sz w:val="28"/>
          <w:szCs w:val="28"/>
        </w:rPr>
        <w:t xml:space="preserve"> Также происходит построение графика и</w:t>
      </w:r>
      <w:r w:rsidR="00077CF8" w:rsidRPr="00915A01">
        <w:rPr>
          <w:rFonts w:ascii="Times New Roman" w:eastAsiaTheme="minorEastAsia" w:hAnsi="Times New Roman" w:cs="Times New Roman"/>
          <w:sz w:val="28"/>
          <w:szCs w:val="28"/>
        </w:rPr>
        <w:t>зменени</w:t>
      </w:r>
      <w:r w:rsidR="00077CF8">
        <w:rPr>
          <w:rFonts w:ascii="Times New Roman" w:eastAsiaTheme="minorEastAsia" w:hAnsi="Times New Roman" w:cs="Times New Roman"/>
          <w:sz w:val="28"/>
          <w:szCs w:val="28"/>
        </w:rPr>
        <w:t>я</w:t>
      </w:r>
      <w:r w:rsidR="00077CF8" w:rsidRPr="00915A01">
        <w:rPr>
          <w:rFonts w:ascii="Times New Roman" w:eastAsiaTheme="minorEastAsia" w:hAnsi="Times New Roman" w:cs="Times New Roman"/>
          <w:sz w:val="28"/>
          <w:szCs w:val="28"/>
        </w:rPr>
        <w:t xml:space="preserve"> метрик качества (loss и MAE) в процессе обучения модели на данных </w:t>
      </w:r>
      <w:r w:rsidR="00077CF8">
        <w:rPr>
          <w:rFonts w:ascii="Times New Roman" w:eastAsiaTheme="minorEastAsia" w:hAnsi="Times New Roman" w:cs="Times New Roman"/>
          <w:sz w:val="28"/>
          <w:szCs w:val="28"/>
        </w:rPr>
        <w:t>для страны, которую мы выбрали (</w:t>
      </w:r>
      <w:r w:rsidR="00077CF8">
        <w:rPr>
          <w:rFonts w:ascii="Times New Roman" w:eastAsiaTheme="minorEastAsia" w:hAnsi="Times New Roman" w:cs="Times New Roman"/>
          <w:sz w:val="28"/>
          <w:szCs w:val="28"/>
          <w:lang w:val="en-US"/>
        </w:rPr>
        <w:t>test</w:t>
      </w:r>
      <w:r w:rsidR="00077CF8" w:rsidRPr="007C13D8">
        <w:rPr>
          <w:rFonts w:ascii="Times New Roman" w:eastAsiaTheme="minorEastAsia" w:hAnsi="Times New Roman" w:cs="Times New Roman"/>
          <w:sz w:val="28"/>
          <w:szCs w:val="28"/>
        </w:rPr>
        <w:t>_</w:t>
      </w:r>
      <w:r w:rsidR="00077CF8">
        <w:rPr>
          <w:rFonts w:ascii="Times New Roman" w:eastAsiaTheme="minorEastAsia" w:hAnsi="Times New Roman" w:cs="Times New Roman"/>
          <w:sz w:val="28"/>
          <w:szCs w:val="28"/>
          <w:lang w:val="en-US"/>
        </w:rPr>
        <w:t>c</w:t>
      </w:r>
      <w:r w:rsidR="00077CF8" w:rsidRPr="007C13D8">
        <w:rPr>
          <w:rFonts w:ascii="Times New Roman" w:eastAsiaTheme="minorEastAsia" w:hAnsi="Times New Roman" w:cs="Times New Roman"/>
          <w:sz w:val="28"/>
          <w:szCs w:val="28"/>
        </w:rPr>
        <w:t>)</w:t>
      </w:r>
      <w:r w:rsidR="00077CF8">
        <w:rPr>
          <w:rFonts w:ascii="Times New Roman" w:eastAsiaTheme="minorEastAsia" w:hAnsi="Times New Roman" w:cs="Times New Roman"/>
          <w:sz w:val="28"/>
          <w:szCs w:val="28"/>
        </w:rPr>
        <w:t>.</w:t>
      </w:r>
    </w:p>
    <w:p w14:paraId="224BA16C" w14:textId="4045C4A6" w:rsidR="00D62DBC" w:rsidRDefault="0075375E" w:rsidP="0075375E">
      <w:pPr>
        <w:spacing w:after="0" w:line="360" w:lineRule="auto"/>
        <w:jc w:val="center"/>
        <w:rPr>
          <w:rFonts w:ascii="Times New Roman" w:eastAsiaTheme="minorEastAsia" w:hAnsi="Times New Roman" w:cs="Times New Roman"/>
          <w:sz w:val="24"/>
          <w:szCs w:val="24"/>
        </w:rPr>
      </w:pPr>
      <w:r w:rsidRPr="0075375E">
        <w:rPr>
          <w:rFonts w:ascii="Times New Roman" w:eastAsiaTheme="minorEastAsia" w:hAnsi="Times New Roman" w:cs="Times New Roman"/>
          <w:noProof/>
          <w:sz w:val="24"/>
          <w:szCs w:val="24"/>
          <w:lang w:eastAsia="ru-RU"/>
        </w:rPr>
        <w:lastRenderedPageBreak/>
        <w:drawing>
          <wp:inline distT="0" distB="0" distL="0" distR="0" wp14:anchorId="60F23B42" wp14:editId="43B84840">
            <wp:extent cx="5693433" cy="2846717"/>
            <wp:effectExtent l="0" t="0" r="2540" b="0"/>
            <wp:docPr id="21" name="Рисунок 21" descr="C:\Users\Lenovo\Desktop\Test02\RNN\Forecasts_pics_import\Forecasts_Russian Fed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Test02\RNN\Forecasts_pics_import\Forecasts_Russian Feder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6257" cy="2848129"/>
                    </a:xfrm>
                    <a:prstGeom prst="rect">
                      <a:avLst/>
                    </a:prstGeom>
                    <a:noFill/>
                    <a:ln>
                      <a:noFill/>
                    </a:ln>
                  </pic:spPr>
                </pic:pic>
              </a:graphicData>
            </a:graphic>
          </wp:inline>
        </w:drawing>
      </w:r>
      <w:r w:rsidRPr="0075375E">
        <w:rPr>
          <w:rFonts w:ascii="Times New Roman" w:eastAsiaTheme="minorEastAsia" w:hAnsi="Times New Roman" w:cs="Times New Roman"/>
          <w:noProof/>
          <w:sz w:val="24"/>
          <w:szCs w:val="24"/>
          <w:lang w:eastAsia="ru-RU"/>
        </w:rPr>
        <w:drawing>
          <wp:inline distT="0" distB="0" distL="0" distR="0" wp14:anchorId="47D843E5" wp14:editId="4AAD29B8">
            <wp:extent cx="5469149" cy="2734574"/>
            <wp:effectExtent l="0" t="0" r="0" b="8890"/>
            <wp:docPr id="20" name="Рисунок 20" descr="C:\Users\Lenovo\Desktop\Test02\RNN\Forecasts_pics_import\Forecasts_crop_Russian Fed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Test02\RNN\Forecasts_pics_import\Forecasts_crop_Russian Federa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6031" cy="2738015"/>
                    </a:xfrm>
                    <a:prstGeom prst="rect">
                      <a:avLst/>
                    </a:prstGeom>
                    <a:noFill/>
                    <a:ln>
                      <a:noFill/>
                    </a:ln>
                  </pic:spPr>
                </pic:pic>
              </a:graphicData>
            </a:graphic>
          </wp:inline>
        </w:drawing>
      </w:r>
    </w:p>
    <w:p w14:paraId="108419A7" w14:textId="46C3111F" w:rsidR="00F7189D" w:rsidRPr="0075375E" w:rsidDel="00DB41F5" w:rsidRDefault="00D62DBC" w:rsidP="0075375E">
      <w:pPr>
        <w:spacing w:after="0" w:line="360" w:lineRule="auto"/>
        <w:jc w:val="center"/>
        <w:rPr>
          <w:rFonts w:ascii="Times New Roman" w:eastAsia="Times New Roman" w:hAnsi="Times New Roman" w:cs="Times New Roman"/>
          <w:bCs/>
          <w:color w:val="000000"/>
          <w:sz w:val="28"/>
          <w:szCs w:val="28"/>
          <w:lang w:eastAsia="ru-RU"/>
        </w:rPr>
      </w:pPr>
      <w:r w:rsidRPr="0075375E">
        <w:rPr>
          <w:rFonts w:ascii="Times New Roman" w:eastAsiaTheme="minorEastAsia" w:hAnsi="Times New Roman" w:cs="Times New Roman"/>
          <w:sz w:val="24"/>
          <w:szCs w:val="24"/>
        </w:rPr>
        <w:t>Рисунок 12 – «</w:t>
      </w:r>
      <w:r w:rsidRPr="0075375E">
        <w:rPr>
          <w:rFonts w:ascii="Times New Roman" w:eastAsiaTheme="minorEastAsia" w:hAnsi="Times New Roman" w:cs="Times New Roman"/>
          <w:sz w:val="24"/>
          <w:szCs w:val="24"/>
          <w:lang w:val="en-US"/>
        </w:rPr>
        <w:t>Forecasts</w:t>
      </w:r>
      <w:r w:rsidRPr="0075375E">
        <w:rPr>
          <w:rFonts w:ascii="Times New Roman" w:eastAsiaTheme="minorEastAsia" w:hAnsi="Times New Roman" w:cs="Times New Roman"/>
          <w:sz w:val="24"/>
          <w:szCs w:val="24"/>
        </w:rPr>
        <w:t>.</w:t>
      </w:r>
      <w:r w:rsidRPr="0075375E">
        <w:rPr>
          <w:rFonts w:ascii="Times New Roman" w:eastAsiaTheme="minorEastAsia" w:hAnsi="Times New Roman" w:cs="Times New Roman"/>
          <w:sz w:val="24"/>
          <w:szCs w:val="24"/>
          <w:lang w:val="en-US"/>
        </w:rPr>
        <w:t>png</w:t>
      </w:r>
      <w:r w:rsidRPr="0075375E">
        <w:rPr>
          <w:rFonts w:ascii="Times New Roman" w:eastAsiaTheme="minorEastAsia" w:hAnsi="Times New Roman" w:cs="Times New Roman"/>
          <w:sz w:val="24"/>
          <w:szCs w:val="24"/>
        </w:rPr>
        <w:t>» и «</w:t>
      </w:r>
      <w:r w:rsidRPr="0075375E">
        <w:rPr>
          <w:rFonts w:ascii="Times New Roman" w:eastAsiaTheme="minorEastAsia" w:hAnsi="Times New Roman" w:cs="Times New Roman"/>
          <w:sz w:val="24"/>
          <w:szCs w:val="24"/>
          <w:lang w:val="en-US"/>
        </w:rPr>
        <w:t>Forecasts</w:t>
      </w:r>
      <w:r w:rsidRPr="0075375E">
        <w:rPr>
          <w:rFonts w:ascii="Times New Roman" w:eastAsiaTheme="minorEastAsia" w:hAnsi="Times New Roman" w:cs="Times New Roman"/>
          <w:sz w:val="24"/>
          <w:szCs w:val="24"/>
        </w:rPr>
        <w:t>_</w:t>
      </w:r>
      <w:r w:rsidRPr="0075375E">
        <w:rPr>
          <w:rFonts w:ascii="Times New Roman" w:eastAsiaTheme="minorEastAsia" w:hAnsi="Times New Roman" w:cs="Times New Roman"/>
          <w:sz w:val="24"/>
          <w:szCs w:val="24"/>
          <w:lang w:val="en-US"/>
        </w:rPr>
        <w:t>crop</w:t>
      </w:r>
      <w:r w:rsidRPr="0075375E">
        <w:rPr>
          <w:rFonts w:ascii="Times New Roman" w:eastAsiaTheme="minorEastAsia" w:hAnsi="Times New Roman" w:cs="Times New Roman"/>
          <w:sz w:val="24"/>
          <w:szCs w:val="24"/>
        </w:rPr>
        <w:t>.</w:t>
      </w:r>
      <w:r w:rsidRPr="0075375E">
        <w:rPr>
          <w:rFonts w:ascii="Times New Roman" w:eastAsiaTheme="minorEastAsia" w:hAnsi="Times New Roman" w:cs="Times New Roman"/>
          <w:sz w:val="24"/>
          <w:szCs w:val="24"/>
          <w:lang w:val="en-US"/>
        </w:rPr>
        <w:t>png</w:t>
      </w:r>
      <w:r w:rsidRPr="0075375E">
        <w:rPr>
          <w:rFonts w:ascii="Times New Roman" w:eastAsiaTheme="minorEastAsia" w:hAnsi="Times New Roman" w:cs="Times New Roman"/>
          <w:sz w:val="24"/>
          <w:szCs w:val="24"/>
        </w:rPr>
        <w:t xml:space="preserve">» </w:t>
      </w:r>
      <w:r w:rsidR="0075375E" w:rsidRPr="0075375E">
        <w:rPr>
          <w:rFonts w:ascii="Times New Roman" w:eastAsiaTheme="minorEastAsia" w:hAnsi="Times New Roman" w:cs="Times New Roman"/>
          <w:sz w:val="24"/>
          <w:szCs w:val="24"/>
        </w:rPr>
        <w:t>соответственно</w:t>
      </w:r>
      <w:moveFromRangeStart w:id="147" w:author="Учетная запись Майкрософт" w:date="2020-12-16T10:24:00Z" w:name="move59006674"/>
      <w:moveFrom w:id="148" w:author="Учетная запись Майкрософт" w:date="2020-12-16T10:24:00Z">
        <w:r w:rsidR="00F7189D" w:rsidRPr="0075375E" w:rsidDel="00DB41F5">
          <w:rPr>
            <w:rFonts w:ascii="Times New Roman" w:eastAsia="Times New Roman" w:hAnsi="Times New Roman" w:cs="Times New Roman"/>
            <w:bCs/>
            <w:color w:val="000000"/>
            <w:sz w:val="28"/>
            <w:szCs w:val="28"/>
            <w:lang w:eastAsia="ru-RU"/>
          </w:rPr>
          <w:t>В ходе выполнения практической части столкнулись с проблемой переобучения. Стоит отметить, что при решении многих задач нейросетевыми методами может возникнуть проблема переобучения. Переобучение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выборки.Для решения проблемы переобучения в моей модели используется специальный вычислительный слой Dropout.  Являясь промежуточным, слой Dropout случайным образом</w:t>
        </w:r>
        <w:ins w:id="149" w:author="Иван Слеповичев" w:date="2020-12-15T17:27:00Z">
          <w:r w:rsidR="0001180A" w:rsidRPr="0075375E" w:rsidDel="00DB41F5">
            <w:rPr>
              <w:rFonts w:ascii="Times New Roman" w:eastAsia="Times New Roman" w:hAnsi="Times New Roman" w:cs="Times New Roman"/>
              <w:bCs/>
              <w:color w:val="000000"/>
              <w:sz w:val="28"/>
              <w:szCs w:val="28"/>
              <w:lang w:eastAsia="ru-RU"/>
            </w:rPr>
            <w:t>,</w:t>
          </w:r>
        </w:ins>
        <w:r w:rsidR="00F7189D" w:rsidRPr="0075375E" w:rsidDel="00DB41F5">
          <w:rPr>
            <w:rFonts w:ascii="Times New Roman" w:eastAsia="Times New Roman" w:hAnsi="Times New Roman" w:cs="Times New Roman"/>
            <w:bCs/>
            <w:color w:val="000000"/>
            <w:sz w:val="28"/>
            <w:szCs w:val="28"/>
            <w:lang w:eastAsia="ru-RU"/>
          </w:rPr>
          <w:t xml:space="preserve">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Сети для обучения получаются с помощью исключения из сети нейронов с вероятностью </w:t>
        </w:r>
        <w:r w:rsidR="00F7189D" w:rsidRPr="0075375E">
          <w:rPr>
            <w:rFonts w:ascii="Times New Roman" w:eastAsia="Times New Roman" w:hAnsi="Times New Roman" w:cs="Times New Roman"/>
            <w:bCs/>
            <w:color w:val="000000"/>
            <w:sz w:val="28"/>
            <w:szCs w:val="28"/>
            <w:lang w:eastAsia="ru-RU"/>
          </w:rPr>
          <w:t>𝑝</w:t>
        </w:r>
        <w:r w:rsidR="00F7189D" w:rsidRPr="0075375E" w:rsidDel="00DB41F5">
          <w:rPr>
            <w:rFonts w:ascii="Times New Roman" w:eastAsia="Times New Roman" w:hAnsi="Times New Roman" w:cs="Times New Roman"/>
            <w:bCs/>
            <w:color w:val="000000"/>
            <w:sz w:val="28"/>
            <w:szCs w:val="28"/>
            <w:lang w:eastAsia="ru-RU"/>
          </w:rPr>
          <w:t xml:space="preserve">, так, что вероятность того, что нейрон останется в сети составляет </w:t>
        </w:r>
        <w:r w:rsidR="00F7189D" w:rsidRPr="0075375E">
          <w:rPr>
            <w:rFonts w:ascii="Times New Roman" w:eastAsia="Times New Roman" w:hAnsi="Times New Roman" w:cs="Times New Roman"/>
            <w:bCs/>
            <w:color w:val="000000"/>
            <w:sz w:val="28"/>
            <w:szCs w:val="28"/>
            <w:lang w:eastAsia="ru-RU"/>
          </w:rPr>
          <w:t>𝑞=1−𝑝</w:t>
        </w:r>
        <w:r w:rsidR="00F7189D" w:rsidRPr="0075375E" w:rsidDel="00DB41F5">
          <w:rPr>
            <w:rFonts w:ascii="Times New Roman" w:eastAsia="Times New Roman" w:hAnsi="Times New Roman" w:cs="Times New Roman"/>
            <w:bCs/>
            <w:color w:val="000000"/>
            <w:sz w:val="28"/>
            <w:szCs w:val="28"/>
            <w:lang w:eastAsia="ru-RU"/>
          </w:rPr>
          <w:t xml:space="preserve">. </w:t>
        </w:r>
      </w:moveFrom>
    </w:p>
    <w:moveFromRangeEnd w:id="147"/>
    <w:p w14:paraId="7662D524" w14:textId="442736A7" w:rsidR="00077CF8" w:rsidRPr="00077CF8" w:rsidRDefault="00077CF8" w:rsidP="00077CF8">
      <w:pPr>
        <w:spacing w:after="0" w:line="360" w:lineRule="auto"/>
        <w:ind w:firstLine="709"/>
        <w:jc w:val="both"/>
        <w:rPr>
          <w:rFonts w:ascii="Times New Roman" w:eastAsia="Times New Roman" w:hAnsi="Times New Roman" w:cs="Times New Roman"/>
          <w:bCs/>
          <w:color w:val="000000"/>
          <w:sz w:val="28"/>
          <w:szCs w:val="28"/>
          <w:lang w:eastAsia="ru-RU"/>
        </w:rPr>
      </w:pPr>
      <w:r w:rsidRPr="00077CF8">
        <w:rPr>
          <w:rFonts w:ascii="Times New Roman" w:eastAsia="Times New Roman" w:hAnsi="Times New Roman" w:cs="Times New Roman"/>
          <w:bCs/>
          <w:color w:val="000000"/>
          <w:sz w:val="28"/>
          <w:szCs w:val="28"/>
          <w:lang w:eastAsia="ru-RU"/>
        </w:rPr>
        <w:t xml:space="preserve">В результате работы ноутбука </w:t>
      </w:r>
      <w:r w:rsidRPr="00077CF8">
        <w:rPr>
          <w:rFonts w:ascii="Times New Roman" w:eastAsiaTheme="minorEastAsia" w:hAnsi="Times New Roman" w:cs="Times New Roman"/>
          <w:sz w:val="28"/>
          <w:szCs w:val="28"/>
          <w:lang w:val="en-US"/>
        </w:rPr>
        <w:t>LTSM</w:t>
      </w:r>
      <w:r w:rsidRPr="00077CF8">
        <w:rPr>
          <w:rFonts w:ascii="Times New Roman" w:eastAsiaTheme="minorEastAsia" w:hAnsi="Times New Roman" w:cs="Times New Roman"/>
          <w:sz w:val="28"/>
          <w:szCs w:val="28"/>
        </w:rPr>
        <w:t>_</w:t>
      </w:r>
      <w:r w:rsidRPr="00077CF8">
        <w:rPr>
          <w:rFonts w:ascii="Times New Roman" w:eastAsiaTheme="minorEastAsia" w:hAnsi="Times New Roman" w:cs="Times New Roman"/>
          <w:sz w:val="28"/>
          <w:szCs w:val="28"/>
          <w:lang w:val="en-US"/>
        </w:rPr>
        <w:t>test</w:t>
      </w:r>
      <w:r w:rsidRPr="00077CF8">
        <w:rPr>
          <w:rFonts w:ascii="Times New Roman" w:eastAsiaTheme="minorEastAsia" w:hAnsi="Times New Roman" w:cs="Times New Roman"/>
          <w:sz w:val="28"/>
          <w:szCs w:val="28"/>
        </w:rPr>
        <w:t>_</w:t>
      </w:r>
      <w:r w:rsidRPr="00077CF8">
        <w:rPr>
          <w:rFonts w:ascii="Times New Roman" w:eastAsiaTheme="minorEastAsia" w:hAnsi="Times New Roman" w:cs="Times New Roman"/>
          <w:sz w:val="28"/>
          <w:szCs w:val="28"/>
          <w:lang w:val="en-US"/>
        </w:rPr>
        <w:t>all</w:t>
      </w:r>
      <w:r w:rsidRPr="00077CF8">
        <w:rPr>
          <w:rFonts w:ascii="Times New Roman" w:eastAsiaTheme="minorEastAsia" w:hAnsi="Times New Roman" w:cs="Times New Roman"/>
          <w:sz w:val="28"/>
          <w:szCs w:val="28"/>
        </w:rPr>
        <w:t>_</w:t>
      </w:r>
      <w:r w:rsidRPr="00077CF8">
        <w:rPr>
          <w:rFonts w:ascii="Times New Roman" w:eastAsiaTheme="minorEastAsia" w:hAnsi="Times New Roman" w:cs="Times New Roman"/>
          <w:sz w:val="28"/>
          <w:szCs w:val="28"/>
          <w:lang w:val="en-US"/>
        </w:rPr>
        <w:t>c</w:t>
      </w:r>
      <w:r w:rsidRPr="00077CF8">
        <w:rPr>
          <w:rFonts w:ascii="Times New Roman" w:eastAsiaTheme="minorEastAsia" w:hAnsi="Times New Roman" w:cs="Times New Roman"/>
          <w:sz w:val="28"/>
          <w:szCs w:val="28"/>
        </w:rPr>
        <w:t>.</w:t>
      </w:r>
      <w:r w:rsidRPr="00077CF8">
        <w:rPr>
          <w:rFonts w:ascii="Times New Roman" w:eastAsiaTheme="minorEastAsia" w:hAnsi="Times New Roman" w:cs="Times New Roman"/>
          <w:sz w:val="28"/>
          <w:szCs w:val="28"/>
          <w:lang w:val="en-US"/>
        </w:rPr>
        <w:t>ipynb</w:t>
      </w:r>
      <w:r w:rsidRPr="00077CF8">
        <w:rPr>
          <w:rFonts w:ascii="Times New Roman" w:eastAsia="Times New Roman" w:hAnsi="Times New Roman" w:cs="Times New Roman"/>
          <w:bCs/>
          <w:color w:val="000000"/>
          <w:sz w:val="28"/>
          <w:szCs w:val="28"/>
          <w:lang w:eastAsia="ru-RU"/>
        </w:rPr>
        <w:t xml:space="preserve"> создавались:</w:t>
      </w:r>
    </w:p>
    <w:p w14:paraId="6F07FE9E" w14:textId="54B25DF8" w:rsidR="00DB41F5" w:rsidRDefault="00DB41F5" w:rsidP="00DB41F5">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moveToRangeStart w:id="150" w:author="Учетная запись Майкрософт" w:date="2020-12-16T10:20:00Z" w:name="move59006464"/>
      <w:moveTo w:id="151" w:author="Учетная запись Майкрософт" w:date="2020-12-16T10:20:00Z">
        <w:r>
          <w:rPr>
            <w:rFonts w:ascii="Times New Roman" w:eastAsia="Times New Roman" w:hAnsi="Times New Roman" w:cs="Times New Roman"/>
            <w:bCs/>
            <w:color w:val="000000"/>
            <w:sz w:val="28"/>
            <w:szCs w:val="28"/>
            <w:lang w:eastAsia="ru-RU"/>
          </w:rPr>
          <w:t xml:space="preserve">Для сохранения построенных графиков по данным из таблицы </w:t>
        </w:r>
      </w:moveTo>
      <w:r w:rsidR="00864B64">
        <w:rPr>
          <w:rFonts w:ascii="Times New Roman" w:eastAsia="Times New Roman" w:hAnsi="Times New Roman" w:cs="Times New Roman"/>
          <w:bCs/>
          <w:color w:val="000000"/>
          <w:sz w:val="28"/>
          <w:szCs w:val="28"/>
          <w:lang w:eastAsia="ru-RU"/>
        </w:rPr>
        <w:t xml:space="preserve"> </w:t>
      </w:r>
      <w:moveTo w:id="152" w:author="Учетная запись Майкрософт" w:date="2020-12-16T10:20:00Z">
        <w:r>
          <w:rPr>
            <w:rFonts w:ascii="Times New Roman" w:eastAsia="Times New Roman" w:hAnsi="Times New Roman" w:cs="Times New Roman"/>
            <w:bCs/>
            <w:color w:val="000000"/>
            <w:sz w:val="28"/>
            <w:szCs w:val="28"/>
            <w:lang w:eastAsia="ru-RU"/>
          </w:rPr>
          <w:t>папка с названием «</w:t>
        </w:r>
        <w:r w:rsidRPr="00530CFA">
          <w:rPr>
            <w:rFonts w:ascii="Times New Roman" w:eastAsia="Times New Roman" w:hAnsi="Times New Roman" w:cs="Times New Roman"/>
            <w:bCs/>
            <w:color w:val="000000"/>
            <w:sz w:val="28"/>
            <w:szCs w:val="28"/>
            <w:lang w:eastAsia="ru-RU"/>
          </w:rPr>
          <w:t>Clear_pics</w:t>
        </w:r>
        <w:r>
          <w:rPr>
            <w:rFonts w:ascii="Times New Roman" w:eastAsia="Times New Roman" w:hAnsi="Times New Roman" w:cs="Times New Roman"/>
            <w:bCs/>
            <w:color w:val="000000"/>
            <w:sz w:val="28"/>
            <w:szCs w:val="28"/>
            <w:lang w:eastAsia="ru-RU"/>
          </w:rPr>
          <w:t>»</w:t>
        </w:r>
        <w:r w:rsidRPr="00530CFA">
          <w:rPr>
            <w:rFonts w:ascii="Times New Roman" w:eastAsia="Times New Roman" w:hAnsi="Times New Roman" w:cs="Times New Roman"/>
            <w:bCs/>
            <w:color w:val="000000"/>
            <w:sz w:val="28"/>
            <w:szCs w:val="28"/>
            <w:lang w:eastAsia="ru-RU"/>
          </w:rPr>
          <w:t>;</w:t>
        </w:r>
      </w:moveTo>
    </w:p>
    <w:p w14:paraId="20BFD8EE" w14:textId="77777777" w:rsidR="00DB41F5" w:rsidRPr="00530CFA" w:rsidRDefault="00DB41F5" w:rsidP="00DB41F5">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moveTo w:id="153" w:author="Учетная запись Майкрософт" w:date="2020-12-16T10:20:00Z">
        <w:r w:rsidRPr="00530CFA">
          <w:rPr>
            <w:rFonts w:ascii="Times New Roman" w:eastAsia="Times New Roman" w:hAnsi="Times New Roman" w:cs="Times New Roman"/>
            <w:bCs/>
            <w:color w:val="000000"/>
            <w:sz w:val="28"/>
            <w:szCs w:val="28"/>
            <w:lang w:eastAsia="ru-RU"/>
          </w:rPr>
          <w:t xml:space="preserve"> </w:t>
        </w:r>
        <w:r>
          <w:rPr>
            <w:rFonts w:ascii="Times New Roman" w:eastAsia="Times New Roman" w:hAnsi="Times New Roman" w:cs="Times New Roman"/>
            <w:bCs/>
            <w:color w:val="000000"/>
            <w:sz w:val="28"/>
            <w:szCs w:val="28"/>
            <w:lang w:eastAsia="ru-RU"/>
          </w:rPr>
          <w:t>Для сохранения графиков прогнозов на</w:t>
        </w:r>
        <w:r w:rsidRPr="007A0C9E">
          <w:rPr>
            <w:rFonts w:ascii="Times New Roman" w:eastAsia="Times New Roman" w:hAnsi="Times New Roman" w:cs="Times New Roman"/>
            <w:color w:val="000000"/>
            <w:sz w:val="24"/>
            <w:szCs w:val="28"/>
            <w:lang w:eastAsia="ru-RU"/>
          </w:rPr>
          <w:t xml:space="preserve"> </w:t>
        </w:r>
        <w:r w:rsidRPr="00530CFA">
          <w:rPr>
            <w:rFonts w:ascii="Times New Roman" w:eastAsia="Times New Roman" w:hAnsi="Times New Roman" w:cs="Times New Roman"/>
            <w:color w:val="000000"/>
            <w:sz w:val="28"/>
            <w:szCs w:val="28"/>
            <w:lang w:eastAsia="ru-RU"/>
          </w:rPr>
          <w:t>3 месяца вперед прогнозы из каждой временной точки тренировочной выборки</w:t>
        </w:r>
        <w:r>
          <w:rPr>
            <w:rFonts w:ascii="Times New Roman" w:eastAsia="Times New Roman" w:hAnsi="Times New Roman" w:cs="Times New Roman"/>
            <w:color w:val="000000"/>
            <w:sz w:val="28"/>
            <w:szCs w:val="28"/>
            <w:lang w:eastAsia="ru-RU"/>
          </w:rPr>
          <w:t xml:space="preserve"> две таблицы: для экспорта – «</w:t>
        </w:r>
        <w:r w:rsidRPr="00530CFA">
          <w:rPr>
            <w:rFonts w:ascii="Times New Roman" w:eastAsia="Times New Roman" w:hAnsi="Times New Roman" w:cs="Times New Roman"/>
            <w:color w:val="000000"/>
            <w:sz w:val="28"/>
            <w:szCs w:val="28"/>
            <w:lang w:eastAsia="ru-RU"/>
          </w:rPr>
          <w:t>Forecasts_pics_export</w:t>
        </w:r>
        <w:r>
          <w:rPr>
            <w:rFonts w:ascii="Times New Roman" w:eastAsia="Times New Roman" w:hAnsi="Times New Roman" w:cs="Times New Roman"/>
            <w:color w:val="000000"/>
            <w:sz w:val="28"/>
            <w:szCs w:val="28"/>
            <w:lang w:eastAsia="ru-RU"/>
          </w:rPr>
          <w:t>», для импорта – «</w:t>
        </w:r>
        <w:r w:rsidRPr="00530CFA">
          <w:rPr>
            <w:rFonts w:ascii="Times New Roman" w:eastAsia="Times New Roman" w:hAnsi="Times New Roman" w:cs="Times New Roman"/>
            <w:color w:val="000000"/>
            <w:sz w:val="28"/>
            <w:szCs w:val="28"/>
            <w:lang w:eastAsia="ru-RU"/>
          </w:rPr>
          <w:t>Forecasts_pics_import</w:t>
        </w:r>
        <w:r>
          <w:rPr>
            <w:rFonts w:ascii="Times New Roman" w:eastAsia="Times New Roman" w:hAnsi="Times New Roman" w:cs="Times New Roman"/>
            <w:color w:val="000000"/>
            <w:sz w:val="28"/>
            <w:szCs w:val="28"/>
            <w:lang w:eastAsia="ru-RU"/>
          </w:rPr>
          <w:t>»</w:t>
        </w:r>
        <w:r w:rsidRPr="00530CFA">
          <w:rPr>
            <w:rFonts w:ascii="Times New Roman" w:eastAsia="Times New Roman" w:hAnsi="Times New Roman" w:cs="Times New Roman"/>
            <w:color w:val="000000"/>
            <w:sz w:val="28"/>
            <w:szCs w:val="28"/>
            <w:lang w:eastAsia="ru-RU"/>
          </w:rPr>
          <w:t>;</w:t>
        </w:r>
      </w:moveTo>
    </w:p>
    <w:p w14:paraId="7AF1DABB" w14:textId="6E336B13" w:rsidR="00DB41F5" w:rsidRPr="002D67AD" w:rsidRDefault="00DB41F5" w:rsidP="00DB41F5">
      <w:pPr>
        <w:pStyle w:val="a9"/>
        <w:numPr>
          <w:ilvl w:val="0"/>
          <w:numId w:val="17"/>
        </w:numPr>
        <w:spacing w:after="0" w:line="360" w:lineRule="auto"/>
        <w:jc w:val="both"/>
        <w:rPr>
          <w:rFonts w:ascii="Times New Roman" w:eastAsia="Times New Roman" w:hAnsi="Times New Roman" w:cs="Times New Roman"/>
          <w:sz w:val="24"/>
          <w:szCs w:val="24"/>
          <w:lang w:eastAsia="ru-RU"/>
        </w:rPr>
      </w:pPr>
      <w:moveTo w:id="154" w:author="Учетная запись Майкрософт" w:date="2020-12-16T10:20:00Z">
        <w:r>
          <w:rPr>
            <w:rFonts w:ascii="Times New Roman" w:eastAsia="Times New Roman" w:hAnsi="Times New Roman" w:cs="Times New Roman"/>
            <w:color w:val="000000"/>
            <w:sz w:val="28"/>
            <w:szCs w:val="28"/>
            <w:lang w:eastAsia="ru-RU"/>
          </w:rPr>
          <w:t>Для фиксации и</w:t>
        </w:r>
        <w:r w:rsidRPr="00530CFA">
          <w:rPr>
            <w:rFonts w:ascii="Times New Roman" w:eastAsia="Times New Roman" w:hAnsi="Times New Roman" w:cs="Times New Roman"/>
            <w:color w:val="000000"/>
            <w:sz w:val="28"/>
            <w:szCs w:val="28"/>
            <w:lang w:eastAsia="ru-RU"/>
          </w:rPr>
          <w:t>зменени</w:t>
        </w:r>
        <w:r>
          <w:rPr>
            <w:rFonts w:ascii="Times New Roman" w:eastAsia="Times New Roman" w:hAnsi="Times New Roman" w:cs="Times New Roman"/>
            <w:color w:val="000000"/>
            <w:sz w:val="28"/>
            <w:szCs w:val="28"/>
            <w:lang w:eastAsia="ru-RU"/>
          </w:rPr>
          <w:t>я</w:t>
        </w:r>
        <w:r w:rsidRPr="00530CFA">
          <w:rPr>
            <w:rFonts w:ascii="Times New Roman" w:eastAsia="Times New Roman" w:hAnsi="Times New Roman" w:cs="Times New Roman"/>
            <w:color w:val="000000"/>
            <w:sz w:val="28"/>
            <w:szCs w:val="28"/>
            <w:lang w:eastAsia="ru-RU"/>
          </w:rPr>
          <w:t xml:space="preserve"> метрик качества (loss и MAE) в процессе обучения модели на данных импорта </w:t>
        </w:r>
        <w:r>
          <w:rPr>
            <w:rFonts w:ascii="Times New Roman" w:eastAsia="Times New Roman" w:hAnsi="Times New Roman" w:cs="Times New Roman"/>
            <w:color w:val="000000"/>
            <w:sz w:val="28"/>
            <w:szCs w:val="28"/>
            <w:lang w:eastAsia="ru-RU"/>
          </w:rPr>
          <w:t>использовали папку с названием «</w:t>
        </w:r>
      </w:moveTo>
      <w:r w:rsidR="00077CF8">
        <w:rPr>
          <w:rFonts w:ascii="Times New Roman" w:eastAsia="Times New Roman" w:hAnsi="Times New Roman" w:cs="Times New Roman"/>
          <w:color w:val="000000"/>
          <w:sz w:val="28"/>
          <w:szCs w:val="28"/>
          <w:lang w:val="en-US" w:eastAsia="ru-RU"/>
        </w:rPr>
        <w:t>Models</w:t>
      </w:r>
      <w:r w:rsidR="00077CF8" w:rsidRPr="002B671A">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quality</w:t>
      </w:r>
      <w:r w:rsidR="00077CF8" w:rsidRPr="004346C9">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pics</w:t>
      </w:r>
      <w:r w:rsidR="00077CF8" w:rsidRPr="004346C9">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import</w:t>
      </w:r>
      <w:moveTo w:id="155" w:author="Учетная запись Майкрософт" w:date="2020-12-16T10:20:00Z">
        <w:r>
          <w:rPr>
            <w:rFonts w:ascii="Times New Roman" w:eastAsia="Times New Roman" w:hAnsi="Times New Roman" w:cs="Times New Roman"/>
            <w:color w:val="000000"/>
            <w:sz w:val="28"/>
            <w:szCs w:val="28"/>
            <w:lang w:eastAsia="ru-RU"/>
          </w:rPr>
          <w:t>», на данных экспорта – «</w:t>
        </w:r>
      </w:moveTo>
      <w:r w:rsidR="00077CF8">
        <w:rPr>
          <w:rFonts w:ascii="Times New Roman" w:eastAsia="Times New Roman" w:hAnsi="Times New Roman" w:cs="Times New Roman"/>
          <w:color w:val="000000"/>
          <w:sz w:val="28"/>
          <w:szCs w:val="28"/>
          <w:lang w:val="en-US" w:eastAsia="ru-RU"/>
        </w:rPr>
        <w:t>Models</w:t>
      </w:r>
      <w:r w:rsidR="00077CF8" w:rsidRPr="002B671A">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quality</w:t>
      </w:r>
      <w:r w:rsidR="00077CF8" w:rsidRPr="004346C9">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pics</w:t>
      </w:r>
      <w:r w:rsidR="00077CF8" w:rsidRPr="004346C9">
        <w:rPr>
          <w:rFonts w:ascii="Times New Roman" w:eastAsia="Times New Roman" w:hAnsi="Times New Roman" w:cs="Times New Roman"/>
          <w:color w:val="000000"/>
          <w:sz w:val="28"/>
          <w:szCs w:val="28"/>
          <w:lang w:eastAsia="ru-RU"/>
        </w:rPr>
        <w:t>_</w:t>
      </w:r>
      <w:r w:rsidR="00077CF8">
        <w:rPr>
          <w:rFonts w:ascii="Times New Roman" w:eastAsia="Times New Roman" w:hAnsi="Times New Roman" w:cs="Times New Roman"/>
          <w:color w:val="000000"/>
          <w:sz w:val="28"/>
          <w:szCs w:val="28"/>
          <w:lang w:val="en-US" w:eastAsia="ru-RU"/>
        </w:rPr>
        <w:t>export</w:t>
      </w:r>
      <w:moveTo w:id="156" w:author="Учетная запись Майкрософт" w:date="2020-12-16T10:20:00Z">
        <w:r>
          <w:rPr>
            <w:rFonts w:ascii="Times New Roman" w:eastAsia="Times New Roman" w:hAnsi="Times New Roman" w:cs="Times New Roman"/>
            <w:color w:val="000000"/>
            <w:sz w:val="28"/>
            <w:szCs w:val="28"/>
            <w:lang w:eastAsia="ru-RU"/>
          </w:rPr>
          <w:t>».</w:t>
        </w:r>
      </w:moveTo>
    </w:p>
    <w:p w14:paraId="46171D35" w14:textId="77777777" w:rsidR="00077CF8" w:rsidRDefault="002D67AD" w:rsidP="00077CF8">
      <w:pPr>
        <w:spacing w:after="0" w:line="36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Также в результате работы </w:t>
      </w:r>
      <w:r w:rsidR="00077CF8">
        <w:rPr>
          <w:rFonts w:ascii="Times New Roman" w:eastAsia="Times New Roman" w:hAnsi="Times New Roman" w:cs="Times New Roman"/>
          <w:bCs/>
          <w:color w:val="000000"/>
          <w:sz w:val="28"/>
          <w:szCs w:val="28"/>
          <w:lang w:eastAsia="ru-RU"/>
        </w:rPr>
        <w:t xml:space="preserve">ноутбука </w:t>
      </w:r>
      <w:r w:rsidR="00077CF8" w:rsidRPr="00864B64">
        <w:rPr>
          <w:rFonts w:ascii="Times New Roman" w:eastAsiaTheme="minorEastAsia" w:hAnsi="Times New Roman" w:cs="Times New Roman"/>
          <w:sz w:val="28"/>
          <w:szCs w:val="28"/>
          <w:lang w:val="en-US"/>
        </w:rPr>
        <w:t>LTSM</w:t>
      </w:r>
      <w:r w:rsidR="00077CF8" w:rsidRPr="002B671A">
        <w:rPr>
          <w:rFonts w:ascii="Times New Roman" w:eastAsiaTheme="minorEastAsia" w:hAnsi="Times New Roman" w:cs="Times New Roman"/>
          <w:sz w:val="28"/>
          <w:szCs w:val="28"/>
        </w:rPr>
        <w:t>_</w:t>
      </w:r>
      <w:r w:rsidR="00077CF8" w:rsidRPr="00864B64">
        <w:rPr>
          <w:rFonts w:ascii="Times New Roman" w:eastAsiaTheme="minorEastAsia" w:hAnsi="Times New Roman" w:cs="Times New Roman"/>
          <w:sz w:val="28"/>
          <w:szCs w:val="28"/>
          <w:lang w:val="en-US"/>
        </w:rPr>
        <w:t>test</w:t>
      </w:r>
      <w:r w:rsidR="00077CF8" w:rsidRPr="002B671A">
        <w:rPr>
          <w:rFonts w:ascii="Times New Roman" w:eastAsiaTheme="minorEastAsia" w:hAnsi="Times New Roman" w:cs="Times New Roman"/>
          <w:sz w:val="28"/>
          <w:szCs w:val="28"/>
        </w:rPr>
        <w:t>_</w:t>
      </w:r>
      <w:r w:rsidR="00077CF8" w:rsidRPr="00864B64">
        <w:rPr>
          <w:rFonts w:ascii="Times New Roman" w:eastAsiaTheme="minorEastAsia" w:hAnsi="Times New Roman" w:cs="Times New Roman"/>
          <w:sz w:val="28"/>
          <w:szCs w:val="28"/>
          <w:lang w:val="en-US"/>
        </w:rPr>
        <w:t>all</w:t>
      </w:r>
      <w:r w:rsidR="00077CF8" w:rsidRPr="002B671A">
        <w:rPr>
          <w:rFonts w:ascii="Times New Roman" w:eastAsiaTheme="minorEastAsia" w:hAnsi="Times New Roman" w:cs="Times New Roman"/>
          <w:sz w:val="28"/>
          <w:szCs w:val="28"/>
        </w:rPr>
        <w:t>_</w:t>
      </w:r>
      <w:r w:rsidR="00077CF8" w:rsidRPr="00864B64">
        <w:rPr>
          <w:rFonts w:ascii="Times New Roman" w:eastAsiaTheme="minorEastAsia" w:hAnsi="Times New Roman" w:cs="Times New Roman"/>
          <w:sz w:val="28"/>
          <w:szCs w:val="28"/>
          <w:lang w:val="en-US"/>
        </w:rPr>
        <w:t>c</w:t>
      </w:r>
      <w:r w:rsidR="00077CF8" w:rsidRPr="002B671A">
        <w:rPr>
          <w:rFonts w:ascii="Times New Roman" w:eastAsiaTheme="minorEastAsia" w:hAnsi="Times New Roman" w:cs="Times New Roman"/>
          <w:sz w:val="28"/>
          <w:szCs w:val="28"/>
        </w:rPr>
        <w:t>.</w:t>
      </w:r>
      <w:r w:rsidR="00077CF8" w:rsidRPr="00864B64">
        <w:rPr>
          <w:rFonts w:ascii="Times New Roman" w:eastAsiaTheme="minorEastAsia" w:hAnsi="Times New Roman" w:cs="Times New Roman"/>
          <w:sz w:val="28"/>
          <w:szCs w:val="28"/>
          <w:lang w:val="en-US"/>
        </w:rPr>
        <w:t>ipynb</w:t>
      </w:r>
      <w:r w:rsidR="00077CF8">
        <w:rPr>
          <w:rFonts w:ascii="Times New Roman" w:eastAsia="Times New Roman" w:hAnsi="Times New Roman" w:cs="Times New Roman"/>
          <w:sz w:val="28"/>
          <w:szCs w:val="24"/>
          <w:lang w:eastAsia="ru-RU"/>
        </w:rPr>
        <w:t xml:space="preserve"> были созданы два текстовых файла:</w:t>
      </w:r>
    </w:p>
    <w:p w14:paraId="3F4C8FE8" w14:textId="4B9C40C5" w:rsidR="002D67AD" w:rsidRPr="00077CF8" w:rsidRDefault="002D67AD" w:rsidP="00077CF8">
      <w:pPr>
        <w:pStyle w:val="a9"/>
        <w:numPr>
          <w:ilvl w:val="0"/>
          <w:numId w:val="23"/>
        </w:numPr>
        <w:spacing w:after="0" w:line="360" w:lineRule="auto"/>
        <w:jc w:val="both"/>
        <w:rPr>
          <w:rFonts w:ascii="Times New Roman" w:eastAsia="Times New Roman" w:hAnsi="Times New Roman" w:cs="Times New Roman"/>
          <w:sz w:val="28"/>
          <w:szCs w:val="24"/>
          <w:lang w:eastAsia="ru-RU"/>
        </w:rPr>
      </w:pPr>
      <w:r w:rsidRPr="00077CF8">
        <w:rPr>
          <w:rFonts w:ascii="Times New Roman" w:eastAsia="Times New Roman" w:hAnsi="Times New Roman" w:cs="Times New Roman"/>
          <w:sz w:val="28"/>
          <w:szCs w:val="24"/>
          <w:lang w:eastAsia="ru-RU"/>
        </w:rPr>
        <w:t>«EXPORT_RESULTS.txt» для оценки качества модели на данных объёма экспорта разных стран;</w:t>
      </w:r>
    </w:p>
    <w:p w14:paraId="4C1465FE" w14:textId="7E470E51" w:rsidR="002D67AD" w:rsidRDefault="002D67AD" w:rsidP="002D67AD">
      <w:pPr>
        <w:pStyle w:val="a9"/>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IMPORT</w:t>
      </w:r>
      <w:r w:rsidRPr="002D67AD">
        <w:rPr>
          <w:rFonts w:ascii="Times New Roman" w:eastAsia="Times New Roman" w:hAnsi="Times New Roman" w:cs="Times New Roman"/>
          <w:sz w:val="28"/>
          <w:szCs w:val="24"/>
          <w:lang w:eastAsia="ru-RU"/>
        </w:rPr>
        <w:t>_RESULTS.txt</w:t>
      </w:r>
      <w:r>
        <w:rPr>
          <w:rFonts w:ascii="Times New Roman" w:eastAsia="Times New Roman" w:hAnsi="Times New Roman" w:cs="Times New Roman"/>
          <w:sz w:val="28"/>
          <w:szCs w:val="24"/>
          <w:lang w:eastAsia="ru-RU"/>
        </w:rPr>
        <w:t>» для оценки качества модели на данных объёма импорта разных стран.</w:t>
      </w:r>
    </w:p>
    <w:moveToRangeEnd w:id="150"/>
    <w:p w14:paraId="0E5259DE" w14:textId="77777777" w:rsidR="00077CF8" w:rsidRPr="00077CF8" w:rsidRDefault="00077CF8" w:rsidP="00077CF8">
      <w:pPr>
        <w:spacing w:after="0" w:line="360" w:lineRule="auto"/>
        <w:ind w:firstLine="709"/>
        <w:jc w:val="both"/>
        <w:rPr>
          <w:rFonts w:ascii="Times New Roman" w:eastAsia="Times New Roman" w:hAnsi="Times New Roman" w:cs="Times New Roman"/>
          <w:color w:val="000000"/>
          <w:sz w:val="28"/>
          <w:szCs w:val="28"/>
          <w:lang w:eastAsia="ru-RU"/>
        </w:rPr>
      </w:pPr>
      <w:r w:rsidRPr="00077CF8">
        <w:rPr>
          <w:rFonts w:ascii="Times New Roman" w:eastAsia="Times New Roman" w:hAnsi="Times New Roman" w:cs="Times New Roman"/>
          <w:sz w:val="28"/>
          <w:szCs w:val="24"/>
          <w:lang w:eastAsia="ru-RU"/>
        </w:rPr>
        <w:t>Эти текстовые файлы включают в себя три</w:t>
      </w:r>
      <w:r w:rsidRPr="00077CF8">
        <w:rPr>
          <w:rFonts w:ascii="Times New Roman" w:eastAsia="Times New Roman" w:hAnsi="Times New Roman" w:cs="Times New Roman"/>
          <w:color w:val="000000"/>
          <w:sz w:val="28"/>
          <w:szCs w:val="28"/>
          <w:lang w:eastAsia="ru-RU"/>
        </w:rPr>
        <w:t xml:space="preserve"> оценки модели: значение функции потерь (loss), точности (accuracy) и средней абсолютной ошибки (MAE).</w:t>
      </w:r>
    </w:p>
    <w:p w14:paraId="3668C572" w14:textId="6BF6E643" w:rsidR="00DB41F5" w:rsidRPr="00985C3C" w:rsidDel="00DB41F5" w:rsidRDefault="00DB41F5">
      <w:pPr>
        <w:spacing w:after="0" w:line="360" w:lineRule="auto"/>
        <w:jc w:val="both"/>
        <w:rPr>
          <w:del w:id="157" w:author="Учетная запись Майкрософт" w:date="2020-12-16T10:20:00Z"/>
          <w:rFonts w:ascii="Times New Roman" w:eastAsiaTheme="minorEastAsia" w:hAnsi="Times New Roman" w:cs="Times New Roman"/>
          <w:sz w:val="28"/>
          <w:szCs w:val="28"/>
        </w:rPr>
        <w:pPrChange w:id="158" w:author="Учетная запись Майкрософт" w:date="2020-12-16T10:20:00Z">
          <w:pPr>
            <w:spacing w:after="0" w:line="360" w:lineRule="auto"/>
            <w:ind w:firstLine="709"/>
            <w:jc w:val="both"/>
          </w:pPr>
        </w:pPrChange>
      </w:pPr>
    </w:p>
    <w:p w14:paraId="1303C39B" w14:textId="6E17C00C" w:rsidR="00F7189D" w:rsidRPr="009B5151" w:rsidRDefault="00F7189D" w:rsidP="00F7189D">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 xml:space="preserve">3.2 </w:t>
      </w:r>
      <w:del w:id="159" w:author="Учетная запись Майкрософт" w:date="2020-12-16T10:15:00Z">
        <w:r w:rsidRPr="009B5151" w:rsidDel="00062540">
          <w:rPr>
            <w:rFonts w:ascii="Times New Roman" w:eastAsiaTheme="minorEastAsia" w:hAnsi="Times New Roman" w:cs="Times New Roman"/>
            <w:b/>
            <w:sz w:val="28"/>
            <w:szCs w:val="28"/>
          </w:rPr>
          <w:delText>Описание работы программы</w:delText>
        </w:r>
      </w:del>
      <w:ins w:id="160" w:author="Учетная запись Майкрософт" w:date="2020-12-16T10:15:00Z">
        <w:r w:rsidR="00062540">
          <w:rPr>
            <w:rFonts w:ascii="Times New Roman" w:eastAsiaTheme="minorEastAsia" w:hAnsi="Times New Roman" w:cs="Times New Roman"/>
            <w:b/>
            <w:sz w:val="28"/>
            <w:szCs w:val="28"/>
          </w:rPr>
          <w:t>Структура данных</w:t>
        </w:r>
      </w:ins>
    </w:p>
    <w:p w14:paraId="1273D007" w14:textId="77777777" w:rsidR="00F7189D" w:rsidRPr="00F469EF" w:rsidRDefault="00F7189D" w:rsidP="00F7189D">
      <w:pPr>
        <w:spacing w:after="0" w:line="360" w:lineRule="auto"/>
        <w:ind w:firstLine="709"/>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 практической части дипломной работы была реализована нейронная сеть с архитектурой </w:t>
      </w:r>
      <w:r w:rsidRPr="00F469EF">
        <w:rPr>
          <w:rFonts w:ascii="Times New Roman" w:eastAsiaTheme="minorEastAsia" w:hAnsi="Times New Roman" w:cs="Times New Roman"/>
          <w:sz w:val="28"/>
          <w:szCs w:val="28"/>
          <w:lang w:val="en-US"/>
        </w:rPr>
        <w:t>L</w:t>
      </w:r>
      <w:r w:rsidRPr="00F469EF">
        <w:rPr>
          <w:rFonts w:ascii="Times New Roman" w:eastAsiaTheme="minorEastAsia" w:hAnsi="Times New Roman" w:cs="Times New Roman"/>
          <w:sz w:val="28"/>
          <w:szCs w:val="28"/>
        </w:rPr>
        <w:t>ST</w:t>
      </w:r>
      <w:r w:rsidRPr="00F469EF">
        <w:rPr>
          <w:rFonts w:ascii="Times New Roman" w:eastAsiaTheme="minorEastAsia" w:hAnsi="Times New Roman" w:cs="Times New Roman"/>
          <w:sz w:val="28"/>
          <w:szCs w:val="28"/>
          <w:lang w:val="en-US"/>
        </w:rPr>
        <w:t>M</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RNN</w:t>
      </w:r>
      <w:r w:rsidRPr="00F469EF">
        <w:rPr>
          <w:rFonts w:ascii="Times New Roman" w:eastAsiaTheme="minorEastAsia" w:hAnsi="Times New Roman" w:cs="Times New Roman"/>
          <w:sz w:val="28"/>
          <w:szCs w:val="28"/>
        </w:rPr>
        <w:t xml:space="preserve">. </w:t>
      </w:r>
    </w:p>
    <w:p w14:paraId="0000514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Так как в файле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Pr="00F469EF">
        <w:rPr>
          <w:rFonts w:ascii="Times New Roman" w:eastAsiaTheme="minorEastAsia" w:hAnsi="Times New Roman" w:cs="Times New Roman"/>
          <w:sz w:val="28"/>
          <w:szCs w:val="28"/>
        </w:rPr>
        <w:t xml:space="preserve"> много параметров, большую часть из которых не имеет смысла применять </w:t>
      </w:r>
      <w:r>
        <w:rPr>
          <w:rFonts w:ascii="Times New Roman" w:eastAsiaTheme="minorEastAsia" w:hAnsi="Times New Roman" w:cs="Times New Roman"/>
          <w:sz w:val="28"/>
          <w:szCs w:val="28"/>
        </w:rPr>
        <w:t>в</w:t>
      </w:r>
      <w:r w:rsidRPr="00F469EF">
        <w:rPr>
          <w:rFonts w:ascii="Times New Roman" w:eastAsiaTheme="minorEastAsia" w:hAnsi="Times New Roman" w:cs="Times New Roman"/>
          <w:sz w:val="28"/>
          <w:szCs w:val="28"/>
        </w:rPr>
        <w:t xml:space="preserve"> нашей задач</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был</w:t>
      </w:r>
      <w:r>
        <w:rPr>
          <w:rFonts w:ascii="Times New Roman" w:eastAsiaTheme="minorEastAsia" w:hAnsi="Times New Roman" w:cs="Times New Roman"/>
          <w:sz w:val="28"/>
          <w:szCs w:val="28"/>
        </w:rPr>
        <w:t>о</w:t>
      </w:r>
      <w:r w:rsidRPr="00F469EF">
        <w:rPr>
          <w:rFonts w:ascii="Times New Roman" w:eastAsiaTheme="minorEastAsia" w:hAnsi="Times New Roman" w:cs="Times New Roman"/>
          <w:sz w:val="28"/>
          <w:szCs w:val="28"/>
        </w:rPr>
        <w:t xml:space="preserve"> произведено извлечение нужных параметров из  файла с помощью </w:t>
      </w:r>
      <w:r>
        <w:rPr>
          <w:rFonts w:ascii="Times New Roman" w:eastAsiaTheme="minorEastAsia" w:hAnsi="Times New Roman" w:cs="Times New Roman"/>
          <w:sz w:val="28"/>
          <w:szCs w:val="28"/>
        </w:rPr>
        <w:t xml:space="preserve">методов </w:t>
      </w: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w:t>
      </w:r>
    </w:p>
    <w:p w14:paraId="273B7F4B"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Данные товарного оборота представляют из себя классический пример временного ряда, с выраженной цикличностью и, как правило, растущим трендом. Для корректного построения модели данные были приведены к виду стационарного временного ряда. </w:t>
      </w:r>
    </w:p>
    <w:p w14:paraId="308F19F2"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Для этого на первом этапе производилось логарифмирование значений временного ряда для устранения экспоненциально растущей амплитуды. Далее каждое значение в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 xml:space="preserve"> временной точке было заменено на разницу между </w:t>
      </w:r>
      <m:oMath>
        <m:r>
          <w:rPr>
            <w:rFonts w:ascii="Cambria Math" w:eastAsia="Times New Roman" w:hAnsi="Cambria Math" w:cs="Times New Roman"/>
            <w:color w:val="000000"/>
            <w:sz w:val="28"/>
            <w:szCs w:val="28"/>
            <w:lang w:eastAsia="ru-RU"/>
          </w:rPr>
          <m:t>t</m:t>
        </m:r>
      </m:oMath>
      <w:r w:rsidRPr="009B5151">
        <w:rPr>
          <w:rFonts w:ascii="Times New Roman" w:eastAsia="Times New Roman" w:hAnsi="Times New Roman" w:cs="Times New Roman"/>
          <w:color w:val="000000"/>
          <w:sz w:val="28"/>
          <w:szCs w:val="28"/>
          <w:lang w:eastAsia="ru-RU"/>
        </w:rPr>
        <w:t xml:space="preserve">-ой и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-ой точкой (нулевая точка теряется), что позволяет избавится от тренда.</w:t>
      </w:r>
    </w:p>
    <w:p w14:paraId="7675B2AE" w14:textId="7624E905" w:rsidR="00077CF8" w:rsidRPr="00077CF8" w:rsidRDefault="00077CF8" w:rsidP="00077CF8">
      <w:pPr>
        <w:spacing w:after="0" w:line="360" w:lineRule="auto"/>
        <w:ind w:firstLine="72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Для выполнения нормализации полученных данных использовали</w:t>
      </w:r>
      <w:r w:rsidRPr="00715DD7">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StandartScaler</w:t>
      </w:r>
      <w:r>
        <w:rPr>
          <w:rFonts w:ascii="Times New Roman" w:eastAsia="Times New Roman" w:hAnsi="Times New Roman" w:cs="Times New Roman"/>
          <w:color w:val="000000"/>
          <w:sz w:val="28"/>
          <w:szCs w:val="28"/>
          <w:lang w:eastAsia="ru-RU"/>
        </w:rPr>
        <w:t>.</w:t>
      </w:r>
      <w:r w:rsidRPr="003A14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Далее происходит формирование тренировочной </w:t>
      </w:r>
      <w:r>
        <w:rPr>
          <w:rFonts w:ascii="Times New Roman" w:eastAsia="Times New Roman" w:hAnsi="Times New Roman" w:cs="Times New Roman"/>
          <w:color w:val="000000"/>
          <w:sz w:val="28"/>
          <w:szCs w:val="28"/>
          <w:lang w:val="en-US" w:eastAsia="ru-RU"/>
        </w:rPr>
        <w:t>train</w:t>
      </w:r>
      <w:r w:rsidRPr="00FA5D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и тестовой </w:t>
      </w:r>
      <w:r>
        <w:rPr>
          <w:rFonts w:ascii="Times New Roman" w:eastAsia="Times New Roman" w:hAnsi="Times New Roman" w:cs="Times New Roman"/>
          <w:color w:val="000000"/>
          <w:sz w:val="28"/>
          <w:szCs w:val="28"/>
          <w:lang w:val="en-US" w:eastAsia="ru-RU"/>
        </w:rPr>
        <w:t>test</w:t>
      </w:r>
      <w:r w:rsidRPr="00FA5D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выборок.</w:t>
      </w:r>
    </w:p>
    <w:p w14:paraId="7CE314EE" w14:textId="4059A8EB" w:rsidR="00F7189D" w:rsidRPr="009B5151" w:rsidRDefault="00F7189D" w:rsidP="00F7189D">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Полученные данные разбивались на не</w:t>
      </w:r>
      <w:r w:rsidR="00C329AD">
        <w:rPr>
          <w:rFonts w:ascii="Times New Roman" w:eastAsia="Times New Roman" w:hAnsi="Times New Roman" w:cs="Times New Roman"/>
          <w:color w:val="000000"/>
          <w:sz w:val="28"/>
          <w:szCs w:val="28"/>
          <w:lang w:eastAsia="ru-RU"/>
        </w:rPr>
        <w:t>большие вектора с длиной равной</w:t>
      </w:r>
    </w:p>
    <w:p w14:paraId="2EA6DB42" w14:textId="77777777" w:rsidR="00F7189D" w:rsidRPr="009B5151" w:rsidRDefault="00290DBE" w:rsidP="00F7189D">
      <w:pPr>
        <w:spacing w:after="0" w:line="360" w:lineRule="auto"/>
        <w:ind w:firstLine="720"/>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00F7189D" w:rsidRPr="009B5151">
        <w:rPr>
          <w:rFonts w:ascii="Times New Roman" w:eastAsia="Times New Roman" w:hAnsi="Times New Roman" w:cs="Times New Roman"/>
          <w:color w:val="000000"/>
          <w:sz w:val="28"/>
          <w:szCs w:val="28"/>
          <w:lang w:eastAsia="ru-RU"/>
        </w:rPr>
        <w:t xml:space="preserve"> ,</w:t>
      </w:r>
    </w:p>
    <w:p w14:paraId="523642ED" w14:textId="77777777" w:rsidR="00F7189D" w:rsidRPr="009B5151" w:rsidRDefault="00F7189D" w:rsidP="00F7189D">
      <w:pPr>
        <w:spacing w:after="0" w:line="360" w:lineRule="auto"/>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lastRenderedPageBreak/>
        <w:t xml:space="preserve">где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 это длина временного интервала, используемая для предсказания (по умолчанию 36 месяцев),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9B5151">
        <w:rPr>
          <w:rFonts w:ascii="Times New Roman" w:eastAsia="Times New Roman" w:hAnsi="Times New Roman" w:cs="Times New Roman"/>
          <w:color w:val="000000"/>
          <w:sz w:val="28"/>
          <w:szCs w:val="28"/>
          <w:lang w:eastAsia="ru-RU"/>
        </w:rPr>
        <w:t xml:space="preserve"> это длина предсказываемого участка (по умолчанию 3 месяца).</w:t>
      </w:r>
    </w:p>
    <w:p w14:paraId="06B250AC"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Каждый вектор был разбит на два фрагмента, длино</w:t>
      </w:r>
      <w:r>
        <w:rPr>
          <w:rFonts w:ascii="Times New Roman" w:eastAsia="Times New Roman" w:hAnsi="Times New Roman" w:cs="Times New Roman"/>
          <w:color w:val="000000"/>
          <w:sz w:val="28"/>
          <w:szCs w:val="28"/>
          <w:lang w:eastAsia="ru-RU"/>
        </w:rPr>
        <w:t>й</w:t>
      </w:r>
      <w:r w:rsidRPr="009B5151">
        <w:rPr>
          <w:rFonts w:ascii="Times New Roman" w:eastAsia="Times New Roman" w:hAnsi="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и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соответственно. Левый фрагмент был определен как исходные данные, правый фрагмент как целевые (target). Таким образом, мы получили готовый датасет для обучения предсказательной модели.</w:t>
      </w:r>
    </w:p>
    <w:p w14:paraId="501F8A15" w14:textId="78176E19" w:rsidR="00077CF8" w:rsidRPr="00077CF8" w:rsidRDefault="00077CF8" w:rsidP="00077CF8">
      <w:pPr>
        <w:spacing w:after="0" w:line="360" w:lineRule="auto"/>
        <w:ind w:firstLine="720"/>
        <w:jc w:val="both"/>
        <w:rPr>
          <w:rFonts w:ascii="Times New Roman" w:eastAsia="Times New Roman" w:hAnsi="Times New Roman" w:cs="Times New Roman"/>
          <w:sz w:val="24"/>
          <w:szCs w:val="24"/>
          <w:lang w:eastAsia="ru-RU"/>
        </w:rPr>
      </w:pPr>
      <w:r w:rsidRPr="0043679F">
        <w:rPr>
          <w:rFonts w:ascii="Times New Roman" w:eastAsia="Times New Roman" w:hAnsi="Times New Roman" w:cs="Times New Roman"/>
          <w:color w:val="000000"/>
          <w:sz w:val="28"/>
          <w:szCs w:val="28"/>
          <w:lang w:eastAsia="ru-RU"/>
        </w:rPr>
        <w:t>Для будущей проверки качества модели из сформированного датасета была выделена тестовая выборка</w:t>
      </w:r>
      <w:r>
        <w:rPr>
          <w:rFonts w:ascii="Times New Roman" w:eastAsia="Times New Roman" w:hAnsi="Times New Roman" w:cs="Times New Roman"/>
          <w:color w:val="000000"/>
          <w:sz w:val="28"/>
          <w:szCs w:val="28"/>
          <w:lang w:eastAsia="ru-RU"/>
        </w:rPr>
        <w:t>, в</w:t>
      </w:r>
      <w:r w:rsidRPr="0043679F">
        <w:rPr>
          <w:rFonts w:ascii="Times New Roman" w:eastAsia="Times New Roman" w:hAnsi="Times New Roman" w:cs="Times New Roman"/>
          <w:color w:val="000000"/>
          <w:sz w:val="28"/>
          <w:szCs w:val="28"/>
          <w:lang w:eastAsia="ru-RU"/>
        </w:rPr>
        <w:t xml:space="preserve"> не</w:t>
      </w:r>
      <w:r>
        <w:rPr>
          <w:rFonts w:ascii="Times New Roman" w:eastAsia="Times New Roman" w:hAnsi="Times New Roman" w:cs="Times New Roman"/>
          <w:color w:val="000000"/>
          <w:sz w:val="28"/>
          <w:szCs w:val="28"/>
          <w:lang w:eastAsia="ru-RU"/>
        </w:rPr>
        <w:t>ё</w:t>
      </w:r>
      <w:r w:rsidRPr="0043679F">
        <w:rPr>
          <w:rFonts w:ascii="Times New Roman" w:eastAsia="Times New Roman" w:hAnsi="Times New Roman" w:cs="Times New Roman"/>
          <w:color w:val="000000"/>
          <w:sz w:val="28"/>
          <w:szCs w:val="28"/>
          <w:lang w:eastAsia="ru-RU"/>
        </w:rPr>
        <w:t xml:space="preserve"> были взяты 100 последних точек временного ряда. Вся остальная часть выборки была использована в качестве тренировочной.</w:t>
      </w:r>
    </w:p>
    <w:p w14:paraId="01CD9068" w14:textId="78E56C38" w:rsidR="00F7189D" w:rsidRPr="00C77568" w:rsidRDefault="00062540" w:rsidP="00F7189D">
      <w:pPr>
        <w:spacing w:after="0" w:line="360" w:lineRule="auto"/>
        <w:ind w:firstLine="720"/>
        <w:jc w:val="both"/>
        <w:rPr>
          <w:rFonts w:ascii="Times New Roman" w:eastAsia="Times New Roman" w:hAnsi="Times New Roman" w:cs="Times New Roman"/>
          <w:b/>
          <w:sz w:val="24"/>
          <w:szCs w:val="24"/>
          <w:lang w:eastAsia="ru-RU"/>
        </w:rPr>
      </w:pPr>
      <w:ins w:id="161" w:author="Учетная запись Майкрософт" w:date="2020-12-16T10:15:00Z">
        <w:r>
          <w:rPr>
            <w:rFonts w:ascii="Times New Roman" w:eastAsia="Times New Roman" w:hAnsi="Times New Roman" w:cs="Times New Roman"/>
            <w:b/>
            <w:color w:val="000000"/>
            <w:sz w:val="28"/>
            <w:szCs w:val="28"/>
            <w:lang w:eastAsia="ru-RU"/>
          </w:rPr>
          <w:t>3.3 Описание модели</w:t>
        </w:r>
      </w:ins>
      <w:del w:id="162" w:author="Учетная запись Майкрософт" w:date="2020-12-16T10:15:00Z">
        <w:r w:rsidR="00F7189D" w:rsidRPr="00C77568" w:rsidDel="00062540">
          <w:rPr>
            <w:rFonts w:ascii="Times New Roman" w:eastAsia="Times New Roman" w:hAnsi="Times New Roman" w:cs="Times New Roman"/>
            <w:b/>
            <w:color w:val="000000"/>
            <w:sz w:val="28"/>
            <w:szCs w:val="28"/>
            <w:lang w:eastAsia="ru-RU"/>
          </w:rPr>
          <w:delText>Архитектура модели</w:delText>
        </w:r>
      </w:del>
    </w:p>
    <w:p w14:paraId="4629A8EB" w14:textId="44B6299E" w:rsidR="00F7189D" w:rsidRPr="008E4DBB"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Нами была предложена предсказательная модель на основе рекуррентных нейронных сетей. </w:t>
      </w:r>
      <w:r w:rsidRPr="00F469EF">
        <w:rPr>
          <w:rFonts w:ascii="Times New Roman" w:eastAsiaTheme="minorEastAsia" w:hAnsi="Times New Roman" w:cs="Times New Roman"/>
          <w:sz w:val="28"/>
          <w:szCs w:val="28"/>
        </w:rPr>
        <w:t>Архитектур</w:t>
      </w:r>
      <w:r>
        <w:rPr>
          <w:rFonts w:ascii="Times New Roman" w:eastAsiaTheme="minorEastAsia" w:hAnsi="Times New Roman" w:cs="Times New Roman"/>
          <w:sz w:val="28"/>
          <w:szCs w:val="28"/>
        </w:rPr>
        <w:t>а</w:t>
      </w:r>
      <w:r w:rsidRPr="00F469EF">
        <w:rPr>
          <w:rFonts w:ascii="Times New Roman" w:eastAsiaTheme="minorEastAsia" w:hAnsi="Times New Roman" w:cs="Times New Roman"/>
          <w:sz w:val="28"/>
          <w:szCs w:val="28"/>
        </w:rPr>
        <w:t xml:space="preserve"> </w:t>
      </w:r>
      <w:r w:rsidR="00914E7B">
        <w:rPr>
          <w:rFonts w:ascii="Times New Roman" w:eastAsiaTheme="minorEastAsia" w:hAnsi="Times New Roman" w:cs="Times New Roman"/>
          <w:sz w:val="28"/>
          <w:szCs w:val="28"/>
        </w:rPr>
        <w:t xml:space="preserve">сети представлена на рисунке </w:t>
      </w:r>
      <w:r w:rsidR="0075375E">
        <w:rPr>
          <w:rFonts w:ascii="Times New Roman" w:eastAsiaTheme="minorEastAsia" w:hAnsi="Times New Roman" w:cs="Times New Roman"/>
          <w:sz w:val="28"/>
          <w:szCs w:val="28"/>
        </w:rPr>
        <w:t>13</w:t>
      </w:r>
      <w:r w:rsidR="00914E7B">
        <w:rPr>
          <w:rFonts w:ascii="Times New Roman" w:eastAsiaTheme="minorEastAsia" w:hAnsi="Times New Roman" w:cs="Times New Roman"/>
          <w:sz w:val="28"/>
          <w:szCs w:val="28"/>
        </w:rPr>
        <w:t>.</w:t>
      </w:r>
    </w:p>
    <w:p w14:paraId="48A518F6" w14:textId="3CB3BA39" w:rsidR="00914E7B" w:rsidRDefault="00914E7B" w:rsidP="00F7189D">
      <w:pPr>
        <w:spacing w:after="0" w:line="360" w:lineRule="auto"/>
        <w:ind w:firstLine="709"/>
        <w:jc w:val="center"/>
        <w:rPr>
          <w:rFonts w:ascii="Times New Roman" w:eastAsia="Times New Roman" w:hAnsi="Times New Roman" w:cs="Times New Roman"/>
          <w:color w:val="000000"/>
          <w:sz w:val="24"/>
          <w:szCs w:val="24"/>
          <w:shd w:val="clear" w:color="auto" w:fill="FFFFFF"/>
          <w:lang w:val="en-US" w:eastAsia="ru-RU"/>
        </w:rPr>
      </w:pPr>
      <w:r>
        <w:rPr>
          <w:noProof/>
          <w:color w:val="000000"/>
          <w:sz w:val="28"/>
          <w:szCs w:val="28"/>
          <w:bdr w:val="none" w:sz="0" w:space="0" w:color="auto" w:frame="1"/>
          <w:lang w:eastAsia="ru-RU"/>
        </w:rPr>
        <w:drawing>
          <wp:inline distT="0" distB="0" distL="0" distR="0" wp14:anchorId="3823BD04" wp14:editId="37CC5145">
            <wp:extent cx="3163836" cy="4040372"/>
            <wp:effectExtent l="0" t="0" r="0" b="0"/>
            <wp:docPr id="5" name="Рисунок 5" descr="https://lh6.googleusercontent.com/UCwHK8lLHvIqyRxP1CZvHPNIJsCs-nEVRmNWoKjOXOlYMbG0NIAGamPLcaHWHnPhUQ2Qy52VLZqncKmDVsRu17-_dUqAuni0-R9HeBp-fkXyMxCclEOFO-XCj1Tl0Umt3recKw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CwHK8lLHvIqyRxP1CZvHPNIJsCs-nEVRmNWoKjOXOlYMbG0NIAGamPLcaHWHnPhUQ2Qy52VLZqncKmDVsRu17-_dUqAuni0-R9HeBp-fkXyMxCclEOFO-XCj1Tl0Umt3recKw2J"/>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8146" cy="4045876"/>
                    </a:xfrm>
                    <a:prstGeom prst="rect">
                      <a:avLst/>
                    </a:prstGeom>
                    <a:noFill/>
                    <a:ln>
                      <a:noFill/>
                    </a:ln>
                  </pic:spPr>
                </pic:pic>
              </a:graphicData>
            </a:graphic>
          </wp:inline>
        </w:drawing>
      </w:r>
    </w:p>
    <w:p w14:paraId="2010A49C" w14:textId="724E494F" w:rsidR="00F7189D" w:rsidRPr="00324620" w:rsidRDefault="00F7189D" w:rsidP="00F7189D">
      <w:pPr>
        <w:spacing w:after="0" w:line="360" w:lineRule="auto"/>
        <w:ind w:firstLine="709"/>
        <w:jc w:val="center"/>
        <w:rPr>
          <w:rFonts w:ascii="Times New Roman" w:eastAsiaTheme="minorEastAsia" w:hAnsi="Times New Roman" w:cs="Times New Roman"/>
          <w:sz w:val="24"/>
          <w:szCs w:val="28"/>
        </w:rPr>
      </w:pPr>
      <w:r w:rsidRPr="009B5151">
        <w:rPr>
          <w:rFonts w:ascii="Times New Roman" w:eastAsiaTheme="minorEastAsia" w:hAnsi="Times New Roman" w:cs="Times New Roman"/>
          <w:sz w:val="24"/>
          <w:szCs w:val="28"/>
        </w:rPr>
        <w:t>Рисунок</w:t>
      </w:r>
      <w:r w:rsidRPr="00E12B81">
        <w:rPr>
          <w:rFonts w:ascii="Times New Roman" w:eastAsiaTheme="minorEastAsia" w:hAnsi="Times New Roman" w:cs="Times New Roman"/>
          <w:sz w:val="24"/>
          <w:szCs w:val="28"/>
        </w:rPr>
        <w:t xml:space="preserve"> </w:t>
      </w:r>
      <w:r w:rsidR="0075375E">
        <w:rPr>
          <w:rFonts w:ascii="Times New Roman" w:eastAsiaTheme="minorEastAsia" w:hAnsi="Times New Roman" w:cs="Times New Roman"/>
          <w:sz w:val="24"/>
          <w:szCs w:val="28"/>
        </w:rPr>
        <w:t>13</w:t>
      </w:r>
      <w:r w:rsidRPr="00E12B81">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 xml:space="preserve"> Архитектура нейронной сети</w:t>
      </w:r>
    </w:p>
    <w:p w14:paraId="3987CA64" w14:textId="76CEC374" w:rsidR="00F7189D" w:rsidRDefault="00F7189D" w:rsidP="00F7189D">
      <w:pPr>
        <w:pStyle w:val="a7"/>
        <w:spacing w:before="0" w:beforeAutospacing="0" w:after="0" w:afterAutospacing="0" w:line="360" w:lineRule="auto"/>
        <w:ind w:firstLine="709"/>
        <w:jc w:val="both"/>
        <w:rPr>
          <w:rFonts w:eastAsiaTheme="minorEastAsia"/>
          <w:sz w:val="28"/>
          <w:szCs w:val="28"/>
        </w:rPr>
      </w:pPr>
      <w:r>
        <w:rPr>
          <w:color w:val="000000"/>
          <w:sz w:val="28"/>
          <w:szCs w:val="28"/>
        </w:rPr>
        <w:lastRenderedPageBreak/>
        <w:t>В качестве основного слоя был добавлен блок из 64 ячеек с архитектурой LSTM. Слой Drop</w:t>
      </w:r>
      <w:r w:rsidR="007B1F59">
        <w:rPr>
          <w:color w:val="000000"/>
          <w:sz w:val="28"/>
          <w:szCs w:val="28"/>
          <w:lang w:val="en-US"/>
        </w:rPr>
        <w:t>o</w:t>
      </w:r>
      <w:r>
        <w:rPr>
          <w:color w:val="000000"/>
          <w:sz w:val="28"/>
          <w:szCs w:val="28"/>
        </w:rPr>
        <w:t xml:space="preserve">ut был добавлен для регуляризации (с долей обнуляемых весов </w:t>
      </w:r>
      <m:oMath>
        <m:r>
          <w:rPr>
            <w:rFonts w:ascii="Cambria Math" w:hAnsi="Cambria Math"/>
            <w:color w:val="000000"/>
            <w:sz w:val="28"/>
            <w:szCs w:val="28"/>
          </w:rPr>
          <m:t>0,3</m:t>
        </m:r>
      </m:oMath>
      <w:r>
        <w:rPr>
          <w:color w:val="000000"/>
          <w:sz w:val="28"/>
          <w:szCs w:val="28"/>
        </w:rPr>
        <w:t>). Необходимость регуляризационного слоя была очевидна, так как без него наблюдался рост значения функции потерь на валидационной части выборки уже с ранних итераций обучения, что явно говорит о наличии переобучения. Dense слой из 64 нейронов был использован для более аккуратного предсказания сложной зависимости.</w:t>
      </w:r>
      <w:r>
        <w:rPr>
          <w:rFonts w:eastAsiaTheme="minorEastAsia"/>
          <w:sz w:val="28"/>
          <w:szCs w:val="28"/>
        </w:rPr>
        <w:t xml:space="preserve"> </w:t>
      </w:r>
    </w:p>
    <w:p w14:paraId="296C3060" w14:textId="77777777" w:rsidR="00F7189D" w:rsidRDefault="00F7189D" w:rsidP="00F7189D">
      <w:pPr>
        <w:spacing w:after="0" w:line="360" w:lineRule="auto"/>
        <w:ind w:firstLine="709"/>
        <w:jc w:val="both"/>
        <w:rPr>
          <w:ins w:id="163" w:author="Учетная запись Майкрософт" w:date="2020-12-16T10:24:00Z"/>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 xml:space="preserve">В качестве функции активации был использован гиперболический тангенс (tanh). Рекуррентная функция активации в LSTM блоке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сигмоида. </w:t>
      </w:r>
    </w:p>
    <w:p w14:paraId="6A1D9BE6" w14:textId="77777777" w:rsidR="00DB41F5" w:rsidRPr="00F469EF" w:rsidRDefault="00DB41F5" w:rsidP="00DB41F5">
      <w:pPr>
        <w:spacing w:after="0" w:line="360" w:lineRule="auto"/>
        <w:ind w:firstLine="709"/>
        <w:jc w:val="both"/>
        <w:rPr>
          <w:rFonts w:ascii="Times New Roman" w:eastAsiaTheme="minorEastAsia" w:hAnsi="Times New Roman" w:cs="Times New Roman"/>
          <w:sz w:val="28"/>
          <w:szCs w:val="28"/>
        </w:rPr>
      </w:pPr>
      <w:moveToRangeStart w:id="164" w:author="Учетная запись Майкрософт" w:date="2020-12-16T10:24:00Z" w:name="move59006674"/>
      <w:moveTo w:id="165" w:author="Учетная запись Майкрософт" w:date="2020-12-16T10:24:00Z">
        <w:r w:rsidRPr="00F469EF">
          <w:rPr>
            <w:rFonts w:ascii="Times New Roman" w:eastAsiaTheme="minorEastAsia" w:hAnsi="Times New Roman" w:cs="Times New Roman"/>
            <w:sz w:val="28"/>
            <w:szCs w:val="28"/>
          </w:rPr>
          <w:t xml:space="preserve">В ходе выполнения практической части столкнулись с проблемой переобучения. </w:t>
        </w:r>
        <w:r>
          <w:rPr>
            <w:rFonts w:ascii="Times New Roman" w:eastAsiaTheme="minorEastAsia" w:hAnsi="Times New Roman" w:cs="Times New Roman"/>
            <w:sz w:val="28"/>
            <w:szCs w:val="28"/>
          </w:rPr>
          <w:t>Стоит отметить, что п</w:t>
        </w:r>
        <w:r w:rsidRPr="00F469EF">
          <w:rPr>
            <w:rFonts w:ascii="Times New Roman" w:eastAsiaTheme="minorEastAsia" w:hAnsi="Times New Roman" w:cs="Times New Roman"/>
            <w:sz w:val="28"/>
            <w:szCs w:val="28"/>
          </w:rPr>
          <w:t>ри решени</w:t>
        </w:r>
        <w:r>
          <w:rPr>
            <w:rFonts w:ascii="Times New Roman" w:eastAsiaTheme="minorEastAsia" w:hAnsi="Times New Roman" w:cs="Times New Roman"/>
            <w:sz w:val="28"/>
            <w:szCs w:val="28"/>
          </w:rPr>
          <w:t>и</w:t>
        </w:r>
        <w:r w:rsidRPr="00F469EF">
          <w:rPr>
            <w:rFonts w:ascii="Times New Roman" w:eastAsiaTheme="minorEastAsia" w:hAnsi="Times New Roman" w:cs="Times New Roman"/>
            <w:sz w:val="28"/>
            <w:szCs w:val="28"/>
          </w:rPr>
          <w:t xml:space="preserve"> многих задач нейросетевыми методами может возникнуть проблема переобучения. </w:t>
        </w:r>
        <w:r>
          <w:rPr>
            <w:rFonts w:ascii="Times New Roman" w:eastAsiaTheme="minorEastAsia" w:hAnsi="Times New Roman" w:cs="Times New Roman"/>
            <w:sz w:val="28"/>
            <w:szCs w:val="28"/>
          </w:rPr>
          <w:t>Переобучение</w:t>
        </w:r>
        <w:r w:rsidRPr="00F469EF">
          <w:rPr>
            <w:rFonts w:ascii="Times New Roman" w:eastAsiaTheme="minorEastAsia" w:hAnsi="Times New Roman" w:cs="Times New Roman"/>
            <w:sz w:val="28"/>
            <w:szCs w:val="28"/>
          </w:rPr>
          <w:t xml:space="preserve">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w:t>
        </w:r>
      </w:moveTo>
    </w:p>
    <w:p w14:paraId="0CF2C39D" w14:textId="77777777" w:rsidR="00DB41F5" w:rsidRPr="00985C3C" w:rsidRDefault="00DB41F5" w:rsidP="00DB41F5">
      <w:pPr>
        <w:spacing w:after="0" w:line="360" w:lineRule="auto"/>
        <w:ind w:firstLine="709"/>
        <w:jc w:val="both"/>
        <w:rPr>
          <w:rFonts w:ascii="Times New Roman" w:eastAsiaTheme="minorEastAsia" w:hAnsi="Times New Roman" w:cs="Times New Roman"/>
          <w:sz w:val="28"/>
          <w:szCs w:val="28"/>
        </w:rPr>
      </w:pPr>
      <w:moveTo w:id="166" w:author="Учетная запись Майкрософт" w:date="2020-12-16T10:24:00Z">
        <w:r>
          <w:rPr>
            <w:rFonts w:ascii="Times New Roman" w:eastAsiaTheme="minorEastAsia" w:hAnsi="Times New Roman" w:cs="Times New Roman"/>
            <w:sz w:val="28"/>
            <w:szCs w:val="28"/>
          </w:rPr>
          <w:t xml:space="preserve">Для решения проблемы переобучения в моей модели используется специальный вычислительный слой </w:t>
        </w:r>
        <w:r>
          <w:rPr>
            <w:rFonts w:ascii="Times New Roman" w:eastAsiaTheme="minorEastAsia" w:hAnsi="Times New Roman" w:cs="Times New Roman"/>
            <w:sz w:val="28"/>
            <w:szCs w:val="28"/>
            <w:lang w:val="en-US"/>
          </w:rPr>
          <w:t>Dropout</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Являясь промежуточным, слой </w:t>
        </w:r>
        <w:r>
          <w:rPr>
            <w:rFonts w:ascii="Times New Roman" w:eastAsiaTheme="minorEastAsia" w:hAnsi="Times New Roman" w:cs="Times New Roman"/>
            <w:sz w:val="28"/>
            <w:szCs w:val="28"/>
            <w:lang w:val="en-US"/>
          </w:rPr>
          <w:t>Dropout</w:t>
        </w:r>
        <w:r>
          <w:rPr>
            <w:rFonts w:ascii="Times New Roman" w:eastAsiaTheme="minorEastAsia" w:hAnsi="Times New Roman" w:cs="Times New Roman"/>
            <w:sz w:val="28"/>
            <w:szCs w:val="28"/>
          </w:rPr>
          <w:t xml:space="preserve"> случайным образом,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слоя.</w:t>
        </w:r>
      </w:moveTo>
    </w:p>
    <w:p w14:paraId="58471794" w14:textId="77777777" w:rsidR="00DB41F5" w:rsidDel="00DB41F5" w:rsidRDefault="00DB41F5" w:rsidP="00DB41F5">
      <w:pPr>
        <w:spacing w:after="0" w:line="360" w:lineRule="auto"/>
        <w:ind w:firstLine="709"/>
        <w:jc w:val="both"/>
        <w:rPr>
          <w:del w:id="167" w:author="Учетная запись Майкрософт" w:date="2020-12-16T10:24:00Z"/>
          <w:rFonts w:ascii="Times New Roman" w:eastAsiaTheme="minorEastAsia" w:hAnsi="Times New Roman" w:cs="Times New Roman"/>
          <w:sz w:val="28"/>
          <w:szCs w:val="28"/>
        </w:rPr>
      </w:pPr>
      <w:moveTo w:id="168" w:author="Учетная запись Майкрософт" w:date="2020-12-16T10:24:00Z">
        <w:r w:rsidRPr="00F469EF">
          <w:rPr>
            <w:rFonts w:ascii="Times New Roman" w:eastAsiaTheme="minorEastAsia" w:hAnsi="Times New Roman" w:cs="Times New Roman"/>
            <w:sz w:val="28"/>
            <w:szCs w:val="28"/>
          </w:rPr>
          <w:t xml:space="preserve">Сети для обучения получаются с помощью исключения из сети нейронов с вероятностью </w:t>
        </w:r>
        <m:oMath>
          <m:r>
            <w:rPr>
              <w:rFonts w:ascii="Cambria Math" w:eastAsiaTheme="minorEastAsia" w:hAnsi="Cambria Math" w:cs="Times New Roman"/>
              <w:sz w:val="28"/>
              <w:szCs w:val="28"/>
            </w:rPr>
            <m:t>p</m:t>
          </m:r>
        </m:oMath>
        <w:r w:rsidRPr="00F469EF">
          <w:rPr>
            <w:rFonts w:ascii="Times New Roman" w:eastAsiaTheme="minorEastAsia" w:hAnsi="Times New Roman" w:cs="Times New Roman"/>
            <w:sz w:val="28"/>
            <w:szCs w:val="28"/>
          </w:rPr>
          <w:t xml:space="preserve">, так, что вероятность того, что нейрон останется в сети составляет </w:t>
        </w:r>
        <m:oMath>
          <m:r>
            <w:rPr>
              <w:rFonts w:ascii="Cambria Math" w:eastAsiaTheme="minorEastAsia" w:hAnsi="Cambria Math" w:cs="Times New Roman"/>
              <w:sz w:val="28"/>
              <w:szCs w:val="28"/>
            </w:rPr>
            <m:t>q=1-p</m:t>
          </m:r>
        </m:oMath>
        <w:r w:rsidRPr="00F469EF">
          <w:rPr>
            <w:rFonts w:ascii="Times New Roman" w:eastAsiaTheme="minorEastAsia" w:hAnsi="Times New Roman" w:cs="Times New Roman"/>
            <w:sz w:val="28"/>
            <w:szCs w:val="28"/>
          </w:rPr>
          <w:t xml:space="preserve">. </w:t>
        </w:r>
      </w:moveTo>
    </w:p>
    <w:moveToRangeEnd w:id="164"/>
    <w:p w14:paraId="169B97DC" w14:textId="77777777" w:rsidR="00DB41F5" w:rsidRPr="001737F1" w:rsidRDefault="00DB41F5" w:rsidP="00DB41F5">
      <w:pPr>
        <w:spacing w:after="0" w:line="360" w:lineRule="auto"/>
        <w:ind w:firstLine="709"/>
        <w:jc w:val="both"/>
        <w:rPr>
          <w:rFonts w:ascii="Times New Roman" w:eastAsiaTheme="minorEastAsia" w:hAnsi="Times New Roman" w:cs="Times New Roman"/>
          <w:sz w:val="28"/>
          <w:szCs w:val="28"/>
        </w:rPr>
      </w:pPr>
    </w:p>
    <w:p w14:paraId="14758D38" w14:textId="0F68E6F0" w:rsidR="00062540" w:rsidRPr="00062540" w:rsidRDefault="00F7189D">
      <w:pPr>
        <w:spacing w:after="0" w:line="360" w:lineRule="auto"/>
        <w:ind w:firstLine="720"/>
        <w:jc w:val="both"/>
        <w:rPr>
          <w:ins w:id="169" w:author="Учетная запись Майкрософт" w:date="2020-12-16T10:16:00Z"/>
          <w:rFonts w:ascii="Times New Roman" w:eastAsia="Times New Roman" w:hAnsi="Times New Roman" w:cs="Times New Roman"/>
          <w:b/>
          <w:sz w:val="24"/>
          <w:szCs w:val="24"/>
          <w:lang w:eastAsia="ru-RU"/>
          <w:rPrChange w:id="170" w:author="Учетная запись Майкрософт" w:date="2020-12-16T10:16:00Z">
            <w:rPr>
              <w:ins w:id="171" w:author="Учетная запись Майкрософт" w:date="2020-12-16T10:16:00Z"/>
              <w:rFonts w:ascii="Times New Roman" w:eastAsia="Times New Roman" w:hAnsi="Times New Roman" w:cs="Times New Roman"/>
              <w:color w:val="000000"/>
              <w:sz w:val="28"/>
              <w:szCs w:val="28"/>
              <w:lang w:eastAsia="ru-RU"/>
            </w:rPr>
          </w:rPrChange>
        </w:rPr>
        <w:pPrChange w:id="172" w:author="Учетная запись Майкрософт" w:date="2020-12-16T10:16:00Z">
          <w:pPr>
            <w:spacing w:after="0" w:line="360" w:lineRule="auto"/>
            <w:jc w:val="both"/>
          </w:pPr>
        </w:pPrChange>
      </w:pPr>
      <w:del w:id="173" w:author="Учетная запись Майкрософт" w:date="2020-12-16T10:16:00Z">
        <w:r w:rsidRPr="001737F1" w:rsidDel="00062540">
          <w:rPr>
            <w:rFonts w:ascii="Times New Roman" w:eastAsia="Times New Roman" w:hAnsi="Times New Roman" w:cs="Times New Roman"/>
            <w:color w:val="000000"/>
            <w:sz w:val="28"/>
            <w:szCs w:val="28"/>
            <w:lang w:eastAsia="ru-RU"/>
          </w:rPr>
          <w:tab/>
        </w:r>
      </w:del>
      <w:ins w:id="174" w:author="Учетная запись Майкрософт" w:date="2020-12-16T10:16:00Z">
        <w:r w:rsidR="00062540">
          <w:rPr>
            <w:rFonts w:ascii="Times New Roman" w:eastAsia="Times New Roman" w:hAnsi="Times New Roman" w:cs="Times New Roman"/>
            <w:b/>
            <w:color w:val="000000"/>
            <w:sz w:val="28"/>
            <w:szCs w:val="28"/>
            <w:lang w:eastAsia="ru-RU"/>
          </w:rPr>
          <w:t>3.4 Обучение модели</w:t>
        </w:r>
      </w:ins>
    </w:p>
    <w:p w14:paraId="4860FEBD" w14:textId="77777777" w:rsidR="00E827EB" w:rsidRDefault="00E827EB" w:rsidP="00E827EB">
      <w:pPr>
        <w:spacing w:after="0" w:line="360" w:lineRule="auto"/>
        <w:ind w:firstLine="709"/>
        <w:jc w:val="both"/>
        <w:rPr>
          <w:rFonts w:ascii="Times New Roman" w:eastAsiaTheme="minorEastAsia" w:hAnsi="Times New Roman" w:cs="Times New Roman"/>
          <w:sz w:val="28"/>
          <w:szCs w:val="28"/>
        </w:rPr>
      </w:pPr>
      <w:r w:rsidRPr="00D20C0E">
        <w:rPr>
          <w:rFonts w:ascii="Times New Roman" w:eastAsiaTheme="minorEastAsia" w:hAnsi="Times New Roman" w:cs="Times New Roman"/>
          <w:sz w:val="28"/>
          <w:szCs w:val="28"/>
        </w:rPr>
        <w:t>Для обучения сети был выбран метод обратного распространения ошибки</w:t>
      </w:r>
      <w:r>
        <w:rPr>
          <w:rFonts w:ascii="Times New Roman" w:eastAsiaTheme="minorEastAsia" w:hAnsi="Times New Roman" w:cs="Times New Roman"/>
          <w:sz w:val="28"/>
          <w:szCs w:val="28"/>
        </w:rPr>
        <w:t>. Этот</w:t>
      </w:r>
      <w:r w:rsidRPr="00F469EF">
        <w:rPr>
          <w:rFonts w:ascii="Times New Roman" w:eastAsiaTheme="minorEastAsia" w:hAnsi="Times New Roman" w:cs="Times New Roman"/>
          <w:sz w:val="28"/>
          <w:szCs w:val="28"/>
        </w:rPr>
        <w:t xml:space="preserve"> метод используется при обновлении весов в нейронной сети. Данный способ обучения нейронной сети помогает отрегулировать каждый вес пропорционально тому, насколько  он способствует общей ошибке. При </w:t>
      </w:r>
      <w:r w:rsidRPr="00F469EF">
        <w:rPr>
          <w:rFonts w:ascii="Times New Roman" w:eastAsiaTheme="minorEastAsia" w:hAnsi="Times New Roman" w:cs="Times New Roman"/>
          <w:sz w:val="28"/>
          <w:szCs w:val="28"/>
        </w:rPr>
        <w:lastRenderedPageBreak/>
        <w:t>итеративном уменьшении ошибки каждого веса получится ряд весов, которые дают хорошие прогнозы.</w:t>
      </w:r>
    </w:p>
    <w:p w14:paraId="4C1965C3" w14:textId="77777777" w:rsidR="00E827EB" w:rsidRDefault="00E827EB" w:rsidP="00E827EB">
      <w:pPr>
        <w:spacing w:after="0" w:line="360" w:lineRule="auto"/>
        <w:ind w:firstLine="709"/>
        <w:jc w:val="both"/>
        <w:rPr>
          <w:ins w:id="175" w:author="Учетная запись Майкрософт" w:date="2020-12-16T10:20:00Z"/>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Метод обратного распространения ошибки является специфической реализацией градиентного спуска в пространстве весов многослойных сетей прямого распространения. Основная идея этого метода заключается в вычислении частных производных функции сети </w:t>
      </w:r>
      <m:oMath>
        <m:r>
          <w:rPr>
            <w:rFonts w:ascii="Cambria Math" w:eastAsiaTheme="minorEastAsia" w:hAnsi="Cambria Math" w:cs="Times New Roman"/>
            <w:sz w:val="28"/>
            <w:szCs w:val="28"/>
          </w:rPr>
          <m:t>F(w,x)</m:t>
        </m:r>
      </m:oMath>
      <w:r w:rsidRPr="00F469EF">
        <w:rPr>
          <w:rFonts w:ascii="Times New Roman" w:eastAsiaTheme="minorEastAsia" w:hAnsi="Times New Roman" w:cs="Times New Roman"/>
          <w:sz w:val="28"/>
          <w:szCs w:val="28"/>
        </w:rPr>
        <w:t xml:space="preserve"> по всем элементам настраиваемого вектора весов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для данного вектора </w:t>
      </w:r>
      <m:oMath>
        <m:r>
          <w:rPr>
            <w:rFonts w:ascii="Cambria Math" w:eastAsiaTheme="minorEastAsia" w:hAnsi="Cambria Math" w:cs="Times New Roman"/>
            <w:sz w:val="28"/>
            <w:szCs w:val="28"/>
          </w:rPr>
          <m:t>x</m:t>
        </m:r>
      </m:oMath>
      <w:r w:rsidRPr="00F469EF">
        <w:rPr>
          <w:rFonts w:ascii="Times New Roman" w:eastAsiaTheme="minorEastAsia" w:hAnsi="Times New Roman" w:cs="Times New Roman"/>
          <w:sz w:val="28"/>
          <w:szCs w:val="28"/>
        </w:rPr>
        <w:t>.</w:t>
      </w:r>
      <w:r w:rsidRPr="007F2FDD">
        <w:rPr>
          <w:rFonts w:ascii="Times New Roman" w:eastAsiaTheme="minorEastAsia" w:hAnsi="Times New Roman" w:cs="Times New Roman"/>
          <w:sz w:val="28"/>
          <w:szCs w:val="28"/>
        </w:rPr>
        <w:t xml:space="preserve"> [</w:t>
      </w:r>
      <w:r w:rsidRPr="002E69B2">
        <w:rPr>
          <w:rFonts w:ascii="Times New Roman" w:eastAsiaTheme="minorEastAsia" w:hAnsi="Times New Roman" w:cs="Times New Roman"/>
          <w:sz w:val="28"/>
          <w:szCs w:val="28"/>
          <w:rPrChange w:id="176" w:author="Иван Слеповичев" w:date="2020-12-15T14:56:00Z">
            <w:rPr>
              <w:rFonts w:ascii="Times New Roman" w:eastAsiaTheme="minorEastAsia" w:hAnsi="Times New Roman" w:cs="Times New Roman"/>
              <w:sz w:val="28"/>
              <w:szCs w:val="28"/>
              <w:lang w:val="en-US"/>
            </w:rPr>
          </w:rPrChange>
        </w:rPr>
        <w:t>15</w:t>
      </w:r>
      <w:r w:rsidRPr="00985C3C">
        <w:rPr>
          <w:rFonts w:ascii="Times New Roman" w:eastAsiaTheme="minorEastAsia" w:hAnsi="Times New Roman" w:cs="Times New Roman"/>
          <w:sz w:val="28"/>
          <w:szCs w:val="28"/>
        </w:rPr>
        <w:t>]</w:t>
      </w:r>
    </w:p>
    <w:p w14:paraId="5A6D82F0" w14:textId="77777777" w:rsidR="00077CF8" w:rsidRDefault="00F7189D" w:rsidP="00355ECA">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Для поиска весов был применен оптимизационный алгоритм A</w:t>
      </w:r>
      <w:r w:rsidR="007B1F59">
        <w:rPr>
          <w:rFonts w:ascii="Times New Roman" w:eastAsia="Times New Roman" w:hAnsi="Times New Roman" w:cs="Times New Roman"/>
          <w:color w:val="000000"/>
          <w:sz w:val="28"/>
          <w:szCs w:val="28"/>
          <w:lang w:eastAsia="ru-RU"/>
        </w:rPr>
        <w:t>daptive moment estimation (Adam</w:t>
      </w:r>
      <w:r w:rsidR="007B1F59" w:rsidRPr="007B1F59">
        <w:rPr>
          <w:rFonts w:ascii="Times New Roman" w:eastAsia="Times New Roman" w:hAnsi="Times New Roman" w:cs="Times New Roman"/>
          <w:color w:val="000000"/>
          <w:sz w:val="28"/>
          <w:szCs w:val="28"/>
          <w:lang w:eastAsia="ru-RU"/>
        </w:rPr>
        <w:t>)</w:t>
      </w:r>
      <w:r w:rsidR="007B1F59">
        <w:rPr>
          <w:rFonts w:ascii="Times New Roman" w:eastAsia="Times New Roman" w:hAnsi="Times New Roman" w:cs="Times New Roman"/>
          <w:color w:val="000000"/>
          <w:sz w:val="28"/>
          <w:szCs w:val="28"/>
          <w:lang w:eastAsia="ru-RU"/>
        </w:rPr>
        <w:t xml:space="preserve">, который описан в источнике </w:t>
      </w:r>
      <w:r w:rsidR="00077CF8" w:rsidRPr="00077CF8">
        <w:rPr>
          <w:rFonts w:ascii="Times New Roman" w:eastAsia="Times New Roman" w:hAnsi="Times New Roman" w:cs="Times New Roman"/>
          <w:color w:val="000000"/>
          <w:sz w:val="28"/>
          <w:szCs w:val="28"/>
          <w:lang w:eastAsia="ru-RU"/>
        </w:rPr>
        <w:t>[</w:t>
      </w:r>
      <w:r w:rsidR="007B1F59">
        <w:rPr>
          <w:rFonts w:ascii="Times New Roman" w:eastAsia="Times New Roman" w:hAnsi="Times New Roman" w:cs="Times New Roman"/>
          <w:color w:val="000000"/>
          <w:sz w:val="28"/>
          <w:szCs w:val="28"/>
          <w:lang w:eastAsia="ru-RU"/>
        </w:rPr>
        <w:t>21</w:t>
      </w:r>
      <w:r w:rsidR="00077CF8" w:rsidRPr="00077CF8">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w:t>
      </w:r>
    </w:p>
    <w:p w14:paraId="3688A8BE" w14:textId="4945727C" w:rsidR="00F7189D" w:rsidRDefault="00F7189D" w:rsidP="00077CF8">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В качестве метрик оценки модели были использованы значение функции потерь (loss</w:t>
      </w:r>
      <w:r w:rsidR="0078721A" w:rsidRPr="0078721A">
        <w:rPr>
          <w:rFonts w:ascii="Times New Roman" w:eastAsia="Times New Roman" w:hAnsi="Times New Roman" w:cs="Times New Roman"/>
          <w:color w:val="000000"/>
          <w:sz w:val="28"/>
          <w:szCs w:val="28"/>
          <w:lang w:eastAsia="ru-RU"/>
        </w:rPr>
        <w:t>/</w:t>
      </w:r>
      <w:r w:rsidR="00077CF8">
        <w:rPr>
          <w:rFonts w:ascii="Times New Roman" w:eastAsia="Times New Roman" w:hAnsi="Times New Roman" w:cs="Times New Roman"/>
          <w:color w:val="000000"/>
          <w:sz w:val="28"/>
          <w:szCs w:val="28"/>
          <w:lang w:val="en-US" w:eastAsia="ru-RU"/>
        </w:rPr>
        <w:t>MSE</w:t>
      </w:r>
      <w:r w:rsidRPr="001737F1">
        <w:rPr>
          <w:rFonts w:ascii="Times New Roman" w:eastAsia="Times New Roman" w:hAnsi="Times New Roman" w:cs="Times New Roman"/>
          <w:color w:val="000000"/>
          <w:sz w:val="28"/>
          <w:szCs w:val="28"/>
          <w:lang w:eastAsia="ru-RU"/>
        </w:rPr>
        <w:t>), точности (accuracy) и средней абсолютной ошибки (MAE)</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MAE</w:t>
      </w:r>
      <w:r>
        <w:rPr>
          <w:rFonts w:ascii="Times New Roman" w:eastAsia="Times New Roman" w:hAnsi="Times New Roman" w:cs="Times New Roman"/>
          <w:color w:val="000000"/>
          <w:sz w:val="28"/>
          <w:szCs w:val="28"/>
          <w:lang w:eastAsia="ru-RU"/>
        </w:rPr>
        <w:t xml:space="preserve"> – это мера ошибок между парными наблюдениями, выражающими одно и то же явление:</w:t>
      </w:r>
    </w:p>
    <w:p w14:paraId="33BE6102" w14:textId="6CB07438" w:rsidR="00F7189D" w:rsidRDefault="00F7189D" w:rsidP="00F7189D">
      <w:pPr>
        <w:spacing w:after="0" w:line="360" w:lineRule="auto"/>
        <w:jc w:val="center"/>
        <w:rPr>
          <w:rFonts w:ascii="Times New Roman" w:eastAsia="Times New Roman" w:hAnsi="Times New Roman" w:cs="Times New Roman"/>
          <w:i/>
          <w:color w:val="000000"/>
          <w:sz w:val="28"/>
          <w:szCs w:val="28"/>
          <w:lang w:eastAsia="ru-RU"/>
        </w:rPr>
      </w:pPr>
      <m:oMath>
        <m:r>
          <w:rPr>
            <w:rFonts w:ascii="Cambria Math" w:eastAsia="Times New Roman" w:hAnsi="Cambria Math" w:cs="Times New Roman"/>
            <w:color w:val="000000"/>
            <w:sz w:val="28"/>
            <w:szCs w:val="28"/>
            <w:lang w:eastAsia="ru-RU"/>
          </w:rPr>
          <m:t>MAE=</m:t>
        </m:r>
        <m:f>
          <m:fPr>
            <m:ctrlPr>
              <w:rPr>
                <w:rFonts w:ascii="Cambria Math" w:eastAsia="Times New Roman" w:hAnsi="Cambria Math" w:cs="Times New Roman"/>
                <w:i/>
                <w:iCs/>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val="en-US" w:eastAsia="ru-RU"/>
              </w:rPr>
              <m:t>N</m:t>
            </m:r>
          </m:den>
        </m:f>
        <m:nary>
          <m:naryPr>
            <m:chr m:val="∑"/>
            <m:limLoc m:val="undOvr"/>
            <m:ctrlPr>
              <w:rPr>
                <w:rFonts w:ascii="Cambria Math" w:eastAsia="Times New Roman" w:hAnsi="Cambria Math" w:cs="Times New Roman"/>
                <w:i/>
                <w:iCs/>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val="en-US"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r>
              <w:rPr>
                <w:rFonts w:ascii="Cambria Math" w:eastAsia="Times New Roman" w:hAnsi="Cambria Math" w:cs="Times New Roman"/>
                <w:color w:val="000000"/>
                <w:sz w:val="28"/>
                <w:szCs w:val="28"/>
                <w:lang w:eastAsia="ru-RU"/>
              </w:rPr>
              <m:t>-</m:t>
            </m:r>
            <m:acc>
              <m:accPr>
                <m:ctrlPr>
                  <w:rPr>
                    <w:rFonts w:ascii="Cambria Math" w:eastAsia="Times New Roman" w:hAnsi="Cambria Math" w:cs="Times New Roman"/>
                    <w:i/>
                    <w:iCs/>
                    <w:color w:val="000000"/>
                    <w:sz w:val="28"/>
                    <w:szCs w:val="28"/>
                    <w:lang w:eastAsia="ru-RU"/>
                  </w:rPr>
                </m:ctrlPr>
              </m:accPr>
              <m:e>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e>
            </m:acc>
            <m:r>
              <w:rPr>
                <w:rFonts w:ascii="Cambria Math" w:eastAsia="Times New Roman" w:hAnsi="Cambria Math" w:cs="Times New Roman"/>
                <w:color w:val="000000"/>
                <w:sz w:val="28"/>
                <w:szCs w:val="28"/>
                <w:lang w:eastAsia="ru-RU"/>
              </w:rPr>
              <m:t>|</m:t>
            </m:r>
          </m:e>
        </m:nary>
      </m:oMath>
      <w:r w:rsidRPr="00985C3C">
        <w:rPr>
          <w:rFonts w:ascii="Times New Roman" w:eastAsia="Times New Roman" w:hAnsi="Times New Roman" w:cs="Times New Roman"/>
          <w:color w:val="000000"/>
          <w:sz w:val="28"/>
          <w:szCs w:val="28"/>
          <w:lang w:eastAsia="ru-RU"/>
        </w:rPr>
        <w:t>,</w:t>
      </w:r>
    </w:p>
    <w:p w14:paraId="71840CD5" w14:textId="255EF449" w:rsidR="00077CF8" w:rsidRDefault="00F7189D" w:rsidP="00F7189D">
      <w:pPr>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где</w:t>
      </w:r>
      <w:r w:rsidR="00077CF8">
        <w:rPr>
          <w:rFonts w:ascii="Times New Roman" w:eastAsia="Times New Roman" w:hAnsi="Times New Roman" w:cs="Times New Roman"/>
          <w:color w:val="000000"/>
          <w:sz w:val="28"/>
          <w:szCs w:val="28"/>
          <w:lang w:eastAsia="ru-RU"/>
        </w:rPr>
        <w:t xml:space="preserve"> </w:t>
      </w:r>
      <m:oMath>
        <m:acc>
          <m:accPr>
            <m:ctrlPr>
              <w:rPr>
                <w:rFonts w:ascii="Cambria Math" w:eastAsia="Times New Roman" w:hAnsi="Cambria Math" w:cs="Times New Roman"/>
                <w:i/>
                <w:color w:val="000000"/>
                <w:sz w:val="28"/>
                <w:szCs w:val="28"/>
                <w:lang w:eastAsia="ru-RU"/>
              </w:rPr>
            </m:ctrlPr>
          </m:accPr>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e>
        </m:acc>
      </m:oMath>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предсказанное значение,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oMath>
      <w:r w:rsidRPr="00985C3C">
        <w:rPr>
          <w:rFonts w:ascii="Times New Roman" w:eastAsia="Times New Roman" w:hAnsi="Times New Roman" w:cs="Times New Roman"/>
          <w:color w:val="000000"/>
          <w:sz w:val="28"/>
          <w:szCs w:val="28"/>
          <w:lang w:eastAsia="ru-RU"/>
        </w:rPr>
        <w:t xml:space="preserve"> – </w:t>
      </w:r>
      <w:r w:rsidR="00077CF8">
        <w:rPr>
          <w:rFonts w:ascii="Times New Roman" w:eastAsia="Times New Roman" w:hAnsi="Times New Roman" w:cs="Times New Roman"/>
          <w:color w:val="000000"/>
          <w:sz w:val="28"/>
          <w:szCs w:val="28"/>
          <w:lang w:eastAsia="ru-RU"/>
        </w:rPr>
        <w:t>фактический ожидаемый</w:t>
      </w:r>
      <w:r>
        <w:rPr>
          <w:rFonts w:ascii="Times New Roman" w:eastAsia="Times New Roman" w:hAnsi="Times New Roman" w:cs="Times New Roman"/>
          <w:color w:val="000000"/>
          <w:sz w:val="28"/>
          <w:szCs w:val="28"/>
          <w:lang w:eastAsia="ru-RU"/>
        </w:rPr>
        <w:t xml:space="preserve"> значение.</w:t>
      </w:r>
      <w:r w:rsidR="00077CF8">
        <w:rPr>
          <w:rFonts w:ascii="Times New Roman" w:eastAsia="Times New Roman" w:hAnsi="Times New Roman" w:cs="Times New Roman"/>
          <w:color w:val="000000"/>
          <w:sz w:val="28"/>
          <w:szCs w:val="28"/>
          <w:lang w:eastAsia="ru-RU"/>
        </w:rPr>
        <w:t xml:space="preserve"> Для вычисления </w:t>
      </w:r>
      <w:r w:rsidR="00077CF8">
        <w:rPr>
          <w:rFonts w:ascii="Times New Roman" w:eastAsia="Times New Roman" w:hAnsi="Times New Roman" w:cs="Times New Roman"/>
          <w:color w:val="000000"/>
          <w:sz w:val="28"/>
          <w:szCs w:val="28"/>
          <w:lang w:val="en-US" w:eastAsia="ru-RU"/>
        </w:rPr>
        <w:t>MSE</w:t>
      </w:r>
      <w:r w:rsidR="00077CF8" w:rsidRPr="00077CF8">
        <w:rPr>
          <w:rFonts w:ascii="Times New Roman" w:eastAsia="Times New Roman" w:hAnsi="Times New Roman" w:cs="Times New Roman"/>
          <w:color w:val="000000"/>
          <w:sz w:val="28"/>
          <w:szCs w:val="28"/>
          <w:lang w:eastAsia="ru-RU"/>
        </w:rPr>
        <w:t xml:space="preserve"> </w:t>
      </w:r>
      <w:r w:rsidR="00077CF8">
        <w:rPr>
          <w:rFonts w:ascii="Times New Roman" w:eastAsia="Times New Roman" w:hAnsi="Times New Roman" w:cs="Times New Roman"/>
          <w:color w:val="000000"/>
          <w:sz w:val="28"/>
          <w:szCs w:val="28"/>
          <w:lang w:eastAsia="ru-RU"/>
        </w:rPr>
        <w:t>потребовалась формула:</w:t>
      </w:r>
    </w:p>
    <w:p w14:paraId="4E0631F1" w14:textId="30CD47C7" w:rsidR="00077CF8" w:rsidRDefault="00077CF8" w:rsidP="00077CF8">
      <w:pPr>
        <w:spacing w:after="0" w:line="360" w:lineRule="auto"/>
        <w:jc w:val="center"/>
        <w:rPr>
          <w:rFonts w:ascii="Times New Roman" w:eastAsia="Times New Roman" w:hAnsi="Times New Roman" w:cs="Times New Roman"/>
          <w:color w:val="000000"/>
          <w:sz w:val="28"/>
          <w:szCs w:val="28"/>
          <w:lang w:eastAsia="ru-RU"/>
        </w:rPr>
      </w:pPr>
      <m:oMath>
        <m:r>
          <w:rPr>
            <w:rFonts w:ascii="Cambria Math" w:eastAsia="Times New Roman" w:hAnsi="Cambria Math" w:cs="Times New Roman"/>
            <w:color w:val="000000"/>
            <w:sz w:val="28"/>
            <w:szCs w:val="28"/>
            <w:lang w:val="en-US" w:eastAsia="ru-RU"/>
          </w:rPr>
          <m:t>MSE</m:t>
        </m:r>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iCs/>
                <w:color w:val="000000"/>
                <w:sz w:val="28"/>
                <w:szCs w:val="28"/>
                <w:lang w:eastAsia="ru-RU"/>
              </w:rPr>
            </m:ctrlPr>
          </m:fPr>
          <m:num>
            <m:nary>
              <m:naryPr>
                <m:chr m:val="∑"/>
                <m:limLoc m:val="undOvr"/>
                <m:ctrlPr>
                  <w:rPr>
                    <w:rFonts w:ascii="Cambria Math" w:eastAsia="Times New Roman" w:hAnsi="Cambria Math" w:cs="Times New Roman"/>
                    <w:i/>
                    <w:iCs/>
                    <w:color w:val="000000"/>
                    <w:sz w:val="28"/>
                    <w:szCs w:val="28"/>
                    <w:lang w:eastAsia="ru-RU"/>
                  </w:rPr>
                </m:ctrlPr>
              </m:naryPr>
              <m:sub>
                <m:r>
                  <w:rPr>
                    <w:rFonts w:ascii="Cambria Math" w:eastAsia="Times New Roman" w:hAnsi="Cambria Math" w:cs="Times New Roman"/>
                    <w:color w:val="000000"/>
                    <w:sz w:val="28"/>
                    <w:szCs w:val="28"/>
                    <w:lang w:val="en-US" w:eastAsia="ru-RU"/>
                  </w:rPr>
                  <m:t>i</m:t>
                </m:r>
                <m:r>
                  <w:rPr>
                    <w:rFonts w:ascii="Cambria Math" w:eastAsia="Times New Roman" w:hAnsi="Cambria Math" w:cs="Times New Roman"/>
                    <w:color w:val="000000"/>
                    <w:sz w:val="28"/>
                    <w:szCs w:val="28"/>
                    <w:lang w:eastAsia="ru-RU"/>
                  </w:rPr>
                  <m:t>=1</m:t>
                </m:r>
              </m:sub>
              <m:sup>
                <m:r>
                  <w:rPr>
                    <w:rFonts w:ascii="Cambria Math" w:eastAsia="Times New Roman" w:hAnsi="Cambria Math" w:cs="Times New Roman"/>
                    <w:color w:val="000000"/>
                    <w:sz w:val="28"/>
                    <w:szCs w:val="28"/>
                    <w:lang w:val="en-US" w:eastAsia="ru-RU"/>
                  </w:rPr>
                  <m:t>N</m:t>
                </m:r>
              </m:sup>
              <m:e>
                <m:sSup>
                  <m:sSupPr>
                    <m:ctrlPr>
                      <w:rPr>
                        <w:rFonts w:ascii="Cambria Math" w:eastAsia="Times New Roman" w:hAnsi="Cambria Math" w:cs="Times New Roman"/>
                        <w:i/>
                        <w:iCs/>
                        <w:color w:val="000000"/>
                        <w:sz w:val="28"/>
                        <w:szCs w:val="28"/>
                        <w:lang w:eastAsia="ru-RU"/>
                      </w:rPr>
                    </m:ctrlPr>
                  </m:sSupPr>
                  <m:e>
                    <m:d>
                      <m:dPr>
                        <m:ctrlPr>
                          <w:rPr>
                            <w:rFonts w:ascii="Cambria Math" w:eastAsia="Times New Roman" w:hAnsi="Cambria Math" w:cs="Times New Roman"/>
                            <w:i/>
                            <w:iCs/>
                            <w:color w:val="000000"/>
                            <w:sz w:val="28"/>
                            <w:szCs w:val="28"/>
                            <w:lang w:eastAsia="ru-RU"/>
                          </w:rPr>
                        </m:ctrlPr>
                      </m:dPr>
                      <m:e>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r>
                          <w:rPr>
                            <w:rFonts w:ascii="Cambria Math" w:eastAsia="Times New Roman" w:hAnsi="Cambria Math" w:cs="Times New Roman"/>
                            <w:color w:val="000000"/>
                            <w:sz w:val="28"/>
                            <w:szCs w:val="28"/>
                            <w:lang w:eastAsia="ru-RU"/>
                          </w:rPr>
                          <m:t>-</m:t>
                        </m:r>
                        <m:acc>
                          <m:accPr>
                            <m:ctrlPr>
                              <w:rPr>
                                <w:rFonts w:ascii="Cambria Math" w:eastAsia="Times New Roman" w:hAnsi="Cambria Math" w:cs="Times New Roman"/>
                                <w:i/>
                                <w:iCs/>
                                <w:color w:val="000000"/>
                                <w:sz w:val="28"/>
                                <w:szCs w:val="28"/>
                                <w:lang w:eastAsia="ru-RU"/>
                              </w:rPr>
                            </m:ctrlPr>
                          </m:accPr>
                          <m:e>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e>
                        </m:acc>
                      </m:e>
                    </m:d>
                  </m:e>
                  <m:sup>
                    <m:r>
                      <w:rPr>
                        <w:rFonts w:ascii="Cambria Math" w:eastAsia="Times New Roman" w:hAnsi="Cambria Math" w:cs="Times New Roman"/>
                        <w:color w:val="000000"/>
                        <w:sz w:val="28"/>
                        <w:szCs w:val="28"/>
                        <w:lang w:eastAsia="ru-RU"/>
                      </w:rPr>
                      <m:t>2</m:t>
                    </m:r>
                  </m:sup>
                </m:sSup>
              </m:e>
            </m:nary>
          </m:num>
          <m:den>
            <m:r>
              <w:rPr>
                <w:rFonts w:ascii="Cambria Math" w:eastAsia="Times New Roman" w:hAnsi="Cambria Math" w:cs="Times New Roman"/>
                <w:color w:val="000000"/>
                <w:sz w:val="28"/>
                <w:szCs w:val="28"/>
                <w:lang w:val="en-US" w:eastAsia="ru-RU"/>
              </w:rPr>
              <m:t>N</m:t>
            </m:r>
          </m:den>
        </m:f>
      </m:oMath>
      <w:r w:rsidRPr="00077CF8">
        <w:rPr>
          <w:rFonts w:ascii="Times New Roman" w:eastAsia="Times New Roman" w:hAnsi="Times New Roman" w:cs="Times New Roman"/>
          <w:color w:val="000000"/>
          <w:sz w:val="28"/>
          <w:szCs w:val="28"/>
          <w:lang w:eastAsia="ru-RU"/>
        </w:rPr>
        <w:t>,</w:t>
      </w:r>
    </w:p>
    <w:p w14:paraId="7EE48EF6" w14:textId="2387EE4A" w:rsidR="00077CF8" w:rsidRPr="00077CF8" w:rsidRDefault="00077CF8" w:rsidP="00F7189D">
      <w:pPr>
        <w:spacing w:after="0" w:line="360" w:lineRule="auto"/>
        <w:rPr>
          <w:rFonts w:ascii="Times New Roman" w:eastAsia="Times New Roman" w:hAnsi="Times New Roman" w:cs="Times New Roman"/>
          <w:color w:val="000000"/>
          <w:sz w:val="28"/>
          <w:szCs w:val="28"/>
          <w:lang w:eastAsia="ru-RU"/>
        </w:rPr>
      </w:pPr>
      <w:r w:rsidRPr="00077CF8">
        <w:rPr>
          <w:rFonts w:ascii="Times New Roman" w:eastAsia="Times New Roman" w:hAnsi="Times New Roman" w:cs="Times New Roman"/>
          <w:color w:val="000000"/>
          <w:sz w:val="28"/>
          <w:szCs w:val="28"/>
          <w:lang w:eastAsia="ru-RU"/>
        </w:rPr>
        <w:t xml:space="preserve">где </w:t>
      </w:r>
      <m:oMath>
        <m:acc>
          <m:accPr>
            <m:ctrlPr>
              <w:rPr>
                <w:rFonts w:ascii="Cambria Math" w:eastAsia="Times New Roman" w:hAnsi="Cambria Math" w:cs="Times New Roman"/>
                <w:i/>
                <w:iCs/>
                <w:color w:val="000000"/>
                <w:sz w:val="28"/>
                <w:szCs w:val="28"/>
                <w:lang w:val="en-US" w:eastAsia="ru-RU"/>
              </w:rPr>
            </m:ctrlPr>
          </m:accPr>
          <m:e>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e>
        </m:acc>
      </m:oMath>
      <w:r w:rsidRPr="00077CF8">
        <w:rPr>
          <w:rFonts w:ascii="Times New Roman" w:eastAsia="Times New Roman" w:hAnsi="Times New Roman" w:cs="Times New Roman"/>
          <w:color w:val="000000"/>
          <w:sz w:val="28"/>
          <w:szCs w:val="28"/>
          <w:lang w:eastAsia="ru-RU"/>
        </w:rPr>
        <w:t xml:space="preserve"> – прогноз модели, </w:t>
      </w:r>
      <m:oMath>
        <m:sSub>
          <m:sSubPr>
            <m:ctrlPr>
              <w:rPr>
                <w:rFonts w:ascii="Cambria Math" w:eastAsia="Times New Roman" w:hAnsi="Cambria Math" w:cs="Times New Roman"/>
                <w:i/>
                <w:iCs/>
                <w:color w:val="000000"/>
                <w:sz w:val="28"/>
                <w:szCs w:val="28"/>
                <w:lang w:val="en-US" w:eastAsia="ru-RU"/>
              </w:rPr>
            </m:ctrlPr>
          </m:sSubPr>
          <m:e>
            <m:r>
              <w:rPr>
                <w:rFonts w:ascii="Cambria Math" w:eastAsia="Times New Roman" w:hAnsi="Cambria Math" w:cs="Times New Roman"/>
                <w:color w:val="000000"/>
                <w:sz w:val="28"/>
                <w:szCs w:val="28"/>
                <w:lang w:val="en-US" w:eastAsia="ru-RU"/>
              </w:rPr>
              <m:t>y</m:t>
            </m:r>
          </m:e>
          <m:sub>
            <m:r>
              <w:rPr>
                <w:rFonts w:ascii="Cambria Math" w:eastAsia="Times New Roman" w:hAnsi="Cambria Math" w:cs="Times New Roman"/>
                <w:color w:val="000000"/>
                <w:sz w:val="28"/>
                <w:szCs w:val="28"/>
                <w:lang w:val="en-US" w:eastAsia="ru-RU"/>
              </w:rPr>
              <m:t>i</m:t>
            </m:r>
          </m:sub>
        </m:sSub>
      </m:oMath>
      <w:r w:rsidRPr="00077CF8">
        <w:rPr>
          <w:rFonts w:ascii="Times New Roman" w:eastAsia="Times New Roman" w:hAnsi="Times New Roman" w:cs="Times New Roman"/>
          <w:color w:val="000000"/>
          <w:sz w:val="28"/>
          <w:szCs w:val="28"/>
          <w:lang w:eastAsia="ru-RU"/>
        </w:rPr>
        <w:t xml:space="preserve"> – фактический ожидаемый результат.</w:t>
      </w:r>
    </w:p>
    <w:p w14:paraId="6DCFF86D" w14:textId="77777777" w:rsidR="00F7189D" w:rsidRPr="001737F1"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Каждая из метрик рассчитывалась как на тренировочной, так и на валидационной части для отслеживания эволюции модели в ходе итераций обучения. Все данные метрик для каждой итерации сохранялись для дальнейшего анализа.</w:t>
      </w:r>
    </w:p>
    <w:p w14:paraId="5E7A5A8B" w14:textId="193FC271"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 xml:space="preserve">Были реализованы два критерия остановки процесса обучения. Первый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явное задание пользователем числа итераций обновления весов сети. При использовании такого подхода при задании слишком большого числа итерации наблюдалось незначительное переобучение модели даже при наличии регуляризационного слоя. Поэтому был реализован второй подход, основанный на анализе изменений значения функции потерь на валидационной части выборки (val_loss). При стабилизации этой величины в </w:t>
      </w:r>
      <w:r w:rsidRPr="001737F1">
        <w:rPr>
          <w:rFonts w:ascii="Times New Roman" w:eastAsia="Times New Roman" w:hAnsi="Times New Roman" w:cs="Times New Roman"/>
          <w:color w:val="000000"/>
          <w:sz w:val="28"/>
          <w:szCs w:val="28"/>
          <w:lang w:eastAsia="ru-RU"/>
        </w:rPr>
        <w:lastRenderedPageBreak/>
        <w:t xml:space="preserve">диапазоне </w:t>
      </w:r>
      <m:oMath>
        <m:r>
          <w:rPr>
            <w:rFonts w:ascii="Cambria Math" w:eastAsia="Times New Roman" w:hAnsi="Cambria Math" w:cs="Times New Roman"/>
            <w:color w:val="000000"/>
            <w:sz w:val="28"/>
            <w:szCs w:val="28"/>
            <w:lang w:eastAsia="ru-RU"/>
          </w:rPr>
          <m:t>+/-0.0001</m:t>
        </m:r>
      </m:oMath>
      <w:r w:rsidRPr="007A0C9E">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процесс обучения прерывался с сохранением наилучших по величине val_loss параметров модели. </w:t>
      </w:r>
    </w:p>
    <w:p w14:paraId="70E48731" w14:textId="7F441055" w:rsidR="00EB0383" w:rsidRPr="00EB0383" w:rsidRDefault="00EB0383" w:rsidP="00EB0383">
      <w:pPr>
        <w:spacing w:after="0" w:line="360" w:lineRule="auto"/>
        <w:ind w:firstLine="709"/>
        <w:jc w:val="both"/>
        <w:rPr>
          <w:rFonts w:ascii="Times New Roman" w:eastAsia="Times New Roman" w:hAnsi="Times New Roman" w:cs="Times New Roman"/>
          <w:color w:val="000000"/>
          <w:sz w:val="28"/>
          <w:szCs w:val="28"/>
          <w:lang w:eastAsia="ru-RU"/>
        </w:rPr>
      </w:pPr>
      <w:r w:rsidRPr="00EB0383">
        <w:rPr>
          <w:rFonts w:ascii="Times New Roman" w:eastAsia="Times New Roman" w:hAnsi="Times New Roman" w:cs="Times New Roman"/>
          <w:color w:val="000000"/>
          <w:sz w:val="28"/>
          <w:szCs w:val="28"/>
          <w:lang w:eastAsia="ru-RU"/>
        </w:rPr>
        <w:t xml:space="preserve">Обучаемые параметры в модели </w:t>
      </w:r>
      <w:r>
        <w:rPr>
          <w:rFonts w:ascii="Times New Roman" w:eastAsia="Times New Roman" w:hAnsi="Times New Roman" w:cs="Times New Roman"/>
          <w:color w:val="000000"/>
          <w:sz w:val="28"/>
          <w:szCs w:val="28"/>
          <w:lang w:eastAsia="ru-RU"/>
        </w:rPr>
        <w:t>–</w:t>
      </w:r>
      <w:r w:rsidRPr="00EB0383">
        <w:rPr>
          <w:rFonts w:ascii="Times New Roman" w:eastAsia="Times New Roman" w:hAnsi="Times New Roman" w:cs="Times New Roman"/>
          <w:color w:val="000000"/>
          <w:sz w:val="28"/>
          <w:szCs w:val="28"/>
          <w:lang w:eastAsia="ru-RU"/>
        </w:rPr>
        <w:t xml:space="preserve"> непосредственные веса нейронной сети. Необучаемыми (задаваемыми пользователем) параметрами стали количество LSTM нейронов, число нейронов в слоях Dense, доля обнуляемых весов в регуляризационном слое Drop</w:t>
      </w:r>
      <w:r>
        <w:rPr>
          <w:rFonts w:ascii="Times New Roman" w:eastAsia="Times New Roman" w:hAnsi="Times New Roman" w:cs="Times New Roman"/>
          <w:color w:val="000000"/>
          <w:sz w:val="28"/>
          <w:szCs w:val="28"/>
          <w:lang w:val="en-US" w:eastAsia="ru-RU"/>
        </w:rPr>
        <w:t>o</w:t>
      </w:r>
      <w:r w:rsidRPr="00EB0383">
        <w:rPr>
          <w:rFonts w:ascii="Times New Roman" w:eastAsia="Times New Roman" w:hAnsi="Times New Roman" w:cs="Times New Roman"/>
          <w:color w:val="000000"/>
          <w:sz w:val="28"/>
          <w:szCs w:val="28"/>
          <w:lang w:eastAsia="ru-RU"/>
        </w:rPr>
        <w:t>ut, длина используемого для предсказания фрагмента временного ряда.</w:t>
      </w:r>
    </w:p>
    <w:p w14:paraId="6FD11908" w14:textId="77777777" w:rsidR="00077CF8" w:rsidRDefault="00F7189D" w:rsidP="00077CF8">
      <w:pPr>
        <w:pStyle w:val="a7"/>
        <w:spacing w:before="0" w:beforeAutospacing="0" w:after="0" w:afterAutospacing="0" w:line="360" w:lineRule="auto"/>
        <w:ind w:firstLine="709"/>
        <w:jc w:val="both"/>
        <w:rPr>
          <w:color w:val="000000"/>
          <w:sz w:val="28"/>
          <w:szCs w:val="28"/>
        </w:rPr>
      </w:pPr>
      <w:r w:rsidRPr="00324620">
        <w:rPr>
          <w:color w:val="000000"/>
          <w:sz w:val="28"/>
          <w:szCs w:val="28"/>
        </w:rPr>
        <w:t xml:space="preserve">На вход модель принимает вектор значений с размерностью, равной выбранной длине участка временного ряда, на основе которого строится предсказание (по умолчанию 36 месяцев). На выходе модель возвращает вектор значений с размерностью, равной выбранной длине прогнозируемого временного интервала (по умолчанию 3 месяца). </w:t>
      </w:r>
    </w:p>
    <w:p w14:paraId="16F06489" w14:textId="43BA3AC5" w:rsidR="00F7189D" w:rsidRDefault="00F7189D" w:rsidP="00077CF8">
      <w:pPr>
        <w:pStyle w:val="a7"/>
        <w:spacing w:before="0" w:beforeAutospacing="0" w:after="0" w:afterAutospacing="0" w:line="360" w:lineRule="auto"/>
        <w:ind w:firstLine="709"/>
        <w:jc w:val="both"/>
        <w:rPr>
          <w:color w:val="000000"/>
          <w:sz w:val="28"/>
          <w:szCs w:val="28"/>
        </w:rPr>
      </w:pPr>
      <w:r w:rsidRPr="00324620">
        <w:rPr>
          <w:color w:val="000000"/>
          <w:sz w:val="28"/>
          <w:szCs w:val="28"/>
        </w:rPr>
        <w:t>Для оценки качества модели была дополнительно написана функция расчета значения среднеквадратичной ошибки (R</w:t>
      </w:r>
      <w:r>
        <w:rPr>
          <w:color w:val="000000"/>
          <w:sz w:val="28"/>
          <w:szCs w:val="28"/>
        </w:rPr>
        <w:t xml:space="preserve">MSE) для каждого шага прогноза. </w:t>
      </w:r>
      <w:r w:rsidRPr="00324620">
        <w:rPr>
          <w:color w:val="000000"/>
          <w:sz w:val="28"/>
          <w:szCs w:val="28"/>
        </w:rPr>
        <w:t>R</w:t>
      </w:r>
      <w:r>
        <w:rPr>
          <w:color w:val="000000"/>
          <w:sz w:val="28"/>
          <w:szCs w:val="28"/>
        </w:rPr>
        <w:t>MSE вычисляется по следующей формуле:</w:t>
      </w:r>
    </w:p>
    <w:p w14:paraId="1F4D8DAD" w14:textId="339B52DF" w:rsidR="00F7189D" w:rsidRPr="00985C3C" w:rsidRDefault="00F7189D" w:rsidP="00077CF8">
      <w:pPr>
        <w:pStyle w:val="a7"/>
        <w:spacing w:after="0" w:line="360" w:lineRule="auto"/>
        <w:ind w:firstLine="709"/>
        <w:jc w:val="center"/>
        <w:rPr>
          <w:color w:val="000000"/>
          <w:sz w:val="28"/>
          <w:szCs w:val="28"/>
        </w:rPr>
      </w:pPr>
      <m:oMath>
        <m:r>
          <w:rPr>
            <w:rFonts w:ascii="Cambria Math" w:hAnsi="Cambria Math"/>
            <w:color w:val="000000"/>
            <w:sz w:val="28"/>
            <w:szCs w:val="28"/>
            <w:lang w:val="en-US"/>
          </w:rPr>
          <m:t>RMSE</m:t>
        </m:r>
        <m:r>
          <w:rPr>
            <w:rFonts w:ascii="Cambria Math" w:hAnsi="Cambria Math"/>
            <w:color w:val="000000"/>
            <w:sz w:val="28"/>
            <w:szCs w:val="28"/>
          </w:rPr>
          <m:t>=</m:t>
        </m:r>
        <m:rad>
          <m:radPr>
            <m:degHide m:val="1"/>
            <m:ctrlPr>
              <w:rPr>
                <w:rFonts w:ascii="Cambria Math" w:hAnsi="Cambria Math"/>
                <w:i/>
                <w:color w:val="000000"/>
                <w:sz w:val="28"/>
                <w:szCs w:val="28"/>
                <w:lang w:val="en-US"/>
              </w:rPr>
            </m:ctrlPr>
          </m:radPr>
          <m:deg/>
          <m:e>
            <m:f>
              <m:fPr>
                <m:ctrlPr>
                  <w:rPr>
                    <w:rFonts w:ascii="Cambria Math" w:hAnsi="Cambria Math"/>
                    <w:i/>
                    <w:iCs/>
                    <w:color w:val="000000"/>
                    <w:sz w:val="28"/>
                    <w:szCs w:val="28"/>
                    <w:lang w:val="en-US"/>
                  </w:rPr>
                </m:ctrlPr>
              </m:fPr>
              <m:num>
                <m:r>
                  <w:rPr>
                    <w:rFonts w:ascii="Cambria Math" w:hAnsi="Cambria Math"/>
                    <w:color w:val="000000"/>
                    <w:sz w:val="28"/>
                    <w:szCs w:val="28"/>
                  </w:rPr>
                  <m:t>1</m:t>
                </m:r>
              </m:num>
              <m:den>
                <m:r>
                  <w:rPr>
                    <w:rFonts w:ascii="Cambria Math" w:hAnsi="Cambria Math"/>
                    <w:color w:val="000000"/>
                    <w:sz w:val="28"/>
                    <w:szCs w:val="28"/>
                    <w:lang w:val="en-US"/>
                  </w:rPr>
                  <m:t>N</m:t>
                </m:r>
              </m:den>
            </m:f>
            <m:nary>
              <m:naryPr>
                <m:chr m:val="∑"/>
                <m:limLoc m:val="undOvr"/>
                <m:ctrlPr>
                  <w:rPr>
                    <w:rFonts w:ascii="Cambria Math" w:hAnsi="Cambria Math"/>
                    <w:i/>
                    <w:iCs/>
                    <w:color w:val="000000"/>
                    <w:sz w:val="28"/>
                    <w:szCs w:val="28"/>
                  </w:rPr>
                </m:ctrlPr>
              </m:naryPr>
              <m:sub>
                <m:r>
                  <w:rPr>
                    <w:rFonts w:ascii="Cambria Math" w:hAnsi="Cambria Math"/>
                    <w:color w:val="000000"/>
                    <w:sz w:val="28"/>
                    <w:szCs w:val="28"/>
                    <w:lang w:val="en-US"/>
                  </w:rPr>
                  <m:t>i</m:t>
                </m:r>
                <m:r>
                  <w:rPr>
                    <w:rFonts w:ascii="Cambria Math" w:hAnsi="Cambria Math"/>
                    <w:color w:val="000000"/>
                    <w:sz w:val="28"/>
                    <w:szCs w:val="28"/>
                  </w:rPr>
                  <m:t>=1</m:t>
                </m:r>
              </m:sub>
              <m:sup>
                <m:r>
                  <w:rPr>
                    <w:rFonts w:ascii="Cambria Math" w:hAnsi="Cambria Math"/>
                    <w:color w:val="000000"/>
                    <w:sz w:val="28"/>
                    <w:szCs w:val="28"/>
                    <w:lang w:val="en-US"/>
                  </w:rPr>
                  <m:t>N</m:t>
                </m:r>
              </m:sup>
              <m:e>
                <m:sSup>
                  <m:sSupPr>
                    <m:ctrlPr>
                      <w:rPr>
                        <w:rFonts w:ascii="Cambria Math" w:hAnsi="Cambria Math"/>
                        <w:i/>
                        <w:iCs/>
                        <w:color w:val="000000"/>
                        <w:sz w:val="28"/>
                        <w:szCs w:val="28"/>
                      </w:rPr>
                    </m:ctrlPr>
                  </m:sSupPr>
                  <m:e>
                    <m:d>
                      <m:dPr>
                        <m:ctrlPr>
                          <w:rPr>
                            <w:rFonts w:ascii="Cambria Math" w:hAnsi="Cambria Math"/>
                            <w:i/>
                            <w:iCs/>
                            <w:color w:val="000000"/>
                            <w:sz w:val="28"/>
                            <w:szCs w:val="28"/>
                          </w:rPr>
                        </m:ctrlPr>
                      </m:dPr>
                      <m:e>
                        <m:sSub>
                          <m:sSubPr>
                            <m:ctrlPr>
                              <w:rPr>
                                <w:rFonts w:ascii="Cambria Math" w:hAnsi="Cambria Math"/>
                                <w:i/>
                                <w:iCs/>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i</m:t>
                            </m:r>
                          </m:sub>
                        </m:sSub>
                        <m:r>
                          <w:rPr>
                            <w:rFonts w:ascii="Cambria Math" w:hAnsi="Cambria Math"/>
                            <w:color w:val="000000"/>
                            <w:sz w:val="28"/>
                            <w:szCs w:val="28"/>
                          </w:rPr>
                          <m:t>-</m:t>
                        </m:r>
                        <m:acc>
                          <m:accPr>
                            <m:ctrlPr>
                              <w:rPr>
                                <w:rFonts w:ascii="Cambria Math" w:hAnsi="Cambria Math"/>
                                <w:i/>
                                <w:iCs/>
                                <w:color w:val="000000"/>
                                <w:sz w:val="28"/>
                                <w:szCs w:val="28"/>
                              </w:rPr>
                            </m:ctrlPr>
                          </m:accPr>
                          <m:e>
                            <m:sSub>
                              <m:sSubPr>
                                <m:ctrlPr>
                                  <w:rPr>
                                    <w:rFonts w:ascii="Cambria Math" w:hAnsi="Cambria Math"/>
                                    <w:i/>
                                    <w:iCs/>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i</m:t>
                                </m:r>
                              </m:sub>
                            </m:sSub>
                          </m:e>
                        </m:acc>
                      </m:e>
                    </m:d>
                  </m:e>
                  <m:sup>
                    <m:r>
                      <w:rPr>
                        <w:rFonts w:ascii="Cambria Math" w:hAnsi="Cambria Math"/>
                        <w:color w:val="000000"/>
                        <w:sz w:val="28"/>
                        <w:szCs w:val="28"/>
                      </w:rPr>
                      <m:t>2</m:t>
                    </m:r>
                  </m:sup>
                </m:sSup>
              </m:e>
            </m:nary>
          </m:e>
        </m:rad>
      </m:oMath>
      <w:r>
        <w:rPr>
          <w:color w:val="000000"/>
          <w:sz w:val="28"/>
          <w:szCs w:val="28"/>
        </w:rPr>
        <w:t xml:space="preserve"> </w:t>
      </w:r>
      <w:r w:rsidRPr="00985C3C">
        <w:rPr>
          <w:color w:val="000000"/>
          <w:sz w:val="28"/>
          <w:szCs w:val="28"/>
        </w:rPr>
        <w:t>,</w:t>
      </w:r>
    </w:p>
    <w:p w14:paraId="40B0D2E6" w14:textId="77777777" w:rsidR="00077CF8" w:rsidRDefault="00F7189D" w:rsidP="00077CF8">
      <w:pPr>
        <w:pStyle w:val="a7"/>
        <w:spacing w:before="0" w:beforeAutospacing="0" w:after="0" w:afterAutospacing="0" w:line="360" w:lineRule="auto"/>
        <w:jc w:val="both"/>
        <w:rPr>
          <w:color w:val="000000"/>
          <w:sz w:val="28"/>
          <w:szCs w:val="28"/>
        </w:rPr>
      </w:pPr>
      <w:r>
        <w:rPr>
          <w:color w:val="000000"/>
          <w:sz w:val="28"/>
          <w:szCs w:val="28"/>
        </w:rPr>
        <w:t xml:space="preserve">где </w:t>
      </w:r>
      <m:oMath>
        <m:acc>
          <m:accPr>
            <m:ctrlPr>
              <w:rPr>
                <w:rFonts w:ascii="Cambria Math" w:hAnsi="Cambria Math"/>
                <w:i/>
                <w:color w:val="000000"/>
                <w:sz w:val="28"/>
                <w:szCs w:val="28"/>
              </w:rPr>
            </m:ctrlPr>
          </m:accPr>
          <m:e>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i</m:t>
                </m:r>
              </m:sub>
            </m:sSub>
          </m:e>
        </m:acc>
      </m:oMath>
      <w:r w:rsidR="00077CF8" w:rsidRPr="00985C3C">
        <w:rPr>
          <w:color w:val="000000"/>
          <w:sz w:val="28"/>
          <w:szCs w:val="28"/>
        </w:rPr>
        <w:t xml:space="preserve"> </w:t>
      </w:r>
      <w:r w:rsidR="00077CF8">
        <w:rPr>
          <w:color w:val="000000"/>
          <w:sz w:val="28"/>
          <w:szCs w:val="28"/>
        </w:rPr>
        <w:t xml:space="preserve">– предсказанное значение,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i</m:t>
            </m:r>
          </m:sub>
        </m:sSub>
      </m:oMath>
      <w:r w:rsidR="00077CF8" w:rsidRPr="00985C3C">
        <w:rPr>
          <w:color w:val="000000"/>
          <w:sz w:val="28"/>
          <w:szCs w:val="28"/>
        </w:rPr>
        <w:t xml:space="preserve"> – </w:t>
      </w:r>
      <w:r w:rsidR="00077CF8">
        <w:rPr>
          <w:color w:val="000000"/>
          <w:sz w:val="28"/>
          <w:szCs w:val="28"/>
        </w:rPr>
        <w:t>фактический ожидаемый результат.</w:t>
      </w:r>
    </w:p>
    <w:p w14:paraId="3BB5D8A3" w14:textId="5A97A50F" w:rsidR="00F7189D" w:rsidRPr="00EB0383" w:rsidRDefault="00F7189D" w:rsidP="00077CF8">
      <w:pPr>
        <w:pStyle w:val="a7"/>
        <w:spacing w:before="0" w:beforeAutospacing="0" w:after="0" w:afterAutospacing="0" w:line="360" w:lineRule="auto"/>
        <w:ind w:firstLine="709"/>
        <w:jc w:val="both"/>
        <w:rPr>
          <w:color w:val="000000"/>
          <w:sz w:val="28"/>
          <w:szCs w:val="28"/>
        </w:rPr>
      </w:pPr>
      <w:r w:rsidRPr="00324620">
        <w:rPr>
          <w:color w:val="000000"/>
          <w:sz w:val="28"/>
          <w:szCs w:val="28"/>
        </w:rPr>
        <w:t xml:space="preserve">Также была реализована функция расчета точности по данным направления изменения. Предсказанные изменения для каждой временной точки были представлены в виде двух классов («значение растет» и «значение падает»). На основе полученных реальных и предсказанных бинарных </w:t>
      </w:r>
      <w:r w:rsidRPr="00EB0383">
        <w:rPr>
          <w:color w:val="000000"/>
          <w:sz w:val="28"/>
          <w:szCs w:val="28"/>
        </w:rPr>
        <w:t>векторов считалась метрика точности (accuracy) по классической формуле:</w:t>
      </w:r>
    </w:p>
    <w:p w14:paraId="4A44AB92" w14:textId="77777777" w:rsidR="00F7189D" w:rsidRPr="00EB0383" w:rsidRDefault="00F7189D" w:rsidP="00F7189D">
      <w:pPr>
        <w:pStyle w:val="a7"/>
        <w:spacing w:before="0" w:beforeAutospacing="0" w:after="0" w:afterAutospacing="0" w:line="360" w:lineRule="auto"/>
        <w:ind w:firstLine="709"/>
        <w:jc w:val="center"/>
        <w:rPr>
          <w:sz w:val="28"/>
          <w:szCs w:val="28"/>
        </w:rPr>
      </w:pPr>
      <m:oMath>
        <m:r>
          <w:rPr>
            <w:rFonts w:ascii="Cambria Math" w:hAnsi="Cambria Math"/>
            <w:sz w:val="28"/>
            <w:szCs w:val="28"/>
            <w:lang w:val="en-US"/>
          </w:rPr>
          <m:t>accuracy</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r>
              <w:rPr>
                <w:rFonts w:ascii="Cambria Math" w:hAnsi="Cambria Math"/>
                <w:sz w:val="28"/>
                <w:szCs w:val="28"/>
                <w:lang w:val="en-US"/>
              </w:rPr>
              <m:t>n</m:t>
            </m:r>
          </m:den>
        </m:f>
        <m:nary>
          <m:naryPr>
            <m:chr m:val="∑"/>
            <m:limLoc m:val="undOvr"/>
            <m:ctrlPr>
              <w:rPr>
                <w:rFonts w:ascii="Cambria Math" w:hAnsi="Cambria Math"/>
                <w:i/>
                <w:sz w:val="28"/>
                <w:szCs w:val="28"/>
                <w:lang w:val="en-US"/>
              </w:rPr>
            </m:ctrlPr>
          </m:naryPr>
          <m:sub>
            <m:r>
              <w:rPr>
                <w:rFonts w:ascii="Cambria Math" w:hAnsi="Cambria Math"/>
                <w:sz w:val="28"/>
                <w:szCs w:val="28"/>
                <w:lang w:val="en-US"/>
              </w:rPr>
              <m:t>i</m:t>
            </m:r>
            <m:r>
              <w:rPr>
                <w:rFonts w:ascii="Cambria Math" w:hAnsi="Cambria Math"/>
                <w:sz w:val="28"/>
                <w:szCs w:val="28"/>
              </w:rPr>
              <m:t>=0</m:t>
            </m:r>
          </m:sub>
          <m:sup>
            <m:r>
              <w:rPr>
                <w:rFonts w:ascii="Cambria Math" w:hAnsi="Cambria Math"/>
                <w:sz w:val="28"/>
                <w:szCs w:val="28"/>
                <w:lang w:val="en-US"/>
              </w:rPr>
              <m:t>n</m:t>
            </m:r>
            <m:r>
              <w:rPr>
                <w:rFonts w:ascii="Cambria Math" w:hAnsi="Cambria Math"/>
                <w:sz w:val="28"/>
                <w:szCs w:val="28"/>
              </w:rPr>
              <m:t>-1</m:t>
            </m:r>
          </m:sup>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predicted</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real</m:t>
                </m:r>
              </m:sub>
            </m:sSub>
            <m:r>
              <w:rPr>
                <w:rFonts w:ascii="Cambria Math" w:hAnsi="Cambria Math"/>
                <w:sz w:val="28"/>
                <w:szCs w:val="28"/>
              </w:rPr>
              <m:t>)</m:t>
            </m:r>
          </m:e>
        </m:nary>
      </m:oMath>
      <w:r w:rsidRPr="00EB0383">
        <w:rPr>
          <w:sz w:val="28"/>
          <w:szCs w:val="28"/>
        </w:rPr>
        <w:t>,</w:t>
      </w:r>
    </w:p>
    <w:p w14:paraId="534D1A5A" w14:textId="77777777" w:rsidR="00EB0383" w:rsidRDefault="00F7189D" w:rsidP="00EB0383">
      <w:pPr>
        <w:pStyle w:val="a7"/>
        <w:spacing w:before="0" w:beforeAutospacing="0" w:after="0" w:afterAutospacing="0" w:line="360" w:lineRule="auto"/>
        <w:jc w:val="both"/>
        <w:rPr>
          <w:sz w:val="28"/>
          <w:szCs w:val="28"/>
        </w:rPr>
      </w:pPr>
      <w:r w:rsidRPr="00EB0383">
        <w:rPr>
          <w:sz w:val="28"/>
          <w:szCs w:val="28"/>
        </w:rPr>
        <w:t xml:space="preserve">где </w:t>
      </w:r>
      <m:oMath>
        <m:r>
          <w:rPr>
            <w:rFonts w:ascii="Cambria Math" w:hAnsi="Cambria Math"/>
            <w:sz w:val="28"/>
            <w:szCs w:val="28"/>
          </w:rPr>
          <m:t>n</m:t>
        </m:r>
      </m:oMath>
      <w:r w:rsidRPr="00EB0383">
        <w:rPr>
          <w:sz w:val="28"/>
          <w:szCs w:val="28"/>
        </w:rPr>
        <w:t xml:space="preserve"> – число точек в тестовой части временной выборки.</w:t>
      </w:r>
    </w:p>
    <w:p w14:paraId="31869274" w14:textId="77777777" w:rsidR="00EB0383" w:rsidRDefault="00EB0383" w:rsidP="00EB0383">
      <w:pPr>
        <w:pStyle w:val="a7"/>
        <w:spacing w:before="0" w:beforeAutospacing="0" w:after="0" w:afterAutospacing="0" w:line="360" w:lineRule="auto"/>
        <w:ind w:firstLine="709"/>
        <w:jc w:val="both"/>
        <w:rPr>
          <w:color w:val="000000"/>
          <w:sz w:val="28"/>
          <w:szCs w:val="28"/>
        </w:rPr>
      </w:pPr>
      <w:r>
        <w:rPr>
          <w:color w:val="000000"/>
          <w:sz w:val="28"/>
          <w:szCs w:val="28"/>
        </w:rPr>
        <w:t xml:space="preserve">Обучение модели происходило силами центрального процессора Intel Core i7 9750H, при наличии 16 Gb ОЗУ. Максимальный объем потребляемой памяти в процессе обучение не превысил 1 Gb. Время обучения модели </w:t>
      </w:r>
      <w:r>
        <w:rPr>
          <w:color w:val="000000"/>
          <w:sz w:val="28"/>
          <w:szCs w:val="28"/>
        </w:rPr>
        <w:lastRenderedPageBreak/>
        <w:t>зависело от характера и размерности данных и находилось в диапазоне 15-162 секунды для одной страны. Так, на выборке данных импорта для Российской Федерации в тестовом запуске время обучения модели составило 52 секунды. Среднее число эпох обучения составило 282 эпохи, в зависимости от страны значения на тестовом запуске находились в диапазоне 18-414 эпох. Максимальный объем потребляемой памяти при использовании модели составил не более 500 Mb, включая интерпретатор Python и данные.</w:t>
      </w:r>
    </w:p>
    <w:p w14:paraId="38CA594B" w14:textId="398E0677" w:rsidR="00F7189D" w:rsidRPr="00EB0383" w:rsidRDefault="00062540" w:rsidP="00EB0383">
      <w:pPr>
        <w:pStyle w:val="a7"/>
        <w:spacing w:before="0" w:beforeAutospacing="0" w:after="0" w:afterAutospacing="0" w:line="360" w:lineRule="auto"/>
        <w:ind w:firstLine="709"/>
        <w:jc w:val="both"/>
        <w:rPr>
          <w:rFonts w:eastAsiaTheme="minorEastAsia"/>
        </w:rPr>
      </w:pPr>
      <w:ins w:id="177" w:author="Учетная запись Майкрософт" w:date="2020-12-16T10:16:00Z">
        <w:r>
          <w:rPr>
            <w:b/>
            <w:bCs/>
            <w:color w:val="000000"/>
            <w:sz w:val="28"/>
            <w:szCs w:val="28"/>
          </w:rPr>
          <w:t xml:space="preserve">3.5 </w:t>
        </w:r>
      </w:ins>
      <w:r w:rsidR="00F7189D" w:rsidRPr="001737F1">
        <w:rPr>
          <w:b/>
          <w:bCs/>
          <w:color w:val="000000"/>
          <w:sz w:val="28"/>
          <w:szCs w:val="28"/>
        </w:rPr>
        <w:t>Результаты</w:t>
      </w:r>
      <w:ins w:id="178" w:author="Учетная запись Майкрософт" w:date="2020-12-16T10:16:00Z">
        <w:r>
          <w:rPr>
            <w:b/>
            <w:bCs/>
            <w:color w:val="000000"/>
            <w:sz w:val="28"/>
            <w:szCs w:val="28"/>
          </w:rPr>
          <w:t xml:space="preserve"> вычислений</w:t>
        </w:r>
      </w:ins>
    </w:p>
    <w:p w14:paraId="45D07227" w14:textId="5FC71CF5"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В качестве примера будет рассмотрено применение модели на данных ежемесячного импорта дл</w:t>
      </w:r>
      <w:r>
        <w:rPr>
          <w:rFonts w:ascii="Times New Roman" w:eastAsia="Times New Roman" w:hAnsi="Times New Roman" w:cs="Times New Roman"/>
          <w:color w:val="000000"/>
          <w:sz w:val="28"/>
          <w:szCs w:val="28"/>
          <w:lang w:eastAsia="ru-RU"/>
        </w:rPr>
        <w:t xml:space="preserve">я Российской Федерации. На рисунке </w:t>
      </w:r>
      <w:r w:rsidR="0075375E">
        <w:rPr>
          <w:rFonts w:ascii="Times New Roman" w:eastAsia="Times New Roman" w:hAnsi="Times New Roman" w:cs="Times New Roman"/>
          <w:color w:val="000000"/>
          <w:sz w:val="28"/>
          <w:szCs w:val="28"/>
          <w:lang w:eastAsia="ru-RU"/>
        </w:rPr>
        <w:t>14</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 xml:space="preserve">приведен график </w:t>
      </w:r>
      <w:r>
        <w:rPr>
          <w:rFonts w:ascii="Times New Roman" w:eastAsia="Times New Roman" w:hAnsi="Times New Roman" w:cs="Times New Roman"/>
          <w:color w:val="000000"/>
          <w:sz w:val="28"/>
          <w:szCs w:val="28"/>
          <w:lang w:eastAsia="ru-RU"/>
        </w:rPr>
        <w:t xml:space="preserve">ежемесячного импорта в период с 1992 по 2020 год. </w:t>
      </w:r>
      <w:r w:rsidRPr="001737F1">
        <w:rPr>
          <w:rFonts w:ascii="Times New Roman" w:eastAsia="Times New Roman" w:hAnsi="Times New Roman" w:cs="Times New Roman"/>
          <w:color w:val="000000"/>
          <w:sz w:val="28"/>
          <w:szCs w:val="28"/>
          <w:lang w:eastAsia="ru-RU"/>
        </w:rPr>
        <w:t>Отметим, что временной ряд имеет выраженную сезонность и тренд.</w:t>
      </w:r>
      <w:r>
        <w:rPr>
          <w:rFonts w:ascii="Times New Roman" w:eastAsia="Times New Roman" w:hAnsi="Times New Roman" w:cs="Times New Roman"/>
          <w:color w:val="000000"/>
          <w:sz w:val="28"/>
          <w:szCs w:val="28"/>
          <w:lang w:eastAsia="ru-RU"/>
        </w:rPr>
        <w:t xml:space="preserve"> </w:t>
      </w:r>
    </w:p>
    <w:p w14:paraId="68B82F30" w14:textId="77777777" w:rsidR="00F7189D" w:rsidRDefault="00F7189D" w:rsidP="00F7189D">
      <w:pPr>
        <w:spacing w:after="0" w:line="360" w:lineRule="auto"/>
        <w:jc w:val="center"/>
        <w:rPr>
          <w:rFonts w:ascii="Times New Roman" w:eastAsia="Times New Roman" w:hAnsi="Times New Roman" w:cs="Times New Roman"/>
          <w:color w:val="000000"/>
          <w:sz w:val="28"/>
          <w:szCs w:val="28"/>
          <w:lang w:eastAsia="ru-RU"/>
        </w:rPr>
      </w:pPr>
      <w:r>
        <w:rPr>
          <w:noProof/>
          <w:color w:val="000000"/>
          <w:sz w:val="28"/>
          <w:szCs w:val="28"/>
          <w:bdr w:val="none" w:sz="0" w:space="0" w:color="auto" w:frame="1"/>
          <w:lang w:eastAsia="ru-RU"/>
        </w:rPr>
        <w:drawing>
          <wp:inline distT="0" distB="0" distL="0" distR="0" wp14:anchorId="7BC7B1B7" wp14:editId="36F9B3B0">
            <wp:extent cx="5735955" cy="2867660"/>
            <wp:effectExtent l="0" t="0" r="0" b="8890"/>
            <wp:docPr id="9" name="Рисунок 9" descr="https://lh3.googleusercontent.com/ClU0_1apstSsRuJbm1AYdy9PdSlFmlPzGGIzjmcPewIIDkSGvdsu-NcReQEshWm3Dwy-s6v9_QtvRsqp_u8smfaIx2Vz6jsJs3IB5iyhhUynUo3Y9J_JmklJ1IcKbY3His9E8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lU0_1apstSsRuJbm1AYdy9PdSlFmlPzGGIzjmcPewIIDkSGvdsu-NcReQEshWm3Dwy-s6v9_QtvRsqp_u8smfaIx2Vz6jsJs3IB5iyhhUynUo3Y9J_JmklJ1IcKbY3His9E8rK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7CF7294A" w14:textId="16415C2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4"/>
          <w:szCs w:val="28"/>
          <w:lang w:eastAsia="ru-RU"/>
        </w:rPr>
        <w:t xml:space="preserve">Рисунок </w:t>
      </w:r>
      <w:r w:rsidR="0075375E">
        <w:rPr>
          <w:rFonts w:ascii="Times New Roman" w:eastAsia="Times New Roman" w:hAnsi="Times New Roman" w:cs="Times New Roman"/>
          <w:color w:val="000000"/>
          <w:sz w:val="24"/>
          <w:szCs w:val="28"/>
          <w:lang w:eastAsia="ru-RU"/>
        </w:rPr>
        <w:t>14</w:t>
      </w:r>
      <w:r w:rsidRPr="001737F1">
        <w:rPr>
          <w:rFonts w:ascii="Times New Roman" w:eastAsia="Times New Roman" w:hAnsi="Times New Roman" w:cs="Times New Roman"/>
          <w:color w:val="000000"/>
          <w:sz w:val="24"/>
          <w:szCs w:val="28"/>
          <w:lang w:eastAsia="ru-RU"/>
        </w:rPr>
        <w:t xml:space="preserve"> – </w:t>
      </w:r>
      <w:r w:rsidRPr="00913882">
        <w:rPr>
          <w:rFonts w:ascii="Times New Roman" w:eastAsiaTheme="minorEastAsia" w:hAnsi="Times New Roman" w:cs="Times New Roman"/>
          <w:color w:val="000000" w:themeColor="text1"/>
          <w:sz w:val="24"/>
        </w:rPr>
        <w:t xml:space="preserve">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Pr>
          <w:rFonts w:ascii="Times New Roman" w:eastAsiaTheme="minorEastAsia" w:hAnsi="Times New Roman" w:cs="Times New Roman"/>
          <w:color w:val="000000" w:themeColor="text1"/>
          <w:sz w:val="24"/>
        </w:rPr>
        <w:t>Республику Бенин по всем товарным группам в долларах</w:t>
      </w:r>
    </w:p>
    <w:p w14:paraId="319D8BA0" w14:textId="53AA9637"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Pr>
          <w:rFonts w:ascii="Times New Roman" w:eastAsia="Times New Roman" w:hAnsi="Times New Roman" w:cs="Times New Roman"/>
          <w:color w:val="000000"/>
          <w:sz w:val="28"/>
          <w:szCs w:val="28"/>
          <w:lang w:eastAsia="ru-RU"/>
        </w:rPr>
        <w:t>унке 1</w:t>
      </w:r>
      <w:r w:rsidR="0075375E">
        <w:rPr>
          <w:rFonts w:ascii="Times New Roman" w:eastAsia="Times New Roman" w:hAnsi="Times New Roman" w:cs="Times New Roman"/>
          <w:color w:val="000000"/>
          <w:sz w:val="28"/>
          <w:szCs w:val="28"/>
          <w:lang w:eastAsia="ru-RU"/>
        </w:rPr>
        <w:t>5</w:t>
      </w:r>
      <w:r w:rsidRPr="001737F1">
        <w:rPr>
          <w:rFonts w:ascii="Times New Roman" w:eastAsia="Times New Roman" w:hAnsi="Times New Roman" w:cs="Times New Roman"/>
          <w:color w:val="000000"/>
          <w:sz w:val="28"/>
          <w:szCs w:val="28"/>
          <w:lang w:eastAsia="ru-RU"/>
        </w:rPr>
        <w:t xml:space="preserve"> приведена эволюция модели в процессе обучения. В качестве метрик выбраны значение функции потерь (loss) и средняя абсолютная ошибка (MAE). Видно, что значение val_loss выходит на плато примерно после 200 итераций обновления весов. Значение MAE при этом так же стабильно снижается.</w:t>
      </w:r>
    </w:p>
    <w:p w14:paraId="040238AB" w14:textId="77777777" w:rsidR="00F7189D" w:rsidRPr="001737F1" w:rsidRDefault="00F7189D" w:rsidP="00F7189D">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lastRenderedPageBreak/>
        <w:drawing>
          <wp:inline distT="0" distB="0" distL="0" distR="0" wp14:anchorId="246F4AAB" wp14:editId="5C9052E4">
            <wp:extent cx="5732780" cy="2870200"/>
            <wp:effectExtent l="0" t="0" r="1270" b="6350"/>
            <wp:docPr id="16" name="Рисунок 16" descr="https://lh4.googleusercontent.com/TgL9W5ne-09Aro_IfcaLT008Rbjr_KYYmzHdRfW4Fi4s9gIFuotlVO-sPlZwyW_jOako6xByrE5Zngyc5wpaTVTbZ1N3b8u14vdXwKd5QmzI-U56MHHGZeToZfayvnx4TT9HrW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gL9W5ne-09Aro_IfcaLT008Rbjr_KYYmzHdRfW4Fi4s9gIFuotlVO-sPlZwyW_jOako6xByrE5Zngyc5wpaTVTbZ1N3b8u14vdXwKd5QmzI-U56MHHGZeToZfayvnx4TT9HrWG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444ACCB" w14:textId="6EE2D1E2"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sidR="0075375E">
        <w:rPr>
          <w:rFonts w:ascii="Times New Roman" w:eastAsia="Times New Roman" w:hAnsi="Times New Roman" w:cs="Times New Roman"/>
          <w:color w:val="000000"/>
          <w:sz w:val="24"/>
          <w:szCs w:val="28"/>
          <w:lang w:eastAsia="ru-RU"/>
        </w:rPr>
        <w:t xml:space="preserve">5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 Российской Федерации</w:t>
      </w:r>
    </w:p>
    <w:p w14:paraId="39A5DC2F"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2AFCDB41" w14:textId="6112594A"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Pr>
          <w:rFonts w:ascii="Times New Roman" w:eastAsia="Times New Roman" w:hAnsi="Times New Roman" w:cs="Times New Roman"/>
          <w:color w:val="000000"/>
          <w:sz w:val="28"/>
          <w:szCs w:val="28"/>
          <w:lang w:eastAsia="ru-RU"/>
        </w:rPr>
        <w:t>унке 1</w:t>
      </w:r>
      <w:r w:rsidR="0075375E">
        <w:rPr>
          <w:rFonts w:ascii="Times New Roman" w:eastAsia="Times New Roman" w:hAnsi="Times New Roman" w:cs="Times New Roman"/>
          <w:color w:val="000000"/>
          <w:sz w:val="28"/>
          <w:szCs w:val="28"/>
          <w:lang w:eastAsia="ru-RU"/>
        </w:rPr>
        <w:t>6</w:t>
      </w:r>
      <w:r w:rsidRPr="001737F1">
        <w:rPr>
          <w:rFonts w:ascii="Times New Roman" w:eastAsia="Times New Roman" w:hAnsi="Times New Roman" w:cs="Times New Roman"/>
          <w:color w:val="000000"/>
          <w:sz w:val="28"/>
          <w:szCs w:val="28"/>
          <w:lang w:eastAsia="ru-RU"/>
        </w:rPr>
        <w:t xml:space="preserve"> показан результат работы предсказательной модели на тренировочной части выборки</w:t>
      </w:r>
      <w:r>
        <w:rPr>
          <w:rFonts w:ascii="Times New Roman" w:eastAsia="Times New Roman" w:hAnsi="Times New Roman" w:cs="Times New Roman"/>
          <w:color w:val="000000"/>
          <w:sz w:val="28"/>
          <w:szCs w:val="28"/>
          <w:lang w:eastAsia="ru-RU"/>
        </w:rPr>
        <w:t xml:space="preserve">, где </w:t>
      </w:r>
      <w:r w:rsidRPr="001737F1">
        <w:rPr>
          <w:rFonts w:ascii="Times New Roman" w:eastAsia="Times New Roman" w:hAnsi="Times New Roman" w:cs="Times New Roman"/>
          <w:color w:val="000000"/>
          <w:sz w:val="28"/>
          <w:szCs w:val="28"/>
          <w:lang w:eastAsia="ru-RU"/>
        </w:rPr>
        <w:t>прогнозы отрисованы зеленым цветом</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к</w:t>
      </w:r>
      <w:r w:rsidRPr="001737F1">
        <w:rPr>
          <w:rFonts w:ascii="Times New Roman" w:eastAsia="Times New Roman" w:hAnsi="Times New Roman" w:cs="Times New Roman"/>
          <w:color w:val="000000"/>
          <w:sz w:val="28"/>
          <w:szCs w:val="28"/>
          <w:lang w:eastAsia="ru-RU"/>
        </w:rPr>
        <w:t xml:space="preserve">расным </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реальные значения. Из каждой временной точки тренировочной выборки построен прогноз на три временные точки вперед. Как видно, модель хорошо описывает сезонные колебания, но ожидаемо плохо предсказывает аномальные изломы в линии тренда. </w:t>
      </w:r>
    </w:p>
    <w:p w14:paraId="417420D5" w14:textId="77777777" w:rsidR="00F7189D" w:rsidRPr="001737F1" w:rsidRDefault="00F7189D" w:rsidP="00F7189D">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27C8EDB0" wp14:editId="62535240">
            <wp:extent cx="5732780" cy="2870200"/>
            <wp:effectExtent l="0" t="0" r="1270" b="6350"/>
            <wp:docPr id="14" name="Рисунок 14" descr="https://lh6.googleusercontent.com/B1fy7A_Nmsq2PyU5-d5GxYgXXXdAWS5LgpLbhq4_WbKl6_YVJbq-S-YcfFWWtWlHHBE1kHpbVO9osPdNQU1BHuVqweGKzAqxx1Nbt2-T7TpaGThA5i9L_5vA7mI_wRHGx8p-b2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B1fy7A_Nmsq2PyU5-d5GxYgXXXdAWS5LgpLbhq4_WbKl6_YVJbq-S-YcfFWWtWlHHBE1kHpbVO9osPdNQU1BHuVqweGKzAqxx1Nbt2-T7TpaGThA5i9L_5vA7mI_wRHGx8p-b2q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F1C6B84" w14:textId="0A63183F"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sidR="0075375E">
        <w:rPr>
          <w:rFonts w:ascii="Times New Roman" w:eastAsia="Times New Roman" w:hAnsi="Times New Roman" w:cs="Times New Roman"/>
          <w:color w:val="000000"/>
          <w:sz w:val="24"/>
          <w:szCs w:val="28"/>
          <w:lang w:eastAsia="ru-RU"/>
        </w:rPr>
        <w:t>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20555C28"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05BD1CAA" w14:textId="66FAFA39"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lastRenderedPageBreak/>
        <w:tab/>
        <w:t>Для каждого шага</w:t>
      </w:r>
      <w:r w:rsidR="00EB0383">
        <w:rPr>
          <w:rFonts w:ascii="Times New Roman" w:eastAsia="Times New Roman" w:hAnsi="Times New Roman" w:cs="Times New Roman"/>
          <w:color w:val="000000"/>
          <w:sz w:val="28"/>
          <w:szCs w:val="28"/>
          <w:lang w:eastAsia="ru-RU"/>
        </w:rPr>
        <w:t xml:space="preserve"> («дальности»)</w:t>
      </w:r>
      <w:r w:rsidRPr="001737F1">
        <w:rPr>
          <w:rFonts w:ascii="Times New Roman" w:eastAsia="Times New Roman" w:hAnsi="Times New Roman" w:cs="Times New Roman"/>
          <w:color w:val="000000"/>
          <w:sz w:val="28"/>
          <w:szCs w:val="28"/>
          <w:lang w:eastAsia="ru-RU"/>
        </w:rPr>
        <w:t xml:space="preserve"> прогноза было посчитано среднеквадратичное отклонение</w:t>
      </w:r>
      <w:r w:rsidR="00EB0383">
        <w:rPr>
          <w:rFonts w:ascii="Times New Roman" w:eastAsia="Times New Roman" w:hAnsi="Times New Roman" w:cs="Times New Roman"/>
          <w:color w:val="000000"/>
          <w:sz w:val="28"/>
          <w:szCs w:val="28"/>
          <w:lang w:eastAsia="ru-RU"/>
        </w:rPr>
        <w:t xml:space="preserve"> по прогнозам из всех точек тестовой выборки</w:t>
      </w:r>
      <w:r w:rsidRPr="001737F1">
        <w:rPr>
          <w:rFonts w:ascii="Times New Roman" w:eastAsia="Times New Roman" w:hAnsi="Times New Roman" w:cs="Times New Roman"/>
          <w:color w:val="000000"/>
          <w:sz w:val="28"/>
          <w:szCs w:val="28"/>
          <w:lang w:eastAsia="ru-RU"/>
        </w:rPr>
        <w:t>:</w:t>
      </w:r>
    </w:p>
    <w:p w14:paraId="430146B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1 шаг прогноза (t+1) RMSE: 0.089396</w:t>
      </w:r>
    </w:p>
    <w:p w14:paraId="2303246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2 шаг прогноза (t+2) RMSE: 0.121422</w:t>
      </w:r>
    </w:p>
    <w:p w14:paraId="4A98BDFD"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3 шаг прогноза (t+3) RMSE: 0.131092</w:t>
      </w:r>
    </w:p>
    <w:p w14:paraId="455E381F" w14:textId="77777777" w:rsidR="00EB0383"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Ожидаемо, что отклонение от реальных значений растет с каждым шагом,</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поскольку растет эффект накопленной ошибки. В среднем приемлемое качество предсказания достигается на интервалах не более одного сезонного цикла, и сильно зависит от расположения временной точки в пределах цикла (иными словами, точность прогноза зависит от месяца).</w:t>
      </w:r>
      <w:r w:rsidRPr="001737F1">
        <w:rPr>
          <w:rFonts w:ascii="Times New Roman" w:eastAsia="Times New Roman" w:hAnsi="Times New Roman" w:cs="Times New Roman"/>
          <w:color w:val="000000"/>
          <w:sz w:val="28"/>
          <w:szCs w:val="28"/>
          <w:lang w:eastAsia="ru-RU"/>
        </w:rPr>
        <w:tab/>
      </w:r>
    </w:p>
    <w:p w14:paraId="60BD77B0" w14:textId="7B02E99B" w:rsidR="00F7189D" w:rsidRPr="00C77568" w:rsidRDefault="00F7189D" w:rsidP="00EB0383">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Подобные</w:t>
      </w:r>
      <w:r w:rsidR="0078721A">
        <w:rPr>
          <w:rFonts w:ascii="Times New Roman" w:eastAsia="Times New Roman" w:hAnsi="Times New Roman" w:cs="Times New Roman"/>
          <w:color w:val="000000"/>
          <w:sz w:val="28"/>
          <w:szCs w:val="28"/>
          <w:lang w:eastAsia="ru-RU"/>
        </w:rPr>
        <w:t xml:space="preserve"> результаты были получены для 16</w:t>
      </w:r>
      <w:r w:rsidRPr="001737F1">
        <w:rPr>
          <w:rFonts w:ascii="Times New Roman" w:eastAsia="Times New Roman" w:hAnsi="Times New Roman" w:cs="Times New Roman"/>
          <w:color w:val="000000"/>
          <w:sz w:val="28"/>
          <w:szCs w:val="28"/>
          <w:lang w:eastAsia="ru-RU"/>
        </w:rPr>
        <w:t xml:space="preserve"> стран, для которых имелись качест</w:t>
      </w:r>
      <w:r>
        <w:rPr>
          <w:rFonts w:ascii="Times New Roman" w:eastAsia="Times New Roman" w:hAnsi="Times New Roman" w:cs="Times New Roman"/>
          <w:color w:val="000000"/>
          <w:sz w:val="28"/>
          <w:szCs w:val="28"/>
          <w:lang w:eastAsia="ru-RU"/>
        </w:rPr>
        <w:t>венные данные по товарообороту</w:t>
      </w:r>
      <w:r>
        <w:rPr>
          <w:rFonts w:ascii="Times New Roman" w:eastAsiaTheme="minorEastAsia" w:hAnsi="Times New Roman" w:cs="Times New Roman"/>
          <w:sz w:val="28"/>
          <w:szCs w:val="28"/>
        </w:rPr>
        <w:t>:</w:t>
      </w:r>
    </w:p>
    <w:p w14:paraId="5FA5808A" w14:textId="77777777" w:rsidR="00F7189D" w:rsidRPr="00616BD5"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Российская Федерация</w:t>
      </w:r>
      <w:r>
        <w:rPr>
          <w:rFonts w:ascii="Times New Roman" w:eastAsiaTheme="minorEastAsia" w:hAnsi="Times New Roman" w:cs="Times New Roman"/>
          <w:sz w:val="28"/>
          <w:szCs w:val="28"/>
          <w:lang w:val="en-US"/>
        </w:rPr>
        <w:t>;</w:t>
      </w:r>
    </w:p>
    <w:p w14:paraId="6B4113A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США</w:t>
      </w:r>
      <w:r w:rsidRPr="00314382">
        <w:rPr>
          <w:rFonts w:ascii="Times New Roman" w:eastAsiaTheme="minorEastAsia" w:hAnsi="Times New Roman" w:cs="Times New Roman"/>
          <w:sz w:val="28"/>
          <w:szCs w:val="28"/>
          <w:lang w:val="en-US"/>
        </w:rPr>
        <w:t>;</w:t>
      </w:r>
    </w:p>
    <w:p w14:paraId="3A9C18F4"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Великорбритания</w:t>
      </w:r>
      <w:r w:rsidRPr="00314382">
        <w:rPr>
          <w:rFonts w:ascii="Times New Roman" w:eastAsiaTheme="minorEastAsia" w:hAnsi="Times New Roman" w:cs="Times New Roman"/>
          <w:sz w:val="28"/>
          <w:szCs w:val="28"/>
          <w:lang w:val="en-US"/>
        </w:rPr>
        <w:t>;</w:t>
      </w:r>
    </w:p>
    <w:p w14:paraId="11762B7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Германия</w:t>
      </w:r>
      <w:r w:rsidRPr="00314382">
        <w:rPr>
          <w:rFonts w:ascii="Times New Roman" w:eastAsiaTheme="minorEastAsia" w:hAnsi="Times New Roman" w:cs="Times New Roman"/>
          <w:sz w:val="28"/>
          <w:szCs w:val="28"/>
          <w:lang w:val="en-US"/>
        </w:rPr>
        <w:t>;</w:t>
      </w:r>
    </w:p>
    <w:p w14:paraId="7D6E8AD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Китай, Гонконг</w:t>
      </w:r>
      <w:r w:rsidRPr="00314382">
        <w:rPr>
          <w:rFonts w:ascii="Times New Roman" w:eastAsiaTheme="minorEastAsia" w:hAnsi="Times New Roman" w:cs="Times New Roman"/>
          <w:sz w:val="28"/>
          <w:szCs w:val="28"/>
          <w:lang w:val="en-US"/>
        </w:rPr>
        <w:t>;</w:t>
      </w:r>
    </w:p>
    <w:p w14:paraId="14D1115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Канада</w:t>
      </w:r>
      <w:r w:rsidRPr="00314382">
        <w:rPr>
          <w:rFonts w:ascii="Times New Roman" w:eastAsiaTheme="minorEastAsia" w:hAnsi="Times New Roman" w:cs="Times New Roman"/>
          <w:sz w:val="28"/>
          <w:szCs w:val="28"/>
          <w:lang w:val="en-US"/>
        </w:rPr>
        <w:t>;</w:t>
      </w:r>
    </w:p>
    <w:p w14:paraId="3392986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Япония</w:t>
      </w:r>
      <w:r w:rsidRPr="00314382">
        <w:rPr>
          <w:rFonts w:ascii="Times New Roman" w:eastAsiaTheme="minorEastAsia" w:hAnsi="Times New Roman" w:cs="Times New Roman"/>
          <w:sz w:val="28"/>
          <w:szCs w:val="28"/>
          <w:lang w:val="en-US"/>
        </w:rPr>
        <w:t>;</w:t>
      </w:r>
    </w:p>
    <w:p w14:paraId="19EDC64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Турция</w:t>
      </w:r>
      <w:r w:rsidRPr="00314382">
        <w:rPr>
          <w:rFonts w:ascii="Times New Roman" w:eastAsiaTheme="minorEastAsia" w:hAnsi="Times New Roman" w:cs="Times New Roman"/>
          <w:sz w:val="28"/>
          <w:szCs w:val="28"/>
          <w:lang w:val="en-US"/>
        </w:rPr>
        <w:t>;</w:t>
      </w:r>
    </w:p>
    <w:p w14:paraId="51DBFB8A"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Дания</w:t>
      </w:r>
      <w:r w:rsidRPr="00314382">
        <w:rPr>
          <w:rFonts w:ascii="Times New Roman" w:eastAsiaTheme="minorEastAsia" w:hAnsi="Times New Roman" w:cs="Times New Roman"/>
          <w:sz w:val="28"/>
          <w:szCs w:val="28"/>
          <w:lang w:val="en-US"/>
        </w:rPr>
        <w:t>;</w:t>
      </w:r>
    </w:p>
    <w:p w14:paraId="7F4DB8FE"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Мальдивы</w:t>
      </w:r>
      <w:r w:rsidRPr="00314382">
        <w:rPr>
          <w:rFonts w:ascii="Times New Roman" w:eastAsiaTheme="minorEastAsia" w:hAnsi="Times New Roman" w:cs="Times New Roman"/>
          <w:sz w:val="28"/>
          <w:szCs w:val="28"/>
          <w:lang w:val="en-US"/>
        </w:rPr>
        <w:t>;</w:t>
      </w:r>
    </w:p>
    <w:p w14:paraId="63BEDCA3"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Швеция</w:t>
      </w:r>
      <w:r w:rsidRPr="00314382">
        <w:rPr>
          <w:rFonts w:ascii="Times New Roman" w:eastAsiaTheme="minorEastAsia" w:hAnsi="Times New Roman" w:cs="Times New Roman"/>
          <w:sz w:val="28"/>
          <w:szCs w:val="28"/>
          <w:lang w:val="en-US"/>
        </w:rPr>
        <w:t>;</w:t>
      </w:r>
    </w:p>
    <w:p w14:paraId="2C233681"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Южная Корея</w:t>
      </w:r>
      <w:r w:rsidRPr="00314382">
        <w:rPr>
          <w:rFonts w:ascii="Times New Roman" w:eastAsiaTheme="minorEastAsia" w:hAnsi="Times New Roman" w:cs="Times New Roman"/>
          <w:sz w:val="28"/>
          <w:szCs w:val="28"/>
          <w:lang w:val="en-US"/>
        </w:rPr>
        <w:t>;</w:t>
      </w:r>
    </w:p>
    <w:p w14:paraId="5DEEABCF" w14:textId="6DB05395" w:rsidR="00F7189D" w:rsidRPr="00314382" w:rsidRDefault="00DB41F5" w:rsidP="00F7189D">
      <w:pPr>
        <w:pStyle w:val="a9"/>
        <w:numPr>
          <w:ilvl w:val="0"/>
          <w:numId w:val="16"/>
        </w:numPr>
        <w:spacing w:after="0" w:line="360" w:lineRule="auto"/>
        <w:jc w:val="both"/>
        <w:rPr>
          <w:rFonts w:ascii="Times New Roman" w:eastAsiaTheme="minorEastAsia" w:hAnsi="Times New Roman" w:cs="Times New Roman"/>
          <w:sz w:val="28"/>
          <w:szCs w:val="28"/>
        </w:rPr>
      </w:pPr>
      <w:ins w:id="179" w:author="Учетная запись Майкрософт" w:date="2020-12-16T10:19:00Z">
        <w:r>
          <w:rPr>
            <w:rFonts w:ascii="Times New Roman" w:hAnsi="Times New Roman" w:cs="Times New Roman"/>
            <w:color w:val="000000"/>
            <w:sz w:val="28"/>
            <w:szCs w:val="28"/>
          </w:rPr>
          <w:t xml:space="preserve"> </w:t>
        </w:r>
      </w:ins>
      <w:r w:rsidR="00F7189D">
        <w:rPr>
          <w:rFonts w:ascii="Times New Roman" w:hAnsi="Times New Roman" w:cs="Times New Roman"/>
          <w:color w:val="000000"/>
          <w:sz w:val="28"/>
          <w:szCs w:val="28"/>
        </w:rPr>
        <w:t>Швейцария</w:t>
      </w:r>
      <w:r w:rsidR="00F7189D" w:rsidRPr="00314382">
        <w:rPr>
          <w:rFonts w:ascii="Times New Roman" w:eastAsiaTheme="minorEastAsia" w:hAnsi="Times New Roman" w:cs="Times New Roman"/>
          <w:sz w:val="28"/>
          <w:szCs w:val="28"/>
          <w:lang w:val="en-US"/>
        </w:rPr>
        <w:t>;</w:t>
      </w:r>
    </w:p>
    <w:p w14:paraId="2841FFD7"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Тунис</w:t>
      </w:r>
      <w:r w:rsidRPr="00314382">
        <w:rPr>
          <w:rFonts w:ascii="Times New Roman" w:eastAsiaTheme="minorEastAsia" w:hAnsi="Times New Roman" w:cs="Times New Roman"/>
          <w:sz w:val="28"/>
          <w:szCs w:val="28"/>
          <w:lang w:val="en-US"/>
        </w:rPr>
        <w:t>;</w:t>
      </w:r>
      <w:r w:rsidRPr="00314382">
        <w:rPr>
          <w:rFonts w:ascii="Times New Roman" w:eastAsiaTheme="minorEastAsia" w:hAnsi="Times New Roman" w:cs="Times New Roman"/>
          <w:sz w:val="28"/>
          <w:szCs w:val="28"/>
        </w:rPr>
        <w:t xml:space="preserve"> </w:t>
      </w:r>
    </w:p>
    <w:p w14:paraId="07009434" w14:textId="397B26F0" w:rsidR="00F7189D" w:rsidRPr="0078721A"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rPr>
        <w:t xml:space="preserve"> </w:t>
      </w:r>
      <w:r>
        <w:rPr>
          <w:rFonts w:ascii="Times New Roman" w:hAnsi="Times New Roman" w:cs="Times New Roman"/>
          <w:color w:val="000000"/>
          <w:sz w:val="28"/>
          <w:szCs w:val="28"/>
        </w:rPr>
        <w:t>Малайзия</w:t>
      </w:r>
      <w:r w:rsidR="0078721A">
        <w:rPr>
          <w:rFonts w:ascii="Times New Roman" w:hAnsi="Times New Roman" w:cs="Times New Roman"/>
          <w:color w:val="000000"/>
          <w:sz w:val="28"/>
          <w:szCs w:val="28"/>
        </w:rPr>
        <w:t>;</w:t>
      </w:r>
    </w:p>
    <w:p w14:paraId="6B83C721" w14:textId="2C4FA6E6" w:rsidR="0078721A" w:rsidRPr="00314382" w:rsidRDefault="0078721A"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 xml:space="preserve"> Аргентина.</w:t>
      </w:r>
    </w:p>
    <w:p w14:paraId="5DA70953" w14:textId="565C0EB1" w:rsidR="00F7189D" w:rsidRPr="001737F1" w:rsidRDefault="0078721A" w:rsidP="0078721A">
      <w:pPr>
        <w:spacing w:after="0" w:line="360" w:lineRule="auto"/>
        <w:ind w:firstLine="709"/>
        <w:jc w:val="both"/>
        <w:rPr>
          <w:rFonts w:ascii="Times New Roman" w:eastAsia="Times New Roman" w:hAnsi="Times New Roman" w:cs="Times New Roman"/>
          <w:sz w:val="24"/>
          <w:szCs w:val="24"/>
          <w:lang w:eastAsia="ru-RU"/>
        </w:rPr>
      </w:pPr>
      <w:r w:rsidRPr="00D472CC">
        <w:rPr>
          <w:rFonts w:ascii="Times New Roman" w:hAnsi="Times New Roman" w:cs="Times New Roman"/>
          <w:color w:val="000000"/>
          <w:sz w:val="28"/>
          <w:szCs w:val="28"/>
        </w:rPr>
        <w:lastRenderedPageBreak/>
        <w:t>Под качеством данных здесь понимается достаточно длинный период и отсутствие пропусков и явных технических аномалий. Для каждой страны модель обучалась независимо</w:t>
      </w:r>
      <w:r>
        <w:rPr>
          <w:rFonts w:ascii="Times New Roman" w:hAnsi="Times New Roman" w:cs="Times New Roman"/>
          <w:color w:val="000000"/>
          <w:sz w:val="28"/>
          <w:szCs w:val="28"/>
        </w:rPr>
        <w:t>. Оценка качества модели на д</w:t>
      </w:r>
      <w:r w:rsidRPr="00D472CC">
        <w:rPr>
          <w:rFonts w:ascii="Times New Roman" w:hAnsi="Times New Roman" w:cs="Times New Roman"/>
          <w:color w:val="000000"/>
          <w:sz w:val="28"/>
          <w:szCs w:val="28"/>
        </w:rPr>
        <w:t>а</w:t>
      </w:r>
      <w:r>
        <w:rPr>
          <w:rFonts w:ascii="Times New Roman" w:hAnsi="Times New Roman" w:cs="Times New Roman"/>
          <w:color w:val="000000"/>
          <w:sz w:val="28"/>
          <w:szCs w:val="28"/>
        </w:rPr>
        <w:t>нных объёма экспорта и импорта представлена в приложении представлена в п</w:t>
      </w:r>
      <w:r w:rsidRPr="00D472CC">
        <w:rPr>
          <w:rFonts w:ascii="Times New Roman" w:hAnsi="Times New Roman" w:cs="Times New Roman"/>
          <w:color w:val="000000"/>
          <w:sz w:val="28"/>
          <w:szCs w:val="28"/>
        </w:rPr>
        <w:t xml:space="preserve">риложении </w:t>
      </w:r>
      <w:r>
        <w:rPr>
          <w:rFonts w:ascii="Times New Roman" w:hAnsi="Times New Roman" w:cs="Times New Roman"/>
          <w:color w:val="000000"/>
          <w:sz w:val="28"/>
          <w:szCs w:val="28"/>
        </w:rPr>
        <w:t>Д и Е соответственно</w:t>
      </w:r>
      <w:r w:rsidRPr="00D472CC">
        <w:rPr>
          <w:rFonts w:ascii="Times New Roman" w:hAnsi="Times New Roman" w:cs="Times New Roman"/>
          <w:color w:val="000000"/>
          <w:sz w:val="28"/>
          <w:szCs w:val="28"/>
        </w:rPr>
        <w:t>.</w:t>
      </w:r>
      <w:r w:rsidRPr="001737F1">
        <w:rPr>
          <w:rFonts w:ascii="Times New Roman" w:eastAsia="Times New Roman" w:hAnsi="Times New Roman" w:cs="Times New Roman"/>
          <w:sz w:val="24"/>
          <w:szCs w:val="24"/>
          <w:lang w:eastAsia="ru-RU"/>
        </w:rPr>
        <w:t xml:space="preserve"> </w:t>
      </w:r>
      <w:r w:rsidRPr="003D07AF">
        <w:rPr>
          <w:rFonts w:ascii="Times New Roman" w:eastAsia="Times New Roman" w:hAnsi="Times New Roman" w:cs="Times New Roman"/>
          <w:sz w:val="28"/>
          <w:szCs w:val="28"/>
          <w:lang w:eastAsia="ru-RU"/>
        </w:rPr>
        <w:t>Графики и</w:t>
      </w:r>
      <w:r w:rsidRPr="003D07AF">
        <w:rPr>
          <w:rFonts w:ascii="Times New Roman" w:eastAsia="Times New Roman" w:hAnsi="Times New Roman" w:cs="Times New Roman"/>
          <w:color w:val="000000"/>
          <w:sz w:val="28"/>
          <w:szCs w:val="28"/>
          <w:lang w:eastAsia="ru-RU"/>
        </w:rPr>
        <w:t>зменения метрик качества (loss и MAE) в процессе обучения модели</w:t>
      </w:r>
      <w:r>
        <w:rPr>
          <w:rFonts w:ascii="Times New Roman" w:eastAsia="Times New Roman" w:hAnsi="Times New Roman" w:cs="Times New Roman"/>
          <w:color w:val="000000"/>
          <w:sz w:val="28"/>
          <w:szCs w:val="28"/>
          <w:lang w:eastAsia="ru-RU"/>
        </w:rPr>
        <w:t xml:space="preserve"> на данных импорта в приложении Ж, экспорта - приложение З.</w:t>
      </w:r>
    </w:p>
    <w:p w14:paraId="41313689" w14:textId="2DE6A0FB" w:rsidR="00F7189D" w:rsidRPr="0075375E" w:rsidRDefault="00F7189D" w:rsidP="0075375E">
      <w:pPr>
        <w:spacing w:after="0" w:line="360" w:lineRule="auto"/>
        <w:ind w:firstLine="709"/>
        <w:jc w:val="both"/>
        <w:rPr>
          <w:rFonts w:ascii="Times New Roman" w:eastAsia="Times New Roman" w:hAnsi="Times New Roman" w:cs="Times New Roman"/>
          <w:bCs/>
          <w:color w:val="000000"/>
          <w:sz w:val="28"/>
          <w:szCs w:val="28"/>
          <w:lang w:eastAsia="ru-RU"/>
        </w:rPr>
      </w:pPr>
      <w:moveFromRangeStart w:id="180" w:author="Учетная запись Майкрософт" w:date="2020-12-16T10:20:00Z" w:name="move59006464"/>
      <w:moveFrom w:id="181" w:author="Учетная запись Майкрософт" w:date="2020-12-16T10:20:00Z">
        <w:r w:rsidDel="00DB41F5">
          <w:rPr>
            <w:rFonts w:ascii="Times New Roman" w:eastAsia="Times New Roman" w:hAnsi="Times New Roman" w:cs="Times New Roman"/>
            <w:bCs/>
            <w:color w:val="000000"/>
            <w:sz w:val="28"/>
            <w:szCs w:val="28"/>
            <w:lang w:eastAsia="ru-RU"/>
          </w:rPr>
          <w:t>В ходе работы построенные графики сохранялись в папк</w:t>
        </w:r>
        <w:r w:rsidRPr="0075375E" w:rsidDel="00DB41F5">
          <w:rPr>
            <w:rFonts w:ascii="Times New Roman" w:eastAsia="Times New Roman" w:hAnsi="Times New Roman" w:cs="Times New Roman"/>
            <w:color w:val="000000"/>
            <w:sz w:val="28"/>
            <w:szCs w:val="28"/>
            <w:lang w:eastAsia="ru-RU"/>
          </w:rPr>
          <w:t>Для фиксации изменения метрик качества (loss и MAE) в процессе обучения модели на данных импорта использовали папку с названием «Forecasts_pics_</w:t>
        </w:r>
        <w:r w:rsidRPr="0075375E" w:rsidDel="00DB41F5">
          <w:rPr>
            <w:rFonts w:ascii="Times New Roman" w:eastAsia="Times New Roman" w:hAnsi="Times New Roman" w:cs="Times New Roman"/>
            <w:color w:val="000000"/>
            <w:sz w:val="28"/>
            <w:szCs w:val="28"/>
            <w:lang w:val="en-US" w:eastAsia="ru-RU"/>
          </w:rPr>
          <w:t>import</w:t>
        </w:r>
        <w:r w:rsidRPr="0075375E" w:rsidDel="00DB41F5">
          <w:rPr>
            <w:rFonts w:ascii="Times New Roman" w:eastAsia="Times New Roman" w:hAnsi="Times New Roman" w:cs="Times New Roman"/>
            <w:color w:val="000000"/>
            <w:sz w:val="28"/>
            <w:szCs w:val="28"/>
            <w:lang w:eastAsia="ru-RU"/>
          </w:rPr>
          <w:t>», на данных экспорта – «Forecasts_pics_export».</w:t>
        </w:r>
      </w:moveFrom>
      <w:moveFromRangeEnd w:id="180"/>
      <w:r w:rsidRPr="001737F1">
        <w:rPr>
          <w:rFonts w:ascii="Times New Roman" w:eastAsia="Times New Roman" w:hAnsi="Times New Roman" w:cs="Times New Roman"/>
          <w:b/>
          <w:bCs/>
          <w:color w:val="000000"/>
          <w:sz w:val="28"/>
          <w:szCs w:val="28"/>
          <w:lang w:eastAsia="ru-RU"/>
        </w:rPr>
        <w:t>Область применимости</w:t>
      </w:r>
    </w:p>
    <w:p w14:paraId="1805F6EB" w14:textId="77777777"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Область применимости моделей ограничена временными рядами, которые имеют годовую сезонность. Наличие единого тренда в данных ожидаемо повышает точность, аномальные изломы в тренде ухудшают качество прогноза.</w:t>
      </w:r>
    </w:p>
    <w:p w14:paraId="37DE6459" w14:textId="38E9B0DA"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В качестве примера аномального с точки зрения модели поведения временного ряда приведём график импорта для США. Так на рисунке 1</w:t>
      </w:r>
      <w:r w:rsidR="0075375E">
        <w:rPr>
          <w:rFonts w:ascii="Times New Roman" w:eastAsia="Times New Roman" w:hAnsi="Times New Roman" w:cs="Times New Roman"/>
          <w:color w:val="000000"/>
          <w:sz w:val="28"/>
          <w:szCs w:val="28"/>
          <w:lang w:eastAsia="ru-RU"/>
        </w:rPr>
        <w:t>7</w:t>
      </w:r>
      <w:r>
        <w:rPr>
          <w:rFonts w:ascii="Times New Roman" w:eastAsia="Times New Roman" w:hAnsi="Times New Roman" w:cs="Times New Roman"/>
          <w:color w:val="000000"/>
          <w:sz w:val="28"/>
          <w:szCs w:val="28"/>
          <w:lang w:eastAsia="ru-RU"/>
        </w:rPr>
        <w:t xml:space="preserve"> изображен график ежемесячного объёма импорта для США.</w:t>
      </w:r>
    </w:p>
    <w:p w14:paraId="69BC6F0A" w14:textId="77777777" w:rsidR="00F7189D" w:rsidRPr="00D472CC" w:rsidRDefault="00F7189D" w:rsidP="00F7189D">
      <w:pPr>
        <w:spacing w:after="0" w:line="360" w:lineRule="auto"/>
        <w:jc w:val="center"/>
        <w:rPr>
          <w:rFonts w:ascii="Times New Roman" w:eastAsia="Times New Roman" w:hAnsi="Times New Roman" w:cs="Times New Roman"/>
          <w:color w:val="000000"/>
          <w:sz w:val="24"/>
          <w:szCs w:val="28"/>
          <w:lang w:eastAsia="ru-RU"/>
        </w:rPr>
      </w:pPr>
      <w:r w:rsidRPr="00D472CC">
        <w:rPr>
          <w:noProof/>
          <w:color w:val="000000"/>
          <w:sz w:val="24"/>
          <w:szCs w:val="28"/>
          <w:bdr w:val="none" w:sz="0" w:space="0" w:color="auto" w:frame="1"/>
          <w:lang w:eastAsia="ru-RU"/>
        </w:rPr>
        <w:drawing>
          <wp:inline distT="0" distB="0" distL="0" distR="0" wp14:anchorId="31874EDF" wp14:editId="2EE990E3">
            <wp:extent cx="5260768" cy="2630093"/>
            <wp:effectExtent l="0" t="0" r="0" b="0"/>
            <wp:docPr id="10" name="Рисунок 10" descr="https://lh6.googleusercontent.com/EHartmVotrEOziFHbrV-yszu9YY_kAd39SBuo_Ce8koF4F5qIDdlsyArMNN8c2GBDcXlF-w3DV932ioea6kwNKgcbVKFaLMNtZld62PqK2qABuJQE7CPO2xAHZMr8glLjdkmLf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HartmVotrEOziFHbrV-yszu9YY_kAd39SBuo_Ce8koF4F5qIDdlsyArMNN8c2GBDcXlF-w3DV932ioea6kwNKgcbVKFaLMNtZld62PqK2qABuJQE7CPO2xAHZMr8glLjdkmLfW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866" cy="2632642"/>
                    </a:xfrm>
                    <a:prstGeom prst="rect">
                      <a:avLst/>
                    </a:prstGeom>
                    <a:noFill/>
                    <a:ln>
                      <a:noFill/>
                    </a:ln>
                  </pic:spPr>
                </pic:pic>
              </a:graphicData>
            </a:graphic>
          </wp:inline>
        </w:drawing>
      </w:r>
    </w:p>
    <w:p w14:paraId="7CFCC21F" w14:textId="448DBA5F" w:rsidR="00F7189D" w:rsidRPr="00D472CC"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D472CC">
        <w:rPr>
          <w:rFonts w:ascii="Times New Roman" w:eastAsia="Times New Roman" w:hAnsi="Times New Roman" w:cs="Times New Roman"/>
          <w:color w:val="000000"/>
          <w:sz w:val="24"/>
          <w:szCs w:val="28"/>
          <w:lang w:eastAsia="ru-RU"/>
        </w:rPr>
        <w:t>Рис 1</w:t>
      </w:r>
      <w:r w:rsidR="0075375E">
        <w:rPr>
          <w:rFonts w:ascii="Times New Roman" w:eastAsia="Times New Roman" w:hAnsi="Times New Roman" w:cs="Times New Roman"/>
          <w:color w:val="000000"/>
          <w:sz w:val="24"/>
          <w:szCs w:val="28"/>
          <w:lang w:eastAsia="ru-RU"/>
        </w:rPr>
        <w:t>7</w:t>
      </w:r>
      <w:r w:rsidRPr="00D472CC">
        <w:rPr>
          <w:rFonts w:ascii="Times New Roman" w:eastAsia="Times New Roman" w:hAnsi="Times New Roman" w:cs="Times New Roman"/>
          <w:color w:val="000000"/>
          <w:sz w:val="24"/>
          <w:szCs w:val="28"/>
          <w:lang w:eastAsia="ru-RU"/>
        </w:rPr>
        <w:t xml:space="preserve"> – График ежемесячного объем импорта для США</w:t>
      </w:r>
    </w:p>
    <w:p w14:paraId="07B02A42" w14:textId="77777777" w:rsidR="00F7189D" w:rsidRDefault="00F7189D" w:rsidP="00F7189D">
      <w:pPr>
        <w:spacing w:after="0" w:line="240" w:lineRule="auto"/>
        <w:jc w:val="center"/>
        <w:rPr>
          <w:rFonts w:ascii="Times New Roman" w:eastAsia="Times New Roman" w:hAnsi="Times New Roman" w:cs="Times New Roman"/>
          <w:sz w:val="24"/>
          <w:szCs w:val="24"/>
          <w:lang w:eastAsia="ru-RU"/>
        </w:rPr>
      </w:pPr>
    </w:p>
    <w:p w14:paraId="0C51D75C" w14:textId="0716FA0A"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D472CC">
        <w:rPr>
          <w:rFonts w:ascii="Times New Roman" w:eastAsia="Times New Roman" w:hAnsi="Times New Roman" w:cs="Times New Roman"/>
          <w:color w:val="000000"/>
          <w:sz w:val="28"/>
          <w:szCs w:val="28"/>
          <w:lang w:eastAsia="ru-RU"/>
        </w:rPr>
        <w:t>На участке, соответствующем 2017-2020 годам, заметно изменение поведения временного ряда: пропадает четкая цикличность, отсутствует единый тренд. Поскольку модель обучается на всем временном промежутке, такие отклонение от обычного поведения приводят к худшей предсказательной силе, что можно видеть на рис</w:t>
      </w:r>
      <w:r>
        <w:rPr>
          <w:rFonts w:ascii="Times New Roman" w:eastAsia="Times New Roman" w:hAnsi="Times New Roman" w:cs="Times New Roman"/>
          <w:color w:val="000000"/>
          <w:sz w:val="28"/>
          <w:szCs w:val="28"/>
          <w:lang w:eastAsia="ru-RU"/>
        </w:rPr>
        <w:t>унке</w:t>
      </w:r>
      <w:r w:rsidRPr="00D472C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1</w:t>
      </w:r>
      <w:r w:rsidR="0075375E">
        <w:rPr>
          <w:rFonts w:ascii="Times New Roman" w:eastAsia="Times New Roman" w:hAnsi="Times New Roman" w:cs="Times New Roman"/>
          <w:color w:val="000000"/>
          <w:sz w:val="28"/>
          <w:szCs w:val="28"/>
          <w:lang w:eastAsia="ru-RU"/>
        </w:rPr>
        <w:t>8</w:t>
      </w:r>
      <w:r w:rsidRPr="00D472CC">
        <w:rPr>
          <w:rFonts w:ascii="Times New Roman" w:eastAsia="Times New Roman" w:hAnsi="Times New Roman" w:cs="Times New Roman"/>
          <w:color w:val="000000"/>
          <w:sz w:val="28"/>
          <w:szCs w:val="28"/>
          <w:lang w:eastAsia="ru-RU"/>
        </w:rPr>
        <w:t>.</w:t>
      </w:r>
    </w:p>
    <w:p w14:paraId="3ABF8C6F" w14:textId="77777777" w:rsidR="00F7189D" w:rsidRPr="00D472CC" w:rsidRDefault="00F7189D" w:rsidP="00F7189D">
      <w:pPr>
        <w:spacing w:after="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noProof/>
          <w:color w:val="000000"/>
          <w:sz w:val="24"/>
          <w:szCs w:val="28"/>
          <w:bdr w:val="none" w:sz="0" w:space="0" w:color="auto" w:frame="1"/>
          <w:lang w:eastAsia="ru-RU"/>
        </w:rPr>
        <w:lastRenderedPageBreak/>
        <w:drawing>
          <wp:inline distT="0" distB="0" distL="0" distR="0" wp14:anchorId="51682011" wp14:editId="22A31095">
            <wp:extent cx="5735955" cy="2867660"/>
            <wp:effectExtent l="0" t="0" r="0" b="8890"/>
            <wp:docPr id="11" name="Рисунок 11" descr="https://lh3.googleusercontent.com/jrWI514FgmuMDYLrJUfG2hgSOJ7uJHaal9tXzV8gscjhUjassTXfhjDIsbo8mMBxL3tdnjA_h275gxDkbieJNWgtioVuNuC6lRiKFNYa2LWucI5XyD704RyqmYlH2oOLdk26b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rWI514FgmuMDYLrJUfG2hgSOJ7uJHaal9tXzV8gscjhUjassTXfhjDIsbo8mMBxL3tdnjA_h275gxDkbieJNWgtioVuNuC6lRiKFNYa2LWucI5XyD704RyqmYlH2oOLdk26bSs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617B5803" w14:textId="51FB542F" w:rsidR="00F7189D" w:rsidRPr="00D472CC" w:rsidRDefault="00F7189D" w:rsidP="007B1F59">
      <w:pPr>
        <w:spacing w:after="12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color w:val="000000"/>
          <w:sz w:val="24"/>
          <w:szCs w:val="28"/>
          <w:lang w:eastAsia="ru-RU"/>
        </w:rPr>
        <w:t>Рисунок 1</w:t>
      </w:r>
      <w:r w:rsidR="0075375E">
        <w:rPr>
          <w:rFonts w:ascii="Times New Roman" w:eastAsia="Times New Roman" w:hAnsi="Times New Roman" w:cs="Times New Roman"/>
          <w:color w:val="000000"/>
          <w:sz w:val="24"/>
          <w:szCs w:val="28"/>
          <w:lang w:eastAsia="ru-RU"/>
        </w:rPr>
        <w:t>8</w:t>
      </w:r>
      <w:r w:rsidRPr="00D472CC">
        <w:rPr>
          <w:rFonts w:ascii="Times New Roman" w:eastAsia="Times New Roman" w:hAnsi="Times New Roman" w:cs="Times New Roman"/>
          <w:color w:val="000000"/>
          <w:sz w:val="24"/>
          <w:szCs w:val="28"/>
          <w:lang w:eastAsia="ru-RU"/>
        </w:rPr>
        <w:t xml:space="preserve"> – Прогноз ежемесячного объема импорта для США</w:t>
      </w:r>
    </w:p>
    <w:p w14:paraId="2C8CF412" w14:textId="60D3DFAA" w:rsidR="00F7189D" w:rsidRPr="00324ED3" w:rsidRDefault="00F7189D" w:rsidP="00F7189D">
      <w:pPr>
        <w:spacing w:after="0" w:line="360" w:lineRule="auto"/>
        <w:ind w:firstLine="709"/>
        <w:jc w:val="both"/>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8"/>
          <w:szCs w:val="28"/>
          <w:lang w:eastAsia="ru-RU"/>
        </w:rPr>
        <w:t xml:space="preserve">Также была предпринята попытка прогнозирования таких временных рядов, как отношение EUR/USD, стоимость сырьевых продуктов и акций. </w:t>
      </w:r>
      <w:r>
        <w:rPr>
          <w:rFonts w:ascii="Times New Roman" w:eastAsia="Times New Roman" w:hAnsi="Times New Roman" w:cs="Times New Roman"/>
          <w:color w:val="000000"/>
          <w:sz w:val="28"/>
          <w:szCs w:val="28"/>
          <w:lang w:eastAsia="ru-RU"/>
        </w:rPr>
        <w:t xml:space="preserve">Данные были взяты из источника </w:t>
      </w:r>
      <w:r w:rsidRPr="00324ED3">
        <w:rPr>
          <w:rFonts w:ascii="Times New Roman" w:eastAsia="Times New Roman" w:hAnsi="Times New Roman" w:cs="Times New Roman"/>
          <w:color w:val="000000"/>
          <w:sz w:val="28"/>
          <w:szCs w:val="28"/>
          <w:lang w:eastAsia="ru-RU"/>
        </w:rPr>
        <w:t>[</w:t>
      </w:r>
      <w:r w:rsidR="007B1F59" w:rsidRPr="007B1F59">
        <w:rPr>
          <w:rFonts w:ascii="Times New Roman" w:eastAsia="Times New Roman" w:hAnsi="Times New Roman" w:cs="Times New Roman"/>
          <w:color w:val="000000"/>
          <w:sz w:val="28"/>
          <w:szCs w:val="28"/>
          <w:lang w:eastAsia="ru-RU"/>
        </w:rPr>
        <w:t>2</w:t>
      </w:r>
      <w:r w:rsidR="006B395D" w:rsidRPr="002E69B2">
        <w:rPr>
          <w:rFonts w:ascii="Times New Roman" w:eastAsia="Times New Roman" w:hAnsi="Times New Roman" w:cs="Times New Roman"/>
          <w:color w:val="000000"/>
          <w:sz w:val="28"/>
          <w:szCs w:val="28"/>
          <w:lang w:eastAsia="ru-RU"/>
          <w:rPrChange w:id="182" w:author="Иван Слеповичев" w:date="2020-12-15T14:56:00Z">
            <w:rPr>
              <w:rFonts w:ascii="Times New Roman" w:eastAsia="Times New Roman" w:hAnsi="Times New Roman" w:cs="Times New Roman"/>
              <w:color w:val="000000"/>
              <w:sz w:val="28"/>
              <w:szCs w:val="28"/>
              <w:lang w:val="en-US" w:eastAsia="ru-RU"/>
            </w:rPr>
          </w:rPrChange>
        </w:rPr>
        <w:t>5</w:t>
      </w:r>
      <w:r w:rsidRPr="00324ED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В результате качество прогноза было на уровне случайного предсказания. Такой слабый результат </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следствие специфики изменений подобных временных рядов. Например, в исследовании [</w:t>
      </w:r>
      <w:r w:rsidR="006B395D" w:rsidRPr="006B395D">
        <w:rPr>
          <w:rFonts w:ascii="Times New Roman" w:eastAsia="Times New Roman" w:hAnsi="Times New Roman" w:cs="Times New Roman"/>
          <w:color w:val="000000"/>
          <w:sz w:val="28"/>
          <w:szCs w:val="28"/>
          <w:lang w:eastAsia="ru-RU"/>
        </w:rPr>
        <w:t>26</w:t>
      </w:r>
      <w:r w:rsidRPr="00324ED3">
        <w:rPr>
          <w:rFonts w:ascii="Times New Roman" w:eastAsia="Times New Roman" w:hAnsi="Times New Roman" w:cs="Times New Roman"/>
          <w:color w:val="000000"/>
          <w:sz w:val="28"/>
          <w:szCs w:val="28"/>
          <w:lang w:eastAsia="ru-RU"/>
        </w:rPr>
        <w:t>] на примере нигерийского фондового рынка было показано, что поведение продуктов, активно продаваемых и покупаемых на фондовой бирже, приближено к случайному блужданию, отсутствует четкая цикличность и тренд, поэтому простой технический анализ не в состоянии эффективно строить прогнозы только по данным предыдущих временных интервалов. Более формально, такие временные ряды представляют из себя марковский процесс, когда состояние в ближайшем будущем определяется только состоянием в настоящем, и не зависит от прошлых состояний.</w:t>
      </w:r>
    </w:p>
    <w:p w14:paraId="367C2404" w14:textId="77777777" w:rsidR="00F7189D" w:rsidRDefault="00F7189D" w:rsidP="00F7189D">
      <w:r>
        <w:br w:type="page"/>
      </w:r>
    </w:p>
    <w:p w14:paraId="537E803F" w14:textId="77777777" w:rsidR="00F7189D" w:rsidRPr="00B42F0B"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183" w:name="_Toc58017208"/>
      <w:bookmarkStart w:id="184" w:name="_Toc59550698"/>
      <w:r w:rsidRPr="001D00FD">
        <w:rPr>
          <w:rFonts w:ascii="Times New Roman" w:eastAsiaTheme="minorEastAsia" w:hAnsi="Times New Roman" w:cs="Times New Roman"/>
          <w:color w:val="000000" w:themeColor="text1"/>
        </w:rPr>
        <w:lastRenderedPageBreak/>
        <w:t>ЗАКЛЮЧЕНИЕ</w:t>
      </w:r>
      <w:bookmarkEnd w:id="183"/>
      <w:bookmarkEnd w:id="184"/>
    </w:p>
    <w:p w14:paraId="370AE613" w14:textId="24AC7AF0" w:rsidR="00F7189D" w:rsidRPr="00C13C07" w:rsidRDefault="00F7189D" w:rsidP="00F7189D">
      <w:pPr>
        <w:pStyle w:val="a8"/>
        <w:spacing w:line="360" w:lineRule="auto"/>
        <w:ind w:firstLine="709"/>
        <w:jc w:val="both"/>
        <w:rPr>
          <w:rStyle w:val="af"/>
          <w:rFonts w:ascii="Times New Roman" w:hAnsi="Times New Roman" w:cs="Times New Roman"/>
          <w:i w:val="0"/>
          <w:color w:val="auto"/>
          <w:sz w:val="28"/>
        </w:rPr>
      </w:pPr>
      <w:r w:rsidRPr="00C13C07">
        <w:rPr>
          <w:rStyle w:val="af"/>
          <w:rFonts w:ascii="Times New Roman" w:hAnsi="Times New Roman" w:cs="Times New Roman"/>
          <w:i w:val="0"/>
          <w:color w:val="auto"/>
          <w:sz w:val="28"/>
        </w:rPr>
        <w:t>На сегодняшний день разработано множество моделей для решения задачи прогнозирования временного ряда, наибольшую применимость среди которых  имеют авторегрессионные и нейросетевые модели.</w:t>
      </w:r>
    </w:p>
    <w:p w14:paraId="3829440A" w14:textId="77777777" w:rsidR="00F7189D" w:rsidRDefault="00F7189D" w:rsidP="00F7189D">
      <w:pPr>
        <w:spacing w:after="0" w:line="360" w:lineRule="auto"/>
        <w:ind w:firstLine="709"/>
        <w:jc w:val="both"/>
        <w:rPr>
          <w:rFonts w:ascii="Times New Roman" w:hAnsi="Times New Roman" w:cs="Times New Roman"/>
          <w:sz w:val="28"/>
        </w:rPr>
      </w:pPr>
      <w:r w:rsidRPr="00324ED3">
        <w:rPr>
          <w:rFonts w:ascii="Times New Roman" w:hAnsi="Times New Roman" w:cs="Times New Roman"/>
          <w:sz w:val="28"/>
        </w:rPr>
        <w:t xml:space="preserve">В результате </w:t>
      </w:r>
      <w:r>
        <w:rPr>
          <w:rFonts w:ascii="Times New Roman" w:hAnsi="Times New Roman" w:cs="Times New Roman"/>
          <w:sz w:val="28"/>
        </w:rPr>
        <w:t xml:space="preserve">выполнения работы была спроектирована и реализована нейросетевая модель для прогнозирования торгового трафика. Также были рассмотрены понятия и определения из области нейронных сетей, проанализированы достоинства и недостатки </w:t>
      </w:r>
      <w:r w:rsidRPr="00F469EF">
        <w:rPr>
          <w:rFonts w:ascii="Times New Roman" w:hAnsi="Times New Roman" w:cs="Times New Roman"/>
          <w:sz w:val="28"/>
          <w:szCs w:val="28"/>
        </w:rPr>
        <w:t>моделей и методов прогнозирования временных рядов</w:t>
      </w:r>
      <w:r>
        <w:rPr>
          <w:rFonts w:ascii="Times New Roman" w:hAnsi="Times New Roman" w:cs="Times New Roman"/>
          <w:sz w:val="28"/>
          <w:szCs w:val="28"/>
        </w:rPr>
        <w:t>.</w:t>
      </w:r>
    </w:p>
    <w:p w14:paraId="22240502" w14:textId="77777777" w:rsidR="00F7189D" w:rsidRDefault="00F7189D" w:rsidP="00F7189D">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цели были пройдены основные этапы проектирования от изучения предметной области до апробации модели.</w:t>
      </w:r>
    </w:p>
    <w:p w14:paraId="5AE0DB3E" w14:textId="77777777" w:rsidR="00F7189D" w:rsidRDefault="00F7189D" w:rsidP="00F718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ходе работы был сделан вывод о том, что </w:t>
      </w:r>
      <w:r>
        <w:rPr>
          <w:rFonts w:ascii="Times New Roman" w:eastAsia="Times New Roman" w:hAnsi="Times New Roman" w:cs="Times New Roman"/>
          <w:color w:val="000000"/>
          <w:sz w:val="28"/>
          <w:szCs w:val="28"/>
          <w:lang w:eastAsia="ru-RU"/>
        </w:rPr>
        <w:t xml:space="preserve">область применимости созданной модели ограничена временными рядами, которые имеют годовую сезонность. </w:t>
      </w:r>
    </w:p>
    <w:p w14:paraId="7F47B83B" w14:textId="77777777" w:rsidR="00F7189D" w:rsidRPr="00324ED3" w:rsidRDefault="00F7189D" w:rsidP="00F7189D">
      <w:pPr>
        <w:spacing w:after="0" w:line="360" w:lineRule="auto"/>
        <w:ind w:firstLine="709"/>
        <w:jc w:val="both"/>
        <w:rPr>
          <w:rFonts w:ascii="Times New Roman" w:hAnsi="Times New Roman" w:cs="Times New Roman"/>
          <w:sz w:val="28"/>
        </w:rPr>
      </w:pPr>
      <w:r w:rsidRPr="00324ED3">
        <w:rPr>
          <w:rFonts w:ascii="Times New Roman" w:hAnsi="Times New Roman" w:cs="Times New Roman"/>
        </w:rPr>
        <w:br w:type="page"/>
      </w:r>
    </w:p>
    <w:p w14:paraId="7D73A00C" w14:textId="77777777" w:rsidR="00F7189D" w:rsidRPr="007F2FDD" w:rsidRDefault="00F7189D" w:rsidP="00F7189D">
      <w:pPr>
        <w:pStyle w:val="1"/>
        <w:spacing w:before="0" w:after="120" w:line="360" w:lineRule="auto"/>
        <w:jc w:val="center"/>
        <w:rPr>
          <w:rFonts w:ascii="Times New Roman" w:eastAsiaTheme="minorEastAsia" w:hAnsi="Times New Roman" w:cs="Times New Roman"/>
        </w:rPr>
      </w:pPr>
      <w:bookmarkStart w:id="185" w:name="_Toc58017209"/>
      <w:bookmarkStart w:id="186" w:name="_Toc59550699"/>
      <w:r>
        <w:rPr>
          <w:rFonts w:ascii="Times New Roman" w:eastAsiaTheme="minorEastAsia" w:hAnsi="Times New Roman" w:cs="Times New Roman"/>
          <w:color w:val="000000" w:themeColor="text1"/>
        </w:rPr>
        <w:lastRenderedPageBreak/>
        <w:t>СПИСОК И</w:t>
      </w:r>
      <w:r w:rsidRPr="001D00FD">
        <w:rPr>
          <w:rFonts w:ascii="Times New Roman" w:eastAsiaTheme="minorEastAsia" w:hAnsi="Times New Roman" w:cs="Times New Roman"/>
          <w:color w:val="000000" w:themeColor="text1"/>
        </w:rPr>
        <w:t>С</w:t>
      </w:r>
      <w:r>
        <w:rPr>
          <w:rFonts w:ascii="Times New Roman" w:eastAsiaTheme="minorEastAsia" w:hAnsi="Times New Roman" w:cs="Times New Roman"/>
          <w:color w:val="000000" w:themeColor="text1"/>
        </w:rPr>
        <w:t>П</w:t>
      </w:r>
      <w:r w:rsidRPr="001D00FD">
        <w:rPr>
          <w:rFonts w:ascii="Times New Roman" w:eastAsiaTheme="minorEastAsia" w:hAnsi="Times New Roman" w:cs="Times New Roman"/>
          <w:color w:val="000000" w:themeColor="text1"/>
        </w:rPr>
        <w:t>ОЛЬЗОВАННЫХ ИСТОЧНИКОВ:</w:t>
      </w:r>
      <w:bookmarkEnd w:id="185"/>
      <w:bookmarkEnd w:id="186"/>
    </w:p>
    <w:p w14:paraId="6CC57F0C" w14:textId="5A00B907" w:rsidR="006B395D" w:rsidRPr="000A3D78" w:rsidRDefault="006B395D" w:rsidP="000A3D78">
      <w:pPr>
        <w:spacing w:after="0" w:line="360" w:lineRule="auto"/>
        <w:ind w:firstLine="709"/>
        <w:jc w:val="both"/>
        <w:rPr>
          <w:rFonts w:ascii="Times New Roman" w:eastAsiaTheme="minorEastAsia" w:hAnsi="Times New Roman" w:cs="Times New Roman"/>
          <w:sz w:val="28"/>
          <w:szCs w:val="28"/>
        </w:rPr>
      </w:pPr>
      <w:r w:rsidRPr="000A3D78">
        <w:rPr>
          <w:rFonts w:ascii="Times New Roman" w:hAnsi="Times New Roman" w:cs="Times New Roman"/>
          <w:sz w:val="28"/>
          <w:szCs w:val="28"/>
        </w:rPr>
        <w:t>1</w:t>
      </w:r>
      <w:r w:rsidR="0078721A" w:rsidRPr="000A3D78">
        <w:rPr>
          <w:rFonts w:ascii="Times New Roman" w:hAnsi="Times New Roman" w:cs="Times New Roman"/>
          <w:sz w:val="28"/>
          <w:szCs w:val="28"/>
        </w:rPr>
        <w:t xml:space="preserve"> Овакимян, А. С. НЕЙРОСЕТЕВОЕ ПРОГНОЗИРОВАНИЕ ВРЕМЕННЫХ РЯДОВ [Электронный ресурс]: научная работа / А. С. Овакимян, С. Г. Саркиян, М. А. Зироян, В. И. Тинякова // Ереванский государственный университет [Электронный ресурс]: http://www.ysu.am/main/.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sz w:val="28"/>
          <w:szCs w:val="28"/>
        </w:rPr>
        <w:t>http://www.ysu.am/files/Paper4.pdf /</w:t>
      </w:r>
      <w:r w:rsidR="0078721A" w:rsidRPr="000A3D78">
        <w:rPr>
          <w:rFonts w:ascii="Times New Roman" w:hAnsi="Times New Roman" w:cs="Times New Roman"/>
          <w:sz w:val="28"/>
          <w:szCs w:val="28"/>
          <w:shd w:val="clear" w:color="auto" w:fill="FFFFFF"/>
        </w:rPr>
        <w:t xml:space="preserve"> (дата обращения: 18.10.2020) . - Загл. с экрана. - Яз. рус.</w:t>
      </w:r>
      <w:r w:rsidR="0078721A" w:rsidRPr="000A3D78">
        <w:rPr>
          <w:rFonts w:ascii="Times New Roman" w:eastAsiaTheme="minorEastAsia" w:hAnsi="Times New Roman" w:cs="Times New Roman"/>
          <w:sz w:val="28"/>
          <w:szCs w:val="28"/>
        </w:rPr>
        <w:t xml:space="preserve"> </w:t>
      </w:r>
    </w:p>
    <w:p w14:paraId="6FA7E0F3" w14:textId="43859D73" w:rsidR="006B395D" w:rsidRPr="000A3D78" w:rsidRDefault="006B395D"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eastAsiaTheme="minorEastAsia" w:hAnsi="Times New Roman" w:cs="Times New Roman"/>
          <w:sz w:val="28"/>
          <w:szCs w:val="28"/>
        </w:rPr>
        <w:t xml:space="preserve">2 </w:t>
      </w:r>
      <w:r w:rsidR="0078721A" w:rsidRPr="000A3D78">
        <w:rPr>
          <w:rFonts w:ascii="Times New Roman" w:hAnsi="Times New Roman" w:cs="Times New Roman"/>
          <w:sz w:val="28"/>
          <w:szCs w:val="28"/>
        </w:rPr>
        <w:t xml:space="preserve">Метод аналитического выравнивания [Электронный ресурс]:  электронная библиотека / текст доступен по лицензии </w:t>
      </w:r>
      <w:r w:rsidR="0078721A" w:rsidRPr="000A3D78">
        <w:rPr>
          <w:rFonts w:ascii="Times New Roman" w:hAnsi="Times New Roman" w:cs="Times New Roman"/>
          <w:sz w:val="28"/>
          <w:szCs w:val="28"/>
          <w:shd w:val="clear" w:color="auto" w:fill="FFFFFF"/>
        </w:rPr>
        <w:t xml:space="preserve">Creative Commons; некоммерческой организации / </w:t>
      </w:r>
      <w:r w:rsidR="0078721A" w:rsidRPr="000A3D78">
        <w:rPr>
          <w:rFonts w:ascii="Times New Roman" w:hAnsi="Times New Roman" w:cs="Times New Roman"/>
          <w:sz w:val="28"/>
          <w:szCs w:val="28"/>
        </w:rPr>
        <w:t xml:space="preserve">[Электронный ресурс]: https://laws.studio/. </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rPr>
        <w:t xml:space="preserve">-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sz w:val="28"/>
          <w:szCs w:val="28"/>
          <w:lang w:val="en-US"/>
        </w:rPr>
        <w:t>https</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laws</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studio</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uchebniki</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statistika</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metod</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analiticheskogo</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vyiravnivaniya</w:t>
      </w:r>
      <w:r w:rsidR="0078721A" w:rsidRPr="000A3D78">
        <w:rPr>
          <w:rFonts w:ascii="Times New Roman" w:eastAsiaTheme="minorEastAsia" w:hAnsi="Times New Roman" w:cs="Times New Roman"/>
          <w:sz w:val="28"/>
          <w:szCs w:val="28"/>
        </w:rPr>
        <w:t>.</w:t>
      </w:r>
      <w:r w:rsidR="0078721A" w:rsidRPr="000A3D78">
        <w:rPr>
          <w:rFonts w:ascii="Times New Roman" w:eastAsiaTheme="minorEastAsia" w:hAnsi="Times New Roman" w:cs="Times New Roman"/>
          <w:sz w:val="28"/>
          <w:szCs w:val="28"/>
          <w:lang w:val="en-US"/>
        </w:rPr>
        <w:t>html</w:t>
      </w:r>
      <w:r w:rsidR="0078721A" w:rsidRPr="000A3D78">
        <w:rPr>
          <w:rStyle w:val="a6"/>
          <w:rFonts w:ascii="Times New Roman" w:eastAsiaTheme="minorEastAsia" w:hAnsi="Times New Roman" w:cs="Times New Roman"/>
          <w:sz w:val="28"/>
          <w:szCs w:val="28"/>
        </w:rPr>
        <w:t xml:space="preserve"> </w:t>
      </w:r>
      <w:r w:rsidR="0078721A" w:rsidRPr="000A3D78">
        <w:rPr>
          <w:rFonts w:ascii="Times New Roman" w:hAnsi="Times New Roman" w:cs="Times New Roman"/>
          <w:sz w:val="28"/>
          <w:szCs w:val="28"/>
          <w:shd w:val="clear" w:color="auto" w:fill="FFFFFF"/>
        </w:rPr>
        <w:t>(дата обращения: 18.10.20120) . - Загл. с экрана. - Яз. рус.</w:t>
      </w:r>
    </w:p>
    <w:p w14:paraId="30BF01C8" w14:textId="5547420A" w:rsidR="0078721A" w:rsidRPr="000A3D78" w:rsidRDefault="0078721A"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3 Козарезова, О. Л. Компоненты временного ряда [Электронный ресурс]: Большая российская энциклопедия /  [Электронный ресурс]: https://bigenc.ru/. </w:t>
      </w:r>
      <w:r w:rsidRPr="000A3D78">
        <w:rPr>
          <w:rFonts w:ascii="Times New Roman" w:hAnsi="Times New Roman" w:cs="Times New Roman"/>
          <w:sz w:val="28"/>
          <w:szCs w:val="28"/>
          <w:shd w:val="clear" w:color="auto" w:fill="FFFFFF"/>
        </w:rPr>
        <w:t xml:space="preserve"> </w:t>
      </w:r>
      <w:r w:rsidRPr="000A3D78">
        <w:rPr>
          <w:rFonts w:ascii="Times New Roman" w:hAnsi="Times New Roman" w:cs="Times New Roman"/>
          <w:sz w:val="28"/>
          <w:szCs w:val="28"/>
        </w:rPr>
        <w:t xml:space="preserve">- </w:t>
      </w:r>
      <w:r w:rsidRPr="000A3D78">
        <w:rPr>
          <w:rFonts w:ascii="Times New Roman" w:hAnsi="Times New Roman" w:cs="Times New Roman"/>
          <w:sz w:val="28"/>
          <w:szCs w:val="28"/>
          <w:lang w:val="en-US"/>
        </w:rPr>
        <w:t>URL</w:t>
      </w:r>
      <w:r w:rsidRPr="000A3D78">
        <w:rPr>
          <w:rFonts w:ascii="Times New Roman" w:hAnsi="Times New Roman" w:cs="Times New Roman"/>
          <w:sz w:val="28"/>
          <w:szCs w:val="28"/>
        </w:rPr>
        <w:t xml:space="preserve">: </w:t>
      </w:r>
      <w:r w:rsidRPr="000A3D78">
        <w:rPr>
          <w:rFonts w:ascii="Times New Roman" w:hAnsi="Times New Roman" w:cs="Times New Roman"/>
          <w:sz w:val="28"/>
          <w:szCs w:val="28"/>
          <w:lang w:val="en-US"/>
        </w:rPr>
        <w:t>https</w:t>
      </w:r>
      <w:r w:rsidRPr="000A3D78">
        <w:rPr>
          <w:rFonts w:ascii="Times New Roman" w:hAnsi="Times New Roman" w:cs="Times New Roman"/>
          <w:sz w:val="28"/>
          <w:szCs w:val="28"/>
        </w:rPr>
        <w:t>://</w:t>
      </w:r>
      <w:r w:rsidRPr="000A3D78">
        <w:rPr>
          <w:rFonts w:ascii="Times New Roman" w:hAnsi="Times New Roman" w:cs="Times New Roman"/>
          <w:sz w:val="28"/>
          <w:szCs w:val="28"/>
          <w:lang w:val="en-US"/>
        </w:rPr>
        <w:t>bigenc</w:t>
      </w:r>
      <w:r w:rsidRPr="000A3D78">
        <w:rPr>
          <w:rFonts w:ascii="Times New Roman" w:hAnsi="Times New Roman" w:cs="Times New Roman"/>
          <w:sz w:val="28"/>
          <w:szCs w:val="28"/>
        </w:rPr>
        <w:t>.</w:t>
      </w:r>
      <w:r w:rsidRPr="000A3D78">
        <w:rPr>
          <w:rFonts w:ascii="Times New Roman" w:hAnsi="Times New Roman" w:cs="Times New Roman"/>
          <w:sz w:val="28"/>
          <w:szCs w:val="28"/>
          <w:lang w:val="en-US"/>
        </w:rPr>
        <w:t>ru</w:t>
      </w:r>
      <w:r w:rsidRPr="000A3D78">
        <w:rPr>
          <w:rFonts w:ascii="Times New Roman" w:hAnsi="Times New Roman" w:cs="Times New Roman"/>
          <w:sz w:val="28"/>
          <w:szCs w:val="28"/>
        </w:rPr>
        <w:t>/</w:t>
      </w:r>
      <w:r w:rsidRPr="000A3D78">
        <w:rPr>
          <w:rFonts w:ascii="Times New Roman" w:hAnsi="Times New Roman" w:cs="Times New Roman"/>
          <w:sz w:val="28"/>
          <w:szCs w:val="28"/>
          <w:lang w:val="en-US"/>
        </w:rPr>
        <w:t>economics</w:t>
      </w:r>
      <w:r w:rsidRPr="000A3D78">
        <w:rPr>
          <w:rFonts w:ascii="Times New Roman" w:hAnsi="Times New Roman" w:cs="Times New Roman"/>
          <w:sz w:val="28"/>
          <w:szCs w:val="28"/>
        </w:rPr>
        <w:t>/</w:t>
      </w:r>
      <w:r w:rsidRPr="000A3D78">
        <w:rPr>
          <w:rFonts w:ascii="Times New Roman" w:hAnsi="Times New Roman" w:cs="Times New Roman"/>
          <w:sz w:val="28"/>
          <w:szCs w:val="28"/>
          <w:lang w:val="en-US"/>
        </w:rPr>
        <w:t>text</w:t>
      </w:r>
      <w:r w:rsidRPr="000A3D78">
        <w:rPr>
          <w:rFonts w:ascii="Times New Roman" w:hAnsi="Times New Roman" w:cs="Times New Roman"/>
          <w:sz w:val="28"/>
          <w:szCs w:val="28"/>
        </w:rPr>
        <w:t>/2087489</w:t>
      </w:r>
      <w:r w:rsidRPr="000A3D78">
        <w:rPr>
          <w:rFonts w:ascii="Times New Roman" w:hAnsi="Times New Roman" w:cs="Times New Roman"/>
          <w:sz w:val="28"/>
          <w:szCs w:val="28"/>
          <w:shd w:val="clear" w:color="auto" w:fill="FFFFFF"/>
        </w:rPr>
        <w:t xml:space="preserve"> (дата обращения: 18.10.2020) . - Загл. с экрана. - Яз. рус.</w:t>
      </w:r>
      <w:r w:rsidRPr="000A3D78">
        <w:rPr>
          <w:rFonts w:ascii="Times New Roman" w:hAnsi="Times New Roman" w:cs="Times New Roman"/>
          <w:sz w:val="28"/>
          <w:szCs w:val="28"/>
        </w:rPr>
        <w:t xml:space="preserve"> </w:t>
      </w:r>
    </w:p>
    <w:p w14:paraId="2AB41114" w14:textId="0DE42B32" w:rsidR="0078721A" w:rsidRPr="000A3D78" w:rsidRDefault="0078721A" w:rsidP="000A3D78">
      <w:pPr>
        <w:spacing w:after="0" w:line="360" w:lineRule="auto"/>
        <w:ind w:firstLine="709"/>
        <w:jc w:val="both"/>
        <w:rPr>
          <w:rFonts w:ascii="Times New Roman" w:hAnsi="Times New Roman" w:cs="Times New Roman"/>
          <w:sz w:val="28"/>
          <w:szCs w:val="28"/>
          <w:lang w:val="en-US"/>
        </w:rPr>
      </w:pPr>
      <w:r w:rsidRPr="000A3D78">
        <w:rPr>
          <w:rFonts w:ascii="Times New Roman" w:hAnsi="Times New Roman" w:cs="Times New Roman"/>
          <w:sz w:val="28"/>
          <w:szCs w:val="28"/>
          <w:lang w:val="en-US"/>
        </w:rPr>
        <w:t>4 Winters, P. R. Forecasting sales by exponentially weighted moving averages [</w:t>
      </w:r>
      <w:r w:rsidRPr="000A3D78">
        <w:rPr>
          <w:rFonts w:ascii="Times New Roman" w:hAnsi="Times New Roman" w:cs="Times New Roman"/>
          <w:sz w:val="28"/>
          <w:szCs w:val="28"/>
        </w:rPr>
        <w:t>Электронный</w:t>
      </w:r>
      <w:r w:rsidRPr="000A3D78">
        <w:rPr>
          <w:rFonts w:ascii="Times New Roman" w:hAnsi="Times New Roman" w:cs="Times New Roman"/>
          <w:sz w:val="28"/>
          <w:szCs w:val="28"/>
          <w:lang w:val="en-US"/>
        </w:rPr>
        <w:t xml:space="preserve"> </w:t>
      </w:r>
      <w:r w:rsidRPr="000A3D78">
        <w:rPr>
          <w:rFonts w:ascii="Times New Roman" w:hAnsi="Times New Roman" w:cs="Times New Roman"/>
          <w:sz w:val="28"/>
          <w:szCs w:val="28"/>
        </w:rPr>
        <w:t>ресурс</w:t>
      </w:r>
      <w:r w:rsidRPr="000A3D78">
        <w:rPr>
          <w:rFonts w:ascii="Times New Roman" w:hAnsi="Times New Roman" w:cs="Times New Roman"/>
          <w:sz w:val="28"/>
          <w:szCs w:val="28"/>
          <w:lang w:val="en-US"/>
        </w:rPr>
        <w:t>]: ACM DIGITAL LIBRARY – Association for Computing Machinery // P. R. Winters Management Science [</w:t>
      </w:r>
      <w:r w:rsidRPr="000A3D78">
        <w:rPr>
          <w:rFonts w:ascii="Times New Roman" w:hAnsi="Times New Roman" w:cs="Times New Roman"/>
          <w:sz w:val="28"/>
          <w:szCs w:val="28"/>
        </w:rPr>
        <w:t>Электронный</w:t>
      </w:r>
      <w:r w:rsidRPr="000A3D78">
        <w:rPr>
          <w:rFonts w:ascii="Times New Roman" w:hAnsi="Times New Roman" w:cs="Times New Roman"/>
          <w:sz w:val="28"/>
          <w:szCs w:val="28"/>
          <w:lang w:val="en-US"/>
        </w:rPr>
        <w:t xml:space="preserve"> </w:t>
      </w:r>
      <w:r w:rsidRPr="000A3D78">
        <w:rPr>
          <w:rFonts w:ascii="Times New Roman" w:hAnsi="Times New Roman" w:cs="Times New Roman"/>
          <w:sz w:val="28"/>
          <w:szCs w:val="28"/>
        </w:rPr>
        <w:t>ресурс</w:t>
      </w:r>
      <w:r w:rsidRPr="000A3D78">
        <w:rPr>
          <w:rFonts w:ascii="Times New Roman" w:hAnsi="Times New Roman" w:cs="Times New Roman"/>
          <w:sz w:val="28"/>
          <w:szCs w:val="28"/>
          <w:lang w:val="en-US"/>
        </w:rPr>
        <w:t xml:space="preserve">]: https://www.acm.org/. - URL: https://dl.acm.org/doi/10.1287/mnsc.6.3.324 </w:t>
      </w:r>
      <w:r w:rsidRPr="000A3D78">
        <w:rPr>
          <w:rFonts w:ascii="Times New Roman" w:hAnsi="Times New Roman" w:cs="Times New Roman"/>
          <w:sz w:val="28"/>
          <w:szCs w:val="28"/>
          <w:shd w:val="clear" w:color="auto" w:fill="FFFFFF"/>
          <w:lang w:val="en-US"/>
        </w:rPr>
        <w:t>(</w:t>
      </w:r>
      <w:r w:rsidRPr="000A3D78">
        <w:rPr>
          <w:rFonts w:ascii="Times New Roman" w:hAnsi="Times New Roman" w:cs="Times New Roman"/>
          <w:sz w:val="28"/>
          <w:szCs w:val="28"/>
          <w:shd w:val="clear" w:color="auto" w:fill="FFFFFF"/>
        </w:rPr>
        <w:t>дата</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обращения</w:t>
      </w:r>
      <w:r w:rsidRPr="000A3D78">
        <w:rPr>
          <w:rFonts w:ascii="Times New Roman" w:hAnsi="Times New Roman" w:cs="Times New Roman"/>
          <w:sz w:val="28"/>
          <w:szCs w:val="28"/>
          <w:shd w:val="clear" w:color="auto" w:fill="FFFFFF"/>
          <w:lang w:val="en-US"/>
        </w:rPr>
        <w:t xml:space="preserve">: 18.10.2020) . - </w:t>
      </w:r>
      <w:r w:rsidRPr="000A3D78">
        <w:rPr>
          <w:rFonts w:ascii="Times New Roman" w:hAnsi="Times New Roman" w:cs="Times New Roman"/>
          <w:sz w:val="28"/>
          <w:szCs w:val="28"/>
          <w:shd w:val="clear" w:color="auto" w:fill="FFFFFF"/>
        </w:rPr>
        <w:t>Загл</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с</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экрана</w:t>
      </w:r>
      <w:r w:rsidRPr="000A3D78">
        <w:rPr>
          <w:rFonts w:ascii="Times New Roman" w:hAnsi="Times New Roman" w:cs="Times New Roman"/>
          <w:sz w:val="28"/>
          <w:szCs w:val="28"/>
          <w:shd w:val="clear" w:color="auto" w:fill="FFFFFF"/>
          <w:lang w:val="en-US"/>
        </w:rPr>
        <w:t xml:space="preserve">. - </w:t>
      </w:r>
      <w:r w:rsidRPr="000A3D78">
        <w:rPr>
          <w:rFonts w:ascii="Times New Roman" w:hAnsi="Times New Roman" w:cs="Times New Roman"/>
          <w:sz w:val="28"/>
          <w:szCs w:val="28"/>
          <w:shd w:val="clear" w:color="auto" w:fill="FFFFFF"/>
        </w:rPr>
        <w:t>Яз</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англ</w:t>
      </w:r>
      <w:r w:rsidRPr="000A3D78">
        <w:rPr>
          <w:rFonts w:ascii="Times New Roman" w:hAnsi="Times New Roman" w:cs="Times New Roman"/>
          <w:sz w:val="28"/>
          <w:szCs w:val="28"/>
          <w:shd w:val="clear" w:color="auto" w:fill="FFFFFF"/>
          <w:lang w:val="en-US"/>
        </w:rPr>
        <w:t>.</w:t>
      </w:r>
    </w:p>
    <w:p w14:paraId="0223C165" w14:textId="6CFCFA4E" w:rsidR="0078721A" w:rsidRPr="000A3D78" w:rsidRDefault="0078721A"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hAnsi="Times New Roman" w:cs="Times New Roman"/>
          <w:sz w:val="28"/>
          <w:szCs w:val="28"/>
          <w:lang w:val="en-US"/>
        </w:rPr>
        <w:t xml:space="preserve">5 </w:t>
      </w:r>
      <w:r w:rsidRPr="000A3D78">
        <w:rPr>
          <w:rFonts w:ascii="Times New Roman" w:hAnsi="Times New Roman" w:cs="Times New Roman"/>
          <w:sz w:val="28"/>
          <w:szCs w:val="28"/>
          <w:shd w:val="clear" w:color="auto" w:fill="FFFFFF"/>
        </w:rPr>
        <w:t>Википедия</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Электронный</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ресурс</w:t>
      </w:r>
      <w:r w:rsidRPr="000A3D78">
        <w:rPr>
          <w:rFonts w:ascii="Times New Roman" w:hAnsi="Times New Roman" w:cs="Times New Roman"/>
          <w:sz w:val="28"/>
          <w:szCs w:val="28"/>
          <w:shd w:val="clear" w:color="auto" w:fill="FFFFFF"/>
          <w:lang w:val="en-US"/>
        </w:rPr>
        <w:t xml:space="preserve">] : </w:t>
      </w:r>
      <w:r w:rsidRPr="000A3D78">
        <w:rPr>
          <w:rFonts w:ascii="Times New Roman" w:hAnsi="Times New Roman" w:cs="Times New Roman"/>
          <w:sz w:val="28"/>
          <w:szCs w:val="28"/>
          <w:shd w:val="clear" w:color="auto" w:fill="FFFFFF"/>
        </w:rPr>
        <w:t>свободная</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энциклопедия</w:t>
      </w:r>
      <w:r w:rsidRPr="000A3D78">
        <w:rPr>
          <w:rFonts w:ascii="Times New Roman" w:hAnsi="Times New Roman" w:cs="Times New Roman"/>
          <w:sz w:val="28"/>
          <w:szCs w:val="28"/>
          <w:shd w:val="clear" w:color="auto" w:fill="FFFFFF"/>
          <w:lang w:val="en-US"/>
        </w:rPr>
        <w:t xml:space="preserve"> / </w:t>
      </w:r>
      <w:r w:rsidRPr="000A3D78">
        <w:rPr>
          <w:rFonts w:ascii="Times New Roman" w:hAnsi="Times New Roman" w:cs="Times New Roman"/>
          <w:sz w:val="28"/>
          <w:szCs w:val="28"/>
          <w:shd w:val="clear" w:color="auto" w:fill="FFFFFF"/>
        </w:rPr>
        <w:t>текст</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доступен</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по</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лицензии</w:t>
      </w:r>
      <w:r w:rsidRPr="000A3D78">
        <w:rPr>
          <w:rFonts w:ascii="Times New Roman" w:hAnsi="Times New Roman" w:cs="Times New Roman"/>
          <w:sz w:val="28"/>
          <w:szCs w:val="28"/>
          <w:shd w:val="clear" w:color="auto" w:fill="FFFFFF"/>
          <w:lang w:val="en-US"/>
        </w:rPr>
        <w:t xml:space="preserve"> Creative Commons Attribution-ShareAlike ; Wikimedia Foundation, Inc, </w:t>
      </w:r>
      <w:r w:rsidRPr="000A3D78">
        <w:rPr>
          <w:rFonts w:ascii="Times New Roman" w:hAnsi="Times New Roman" w:cs="Times New Roman"/>
          <w:sz w:val="28"/>
          <w:szCs w:val="28"/>
          <w:shd w:val="clear" w:color="auto" w:fill="FFFFFF"/>
        </w:rPr>
        <w:t>некоммерческой</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организации</w:t>
      </w:r>
      <w:r w:rsidRPr="000A3D78">
        <w:rPr>
          <w:rFonts w:ascii="Times New Roman" w:hAnsi="Times New Roman" w:cs="Times New Roman"/>
          <w:sz w:val="28"/>
          <w:szCs w:val="28"/>
          <w:shd w:val="clear" w:color="auto" w:fill="FFFFFF"/>
          <w:lang w:val="en-US"/>
        </w:rPr>
        <w:t xml:space="preserve">. - </w:t>
      </w:r>
      <w:r w:rsidRPr="000A3D78">
        <w:rPr>
          <w:rFonts w:ascii="Times New Roman" w:hAnsi="Times New Roman" w:cs="Times New Roman"/>
          <w:sz w:val="28"/>
          <w:szCs w:val="28"/>
          <w:shd w:val="clear" w:color="auto" w:fill="FFFFFF"/>
        </w:rPr>
        <w:t>Электрон</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дан</w:t>
      </w:r>
      <w:r w:rsidRPr="000A3D78">
        <w:rPr>
          <w:rFonts w:ascii="Times New Roman" w:hAnsi="Times New Roman" w:cs="Times New Roman"/>
          <w:sz w:val="28"/>
          <w:szCs w:val="28"/>
          <w:shd w:val="clear" w:color="auto" w:fill="FFFFFF"/>
          <w:lang w:val="en-US"/>
        </w:rPr>
        <w:t xml:space="preserve">. </w:t>
      </w:r>
      <w:r w:rsidRPr="000A3D78">
        <w:rPr>
          <w:rFonts w:ascii="Times New Roman" w:hAnsi="Times New Roman" w:cs="Times New Roman"/>
          <w:sz w:val="28"/>
          <w:szCs w:val="28"/>
          <w:shd w:val="clear" w:color="auto" w:fill="FFFFFF"/>
        </w:rPr>
        <w:t>(712413 статей, 2479181 страниц, 117 104 загруженных файлов). - Wikipedia®, 2001-    . - URL: http://ru.wikipedia.org/wiki/ (дата обращения: 18.10.2020). - Загл. с экрана. - Яз. рус.</w:t>
      </w:r>
    </w:p>
    <w:p w14:paraId="14E69812" w14:textId="50ABF9D2" w:rsidR="006B395D" w:rsidRPr="00290DBE"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lang w:val="en-US"/>
        </w:rPr>
        <w:t xml:space="preserve">6 </w:t>
      </w:r>
      <w:r w:rsidRPr="000A3D78">
        <w:rPr>
          <w:rFonts w:ascii="Times New Roman" w:eastAsiaTheme="minorEastAsia" w:hAnsi="Times New Roman" w:cs="Times New Roman"/>
          <w:sz w:val="28"/>
          <w:szCs w:val="28"/>
          <w:shd w:val="clear" w:color="auto" w:fill="FFFFFF"/>
          <w:lang w:val="en-US"/>
        </w:rPr>
        <w:t>Draper N., Applied regression analysis</w:t>
      </w:r>
      <w:r w:rsidR="000D72F2" w:rsidRPr="000A3D78">
        <w:rPr>
          <w:rFonts w:ascii="Times New Roman" w:eastAsiaTheme="minorEastAsia" w:hAnsi="Times New Roman" w:cs="Times New Roman"/>
          <w:sz w:val="28"/>
          <w:szCs w:val="28"/>
          <w:shd w:val="clear" w:color="auto" w:fill="FFFFFF"/>
          <w:lang w:val="en-US"/>
        </w:rPr>
        <w:t>, 3</w:t>
      </w:r>
      <w:r w:rsidR="000D72F2" w:rsidRPr="000A3D78">
        <w:rPr>
          <w:rFonts w:ascii="Times New Roman" w:eastAsiaTheme="minorEastAsia" w:hAnsi="Times New Roman" w:cs="Times New Roman"/>
          <w:sz w:val="28"/>
          <w:szCs w:val="28"/>
          <w:shd w:val="clear" w:color="auto" w:fill="FFFFFF"/>
          <w:vertAlign w:val="superscript"/>
          <w:lang w:val="en-US"/>
        </w:rPr>
        <w:t>rd</w:t>
      </w:r>
      <w:r w:rsidR="000D72F2" w:rsidRPr="000A3D78">
        <w:rPr>
          <w:rFonts w:ascii="Times New Roman" w:eastAsiaTheme="minorEastAsia" w:hAnsi="Times New Roman" w:cs="Times New Roman"/>
          <w:sz w:val="28"/>
          <w:szCs w:val="28"/>
          <w:shd w:val="clear" w:color="auto" w:fill="FFFFFF"/>
          <w:lang w:val="en-US"/>
        </w:rPr>
        <w:t xml:space="preserve"> Edition / Norman R. Draper, Harry Smith by John Wiley&amp;sons,  – 1998. </w:t>
      </w:r>
      <w:r w:rsidR="000D72F2" w:rsidRPr="00290DBE">
        <w:rPr>
          <w:rFonts w:ascii="Times New Roman" w:eastAsiaTheme="minorEastAsia" w:hAnsi="Times New Roman" w:cs="Times New Roman"/>
          <w:sz w:val="28"/>
          <w:szCs w:val="28"/>
          <w:shd w:val="clear" w:color="auto" w:fill="FFFFFF"/>
        </w:rPr>
        <w:t xml:space="preserve">735 </w:t>
      </w:r>
      <w:r w:rsidR="000D72F2" w:rsidRPr="000A3D78">
        <w:rPr>
          <w:rFonts w:ascii="Times New Roman" w:eastAsiaTheme="minorEastAsia" w:hAnsi="Times New Roman" w:cs="Times New Roman"/>
          <w:sz w:val="28"/>
          <w:szCs w:val="28"/>
          <w:shd w:val="clear" w:color="auto" w:fill="FFFFFF"/>
          <w:lang w:val="en-US"/>
        </w:rPr>
        <w:t>c</w:t>
      </w:r>
      <w:r w:rsidR="000D72F2" w:rsidRPr="00290DBE">
        <w:rPr>
          <w:rFonts w:ascii="Times New Roman" w:eastAsiaTheme="minorEastAsia" w:hAnsi="Times New Roman" w:cs="Times New Roman"/>
          <w:sz w:val="28"/>
          <w:szCs w:val="28"/>
          <w:shd w:val="clear" w:color="auto" w:fill="FFFFFF"/>
        </w:rPr>
        <w:t>.</w:t>
      </w:r>
    </w:p>
    <w:p w14:paraId="6D64AEA5" w14:textId="59E07062"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lastRenderedPageBreak/>
        <w:t xml:space="preserve">7 </w:t>
      </w:r>
      <w:r w:rsidR="0078721A" w:rsidRPr="000A3D78">
        <w:rPr>
          <w:rFonts w:ascii="Times New Roman" w:hAnsi="Times New Roman" w:cs="Times New Roman"/>
          <w:sz w:val="28"/>
          <w:szCs w:val="28"/>
        </w:rPr>
        <w:t xml:space="preserve">Категория: Прогнозирование временных рядов [Электронный ресурс] </w:t>
      </w:r>
      <w:r w:rsidR="0078721A" w:rsidRPr="000A3D78">
        <w:rPr>
          <w:rFonts w:ascii="Times New Roman" w:hAnsi="Times New Roman" w:cs="Times New Roman"/>
          <w:sz w:val="28"/>
          <w:szCs w:val="28"/>
          <w:shd w:val="clear" w:color="auto" w:fill="FFFFFF"/>
        </w:rPr>
        <w:t xml:space="preserve">/ текст доступен по лицензии </w:t>
      </w:r>
      <w:r w:rsidR="0078721A" w:rsidRPr="000A3D78">
        <w:rPr>
          <w:rFonts w:ascii="Times New Roman" w:hAnsi="Times New Roman" w:cs="Times New Roman"/>
          <w:sz w:val="28"/>
          <w:szCs w:val="28"/>
          <w:shd w:val="clear" w:color="auto" w:fill="FFFFFF"/>
          <w:lang w:val="en-US"/>
        </w:rPr>
        <w:t>Creative</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shd w:val="clear" w:color="auto" w:fill="FFFFFF"/>
          <w:lang w:val="en-US"/>
        </w:rPr>
        <w:t>Commons</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shd w:val="clear" w:color="auto" w:fill="FFFFFF"/>
          <w:lang w:val="en-US"/>
        </w:rPr>
        <w:t>Attribution</w:t>
      </w:r>
      <w:r w:rsidR="0078721A" w:rsidRPr="000A3D78">
        <w:rPr>
          <w:rFonts w:ascii="Times New Roman" w:hAnsi="Times New Roman" w:cs="Times New Roman"/>
          <w:sz w:val="28"/>
          <w:szCs w:val="28"/>
          <w:shd w:val="clear" w:color="auto" w:fill="FFFFFF"/>
        </w:rPr>
        <w:t>-</w:t>
      </w:r>
      <w:r w:rsidR="0078721A" w:rsidRPr="000A3D78">
        <w:rPr>
          <w:rFonts w:ascii="Times New Roman" w:hAnsi="Times New Roman" w:cs="Times New Roman"/>
          <w:sz w:val="28"/>
          <w:szCs w:val="28"/>
          <w:shd w:val="clear" w:color="auto" w:fill="FFFFFF"/>
          <w:lang w:val="en-US"/>
        </w:rPr>
        <w:t>ShareAlike</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rPr>
        <w:t xml:space="preserve"> [Электронный ресурс]: </w:t>
      </w:r>
      <w:r w:rsidR="0078721A" w:rsidRPr="000A3D78">
        <w:rPr>
          <w:rFonts w:ascii="Times New Roman" w:hAnsi="Times New Roman" w:cs="Times New Roman"/>
          <w:sz w:val="28"/>
          <w:szCs w:val="28"/>
          <w:lang w:val="en-US"/>
        </w:rPr>
        <w:t>http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www</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machinelearning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ru</w:t>
      </w:r>
      <w:r w:rsidR="0078721A" w:rsidRPr="000A3D78">
        <w:rPr>
          <w:rFonts w:ascii="Times New Roman" w:hAnsi="Times New Roman" w:cs="Times New Roman"/>
          <w:sz w:val="28"/>
          <w:szCs w:val="28"/>
        </w:rPr>
        <w:t xml:space="preserve">.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hAnsi="Times New Roman" w:cs="Times New Roman"/>
          <w:sz w:val="28"/>
          <w:szCs w:val="28"/>
          <w:lang w:val="en-US"/>
        </w:rPr>
        <w:t>http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www</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machinelearning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ru</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wiki</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index</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php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title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0%9</w:t>
      </w:r>
      <w:r w:rsidR="0078721A" w:rsidRPr="000A3D78">
        <w:rPr>
          <w:rFonts w:ascii="Times New Roman" w:hAnsi="Times New Roman" w:cs="Times New Roman"/>
          <w:sz w:val="28"/>
          <w:szCs w:val="28"/>
          <w:lang w:val="en-US"/>
        </w:rPr>
        <w:t>A</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1%82%</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5%</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3%</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8%</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w:t>
      </w:r>
      <w:r w:rsidR="0078721A" w:rsidRPr="000A3D78">
        <w:rPr>
          <w:rFonts w:ascii="Times New Roman" w:hAnsi="Times New Roman" w:cs="Times New Roman"/>
          <w:sz w:val="28"/>
          <w:szCs w:val="28"/>
          <w:lang w:val="en-US"/>
        </w:rPr>
        <w:t>F</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0%9</w:t>
      </w:r>
      <w:r w:rsidR="0078721A" w:rsidRPr="000A3D78">
        <w:rPr>
          <w:rFonts w:ascii="Times New Roman" w:hAnsi="Times New Roman" w:cs="Times New Roman"/>
          <w:sz w:val="28"/>
          <w:szCs w:val="28"/>
          <w:lang w:val="en-US"/>
        </w:rPr>
        <w:t>F</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3%</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BD</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7%</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8%</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2%</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BD</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8%</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5_%</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2%</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5%</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BC</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5%</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BD</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BD</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1%85_%</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1%80%</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1%8</w:t>
      </w:r>
      <w:r w:rsidR="0078721A" w:rsidRPr="000A3D78">
        <w:rPr>
          <w:rFonts w:ascii="Times New Roman" w:hAnsi="Times New Roman" w:cs="Times New Roman"/>
          <w:sz w:val="28"/>
          <w:szCs w:val="28"/>
          <w:lang w:val="en-US"/>
        </w:rPr>
        <w:t>F</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4%</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D</w:t>
      </w:r>
      <w:r w:rsidR="0078721A" w:rsidRPr="000A3D78">
        <w:rPr>
          <w:rFonts w:ascii="Times New Roman" w:hAnsi="Times New Roman" w:cs="Times New Roman"/>
          <w:sz w:val="28"/>
          <w:szCs w:val="28"/>
        </w:rPr>
        <w:t>0%</w:t>
      </w:r>
      <w:r w:rsidR="0078721A" w:rsidRPr="000A3D78">
        <w:rPr>
          <w:rFonts w:ascii="Times New Roman" w:hAnsi="Times New Roman" w:cs="Times New Roman"/>
          <w:sz w:val="28"/>
          <w:szCs w:val="28"/>
          <w:lang w:val="en-US"/>
        </w:rPr>
        <w:t>B</w:t>
      </w:r>
      <w:r w:rsidR="0078721A" w:rsidRPr="000A3D78">
        <w:rPr>
          <w:rFonts w:ascii="Times New Roman" w:hAnsi="Times New Roman" w:cs="Times New Roman"/>
          <w:sz w:val="28"/>
          <w:szCs w:val="28"/>
        </w:rPr>
        <w:t xml:space="preserve">2 </w:t>
      </w:r>
      <w:r w:rsidR="0078721A" w:rsidRPr="000A3D78">
        <w:rPr>
          <w:rFonts w:ascii="Times New Roman" w:hAnsi="Times New Roman" w:cs="Times New Roman"/>
          <w:sz w:val="28"/>
          <w:szCs w:val="28"/>
          <w:shd w:val="clear" w:color="auto" w:fill="FFFFFF"/>
        </w:rPr>
        <w:t>(дата обращения: 18.10.2020) . - Загл. с экрана. - Яз. рус.</w:t>
      </w:r>
    </w:p>
    <w:p w14:paraId="631A02F0" w14:textId="4D4E7773" w:rsidR="0078721A" w:rsidRPr="000A3D78" w:rsidRDefault="006B395D" w:rsidP="000A3D78">
      <w:pPr>
        <w:spacing w:after="0" w:line="360" w:lineRule="auto"/>
        <w:ind w:firstLine="709"/>
        <w:jc w:val="both"/>
        <w:rPr>
          <w:rFonts w:ascii="Times New Roman" w:eastAsiaTheme="minorEastAsia" w:hAnsi="Times New Roman" w:cs="Times New Roman"/>
          <w:sz w:val="28"/>
          <w:szCs w:val="28"/>
          <w:shd w:val="clear" w:color="auto" w:fill="FFFFFF"/>
        </w:rPr>
      </w:pPr>
      <w:r w:rsidRPr="000A3D78">
        <w:rPr>
          <w:rFonts w:ascii="Times New Roman" w:eastAsiaTheme="minorEastAsia" w:hAnsi="Times New Roman" w:cs="Times New Roman"/>
          <w:sz w:val="28"/>
          <w:szCs w:val="28"/>
          <w:shd w:val="clear" w:color="auto" w:fill="FFFFFF"/>
        </w:rPr>
        <w:t xml:space="preserve">8 </w:t>
      </w:r>
      <w:r w:rsidR="0078721A" w:rsidRPr="000A3D78">
        <w:rPr>
          <w:rFonts w:ascii="Times New Roman" w:hAnsi="Times New Roman" w:cs="Times New Roman"/>
          <w:sz w:val="28"/>
          <w:szCs w:val="28"/>
        </w:rPr>
        <w:t xml:space="preserve">Метод стохастического градиента [Электронный ресурс] </w:t>
      </w:r>
      <w:r w:rsidR="0078721A" w:rsidRPr="000A3D78">
        <w:rPr>
          <w:rFonts w:ascii="Times New Roman" w:hAnsi="Times New Roman" w:cs="Times New Roman"/>
          <w:sz w:val="28"/>
          <w:szCs w:val="28"/>
          <w:shd w:val="clear" w:color="auto" w:fill="FFFFFF"/>
        </w:rPr>
        <w:t xml:space="preserve">/ текст доступен по лицензии </w:t>
      </w:r>
      <w:r w:rsidR="0078721A" w:rsidRPr="000A3D78">
        <w:rPr>
          <w:rFonts w:ascii="Times New Roman" w:hAnsi="Times New Roman" w:cs="Times New Roman"/>
          <w:sz w:val="28"/>
          <w:szCs w:val="28"/>
          <w:shd w:val="clear" w:color="auto" w:fill="FFFFFF"/>
          <w:lang w:val="en-US"/>
        </w:rPr>
        <w:t>Creative</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shd w:val="clear" w:color="auto" w:fill="FFFFFF"/>
          <w:lang w:val="en-US"/>
        </w:rPr>
        <w:t>Commons</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shd w:val="clear" w:color="auto" w:fill="FFFFFF"/>
          <w:lang w:val="en-US"/>
        </w:rPr>
        <w:t>Attribution</w:t>
      </w:r>
      <w:r w:rsidR="0078721A" w:rsidRPr="000A3D78">
        <w:rPr>
          <w:rFonts w:ascii="Times New Roman" w:hAnsi="Times New Roman" w:cs="Times New Roman"/>
          <w:sz w:val="28"/>
          <w:szCs w:val="28"/>
          <w:shd w:val="clear" w:color="auto" w:fill="FFFFFF"/>
        </w:rPr>
        <w:t>-</w:t>
      </w:r>
      <w:r w:rsidR="0078721A" w:rsidRPr="000A3D78">
        <w:rPr>
          <w:rFonts w:ascii="Times New Roman" w:hAnsi="Times New Roman" w:cs="Times New Roman"/>
          <w:sz w:val="28"/>
          <w:szCs w:val="28"/>
          <w:shd w:val="clear" w:color="auto" w:fill="FFFFFF"/>
          <w:lang w:val="en-US"/>
        </w:rPr>
        <w:t>ShareAlike</w:t>
      </w:r>
      <w:r w:rsidR="0078721A" w:rsidRPr="000A3D78">
        <w:rPr>
          <w:rFonts w:ascii="Times New Roman" w:hAnsi="Times New Roman" w:cs="Times New Roman"/>
          <w:sz w:val="28"/>
          <w:szCs w:val="28"/>
          <w:shd w:val="clear" w:color="auto" w:fill="FFFFFF"/>
        </w:rPr>
        <w:t xml:space="preserve"> //</w:t>
      </w:r>
      <w:r w:rsidR="0078721A" w:rsidRPr="000A3D78">
        <w:rPr>
          <w:rFonts w:ascii="Times New Roman" w:hAnsi="Times New Roman" w:cs="Times New Roman"/>
          <w:sz w:val="28"/>
          <w:szCs w:val="28"/>
        </w:rPr>
        <w:t xml:space="preserve"> [Электронный ресурс]: </w:t>
      </w:r>
      <w:r w:rsidR="0078721A" w:rsidRPr="000A3D78">
        <w:rPr>
          <w:rFonts w:ascii="Times New Roman" w:hAnsi="Times New Roman" w:cs="Times New Roman"/>
          <w:sz w:val="28"/>
          <w:szCs w:val="28"/>
          <w:lang w:val="en-US"/>
        </w:rPr>
        <w:t>http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www</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machinelearning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ru</w:t>
      </w:r>
      <w:r w:rsidR="0078721A" w:rsidRPr="000A3D78">
        <w:rPr>
          <w:rFonts w:ascii="Times New Roman" w:hAnsi="Times New Roman" w:cs="Times New Roman"/>
          <w:sz w:val="28"/>
          <w:szCs w:val="28"/>
        </w:rPr>
        <w:t xml:space="preserve">.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sz w:val="28"/>
          <w:szCs w:val="28"/>
          <w:shd w:val="clear" w:color="auto" w:fill="FFFFFF"/>
          <w:lang w:val="en-US"/>
        </w:rPr>
        <w:t>http</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www</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machinelearning</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ru</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wiki</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index</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php</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title</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0%9</w:t>
      </w:r>
      <w:r w:rsidR="0078721A" w:rsidRPr="000A3D78">
        <w:rPr>
          <w:rFonts w:ascii="Times New Roman" w:eastAsiaTheme="minorEastAsia" w:hAnsi="Times New Roman" w:cs="Times New Roman"/>
          <w:sz w:val="28"/>
          <w:szCs w:val="28"/>
          <w:shd w:val="clear" w:color="auto" w:fill="FFFFFF"/>
          <w:lang w:val="en-US"/>
        </w:rPr>
        <w:t>C</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5%</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1%82%</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BE</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4_%</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1%81%</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1%82%</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BE</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1%85%</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1%81%</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1%82%</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8%</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1%87%</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5%</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1%81%</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BA</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BE</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3%</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BE</w:t>
      </w:r>
      <w:r w:rsidR="0078721A" w:rsidRPr="000A3D78">
        <w:rPr>
          <w:rFonts w:ascii="Times New Roman" w:eastAsiaTheme="minorEastAsia" w:hAnsi="Times New Roman" w:cs="Times New Roman"/>
          <w:sz w:val="28"/>
          <w:szCs w:val="28"/>
          <w:shd w:val="clear" w:color="auto" w:fill="FFFFFF"/>
        </w:rPr>
        <w:t>_%</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3%</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1%80%</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4%</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8%</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5%</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BD</w:t>
      </w:r>
      <w:r w:rsidR="0078721A" w:rsidRPr="000A3D78">
        <w:rPr>
          <w:rFonts w:ascii="Times New Roman" w:eastAsiaTheme="minorEastAsia" w:hAnsi="Times New Roman" w:cs="Times New Roman"/>
          <w:sz w:val="28"/>
          <w:szCs w:val="28"/>
          <w:shd w:val="clear" w:color="auto" w:fill="FFFFFF"/>
        </w:rPr>
        <w:t>%</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1%82%</w:t>
      </w:r>
      <w:r w:rsidR="0078721A" w:rsidRPr="000A3D78">
        <w:rPr>
          <w:rFonts w:ascii="Times New Roman" w:eastAsiaTheme="minorEastAsia" w:hAnsi="Times New Roman" w:cs="Times New Roman"/>
          <w:sz w:val="28"/>
          <w:szCs w:val="28"/>
          <w:shd w:val="clear" w:color="auto" w:fill="FFFFFF"/>
          <w:lang w:val="en-US"/>
        </w:rPr>
        <w:t>D</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eastAsiaTheme="minorEastAsia" w:hAnsi="Times New Roman" w:cs="Times New Roman"/>
          <w:sz w:val="28"/>
          <w:szCs w:val="28"/>
          <w:shd w:val="clear" w:color="auto" w:fill="FFFFFF"/>
          <w:lang w:val="en-US"/>
        </w:rPr>
        <w:t>B</w:t>
      </w:r>
      <w:r w:rsidR="0078721A" w:rsidRPr="000A3D78">
        <w:rPr>
          <w:rFonts w:ascii="Times New Roman" w:eastAsiaTheme="minorEastAsia" w:hAnsi="Times New Roman" w:cs="Times New Roman"/>
          <w:sz w:val="28"/>
          <w:szCs w:val="28"/>
          <w:shd w:val="clear" w:color="auto" w:fill="FFFFFF"/>
        </w:rPr>
        <w:t>0</w:t>
      </w:r>
      <w:r w:rsidR="0078721A" w:rsidRPr="000A3D78">
        <w:rPr>
          <w:rFonts w:ascii="Times New Roman" w:hAnsi="Times New Roman" w:cs="Times New Roman"/>
          <w:sz w:val="28"/>
          <w:szCs w:val="28"/>
          <w:shd w:val="clear" w:color="auto" w:fill="FFFFFF"/>
        </w:rPr>
        <w:t xml:space="preserve"> (дата обращения: 18.10.2020) . - Загл. с экрана. - Яз. рус.</w:t>
      </w:r>
    </w:p>
    <w:p w14:paraId="5E10FEB1" w14:textId="7C6202EF" w:rsidR="006B395D" w:rsidRPr="000A3D78" w:rsidRDefault="006B395D" w:rsidP="000A3D78">
      <w:pPr>
        <w:spacing w:after="0" w:line="360" w:lineRule="auto"/>
        <w:ind w:firstLine="709"/>
        <w:jc w:val="both"/>
        <w:rPr>
          <w:rFonts w:ascii="Times New Roman" w:hAnsi="Times New Roman" w:cs="Times New Roman"/>
          <w:color w:val="000000"/>
          <w:sz w:val="28"/>
          <w:szCs w:val="28"/>
          <w:shd w:val="clear" w:color="auto" w:fill="FFFFFF"/>
        </w:rPr>
      </w:pPr>
      <w:r w:rsidRPr="000A3D78">
        <w:rPr>
          <w:rFonts w:ascii="Times New Roman" w:hAnsi="Times New Roman" w:cs="Times New Roman"/>
          <w:sz w:val="28"/>
          <w:szCs w:val="28"/>
        </w:rPr>
        <w:t xml:space="preserve">9 </w:t>
      </w:r>
      <w:r w:rsidRPr="000A3D78">
        <w:rPr>
          <w:rFonts w:ascii="Times New Roman" w:hAnsi="Times New Roman" w:cs="Times New Roman"/>
          <w:iCs/>
          <w:color w:val="000000"/>
          <w:sz w:val="28"/>
          <w:szCs w:val="28"/>
          <w:shd w:val="clear" w:color="auto" w:fill="FFFFFF"/>
        </w:rPr>
        <w:t>Лукашин Ю. П.</w:t>
      </w:r>
      <w:r w:rsidRPr="000A3D78">
        <w:rPr>
          <w:rFonts w:ascii="Times New Roman" w:hAnsi="Times New Roman" w:cs="Times New Roman"/>
          <w:color w:val="000000"/>
          <w:sz w:val="28"/>
          <w:szCs w:val="28"/>
          <w:shd w:val="clear" w:color="auto" w:fill="FFFFFF"/>
        </w:rPr>
        <w:t> Адаптивные методы краткосрочного прогнозирования временных рядов</w:t>
      </w:r>
      <w:r w:rsidR="000D72F2" w:rsidRPr="000A3D78">
        <w:rPr>
          <w:rFonts w:ascii="Times New Roman" w:hAnsi="Times New Roman" w:cs="Times New Roman"/>
          <w:color w:val="000000"/>
          <w:sz w:val="28"/>
          <w:szCs w:val="28"/>
          <w:shd w:val="clear" w:color="auto" w:fill="FFFFFF"/>
        </w:rPr>
        <w:t xml:space="preserve"> / Ю. П. Лукашин Учеб. пособие. – М.:Финансы и статистика, 2003. – 416 с.</w:t>
      </w:r>
    </w:p>
    <w:p w14:paraId="2AAC6493" w14:textId="024432B8" w:rsidR="000D72F2" w:rsidRPr="000A3D78" w:rsidRDefault="006B395D" w:rsidP="000A3D78">
      <w:pPr>
        <w:spacing w:after="0" w:line="360" w:lineRule="auto"/>
        <w:ind w:firstLine="709"/>
        <w:jc w:val="both"/>
        <w:rPr>
          <w:rFonts w:ascii="Times New Roman" w:eastAsiaTheme="minorEastAsia" w:hAnsi="Times New Roman" w:cs="Times New Roman"/>
          <w:sz w:val="28"/>
          <w:szCs w:val="28"/>
          <w:shd w:val="clear" w:color="auto" w:fill="FFFFFF"/>
        </w:rPr>
      </w:pPr>
      <w:r w:rsidRPr="000A3D78">
        <w:rPr>
          <w:rFonts w:ascii="Times New Roman" w:hAnsi="Times New Roman" w:cs="Times New Roman"/>
          <w:color w:val="000000"/>
          <w:sz w:val="28"/>
          <w:szCs w:val="28"/>
          <w:shd w:val="clear" w:color="auto" w:fill="FFFFFF"/>
        </w:rPr>
        <w:t>10</w:t>
      </w:r>
      <w:r w:rsidR="000D72F2" w:rsidRPr="000A3D78">
        <w:rPr>
          <w:rFonts w:ascii="Times New Roman" w:hAnsi="Times New Roman" w:cs="Times New Roman"/>
          <w:color w:val="000000"/>
          <w:sz w:val="28"/>
          <w:szCs w:val="28"/>
          <w:shd w:val="clear" w:color="auto" w:fill="FFFFFF"/>
        </w:rPr>
        <w:t xml:space="preserve"> </w:t>
      </w:r>
      <w:r w:rsidR="000D72F2" w:rsidRPr="000A3D78">
        <w:rPr>
          <w:rFonts w:ascii="Times New Roman" w:hAnsi="Times New Roman" w:cs="Times New Roman"/>
          <w:sz w:val="28"/>
          <w:szCs w:val="28"/>
          <w:lang w:val="en-US"/>
        </w:rPr>
        <w:t>ARIMAX</w:t>
      </w:r>
      <w:r w:rsidR="000D72F2" w:rsidRPr="000A3D78">
        <w:rPr>
          <w:rFonts w:ascii="Times New Roman" w:hAnsi="Times New Roman" w:cs="Times New Roman"/>
          <w:sz w:val="28"/>
          <w:szCs w:val="28"/>
        </w:rPr>
        <w:t xml:space="preserve"> [Электронный ресурс]</w:t>
      </w:r>
      <w:r w:rsidR="0060287F" w:rsidRPr="000A3D78">
        <w:rPr>
          <w:rFonts w:ascii="Times New Roman" w:hAnsi="Times New Roman" w:cs="Times New Roman"/>
          <w:sz w:val="28"/>
          <w:szCs w:val="28"/>
        </w:rPr>
        <w:t xml:space="preserve">: аналитическая платформа </w:t>
      </w:r>
      <w:r w:rsidR="0060287F" w:rsidRPr="000A3D78">
        <w:rPr>
          <w:rFonts w:ascii="Times New Roman" w:hAnsi="Times New Roman" w:cs="Times New Roman"/>
          <w:sz w:val="28"/>
          <w:szCs w:val="28"/>
          <w:lang w:val="en-US"/>
        </w:rPr>
        <w:t>Longinom</w:t>
      </w:r>
      <w:r w:rsidR="000D72F2" w:rsidRPr="000A3D78">
        <w:rPr>
          <w:rFonts w:ascii="Times New Roman" w:hAnsi="Times New Roman" w:cs="Times New Roman"/>
          <w:sz w:val="28"/>
          <w:szCs w:val="28"/>
        </w:rPr>
        <w:t xml:space="preserve"> </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rPr>
        <w:t xml:space="preserve"> [Электронный ресурс]: </w:t>
      </w:r>
      <w:r w:rsidR="0060287F" w:rsidRPr="000A3D78">
        <w:rPr>
          <w:rFonts w:ascii="Times New Roman" w:hAnsi="Times New Roman" w:cs="Times New Roman"/>
          <w:sz w:val="28"/>
          <w:szCs w:val="28"/>
          <w:lang w:val="en-US"/>
        </w:rPr>
        <w:t>https</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loginom</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ru</w:t>
      </w:r>
      <w:r w:rsidR="0060287F" w:rsidRPr="000A3D78">
        <w:rPr>
          <w:rFonts w:ascii="Times New Roman" w:hAnsi="Times New Roman" w:cs="Times New Roman"/>
          <w:sz w:val="28"/>
          <w:szCs w:val="28"/>
        </w:rPr>
        <w:t>/?_</w:t>
      </w:r>
      <w:r w:rsidR="0060287F" w:rsidRPr="000A3D78">
        <w:rPr>
          <w:rFonts w:ascii="Times New Roman" w:hAnsi="Times New Roman" w:cs="Times New Roman"/>
          <w:sz w:val="28"/>
          <w:szCs w:val="28"/>
          <w:lang w:val="en-US"/>
        </w:rPr>
        <w:t>ga</w:t>
      </w:r>
      <w:r w:rsidR="0060287F" w:rsidRPr="000A3D78">
        <w:rPr>
          <w:rFonts w:ascii="Times New Roman" w:hAnsi="Times New Roman" w:cs="Times New Roman"/>
          <w:sz w:val="28"/>
          <w:szCs w:val="28"/>
        </w:rPr>
        <w:t>=2.52979688.1327706481.1608642525-1988672221.1608642525</w:t>
      </w:r>
      <w:r w:rsidR="000D72F2" w:rsidRPr="000A3D78">
        <w:rPr>
          <w:rFonts w:ascii="Times New Roman" w:hAnsi="Times New Roman" w:cs="Times New Roman"/>
          <w:sz w:val="28"/>
          <w:szCs w:val="28"/>
        </w:rPr>
        <w:t xml:space="preserve">. - </w:t>
      </w:r>
      <w:r w:rsidR="000D72F2" w:rsidRPr="000A3D78">
        <w:rPr>
          <w:rFonts w:ascii="Times New Roman" w:hAnsi="Times New Roman" w:cs="Times New Roman"/>
          <w:sz w:val="28"/>
          <w:szCs w:val="28"/>
          <w:lang w:val="en-US"/>
        </w:rPr>
        <w:t>URL</w:t>
      </w:r>
      <w:r w:rsidR="000D72F2" w:rsidRPr="000A3D78">
        <w:rPr>
          <w:rFonts w:ascii="Times New Roman" w:hAnsi="Times New Roman" w:cs="Times New Roman"/>
          <w:sz w:val="28"/>
          <w:szCs w:val="28"/>
        </w:rPr>
        <w:t xml:space="preserve">: </w:t>
      </w:r>
      <w:r w:rsidR="0060287F" w:rsidRPr="000A3D78">
        <w:rPr>
          <w:rFonts w:ascii="Times New Roman" w:eastAsiaTheme="minorEastAsia" w:hAnsi="Times New Roman" w:cs="Times New Roman"/>
          <w:sz w:val="28"/>
          <w:szCs w:val="28"/>
          <w:shd w:val="clear" w:color="auto" w:fill="FFFFFF"/>
          <w:lang w:val="en-US"/>
        </w:rPr>
        <w:t>https</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help</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loginom</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ru</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userguide</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processors</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datamining</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arimax</w:t>
      </w:r>
      <w:r w:rsidR="0060287F" w:rsidRPr="000A3D78">
        <w:rPr>
          <w:rFonts w:ascii="Times New Roman" w:eastAsiaTheme="minorEastAsia" w:hAnsi="Times New Roman" w:cs="Times New Roman"/>
          <w:sz w:val="28"/>
          <w:szCs w:val="28"/>
          <w:shd w:val="clear" w:color="auto" w:fill="FFFFFF"/>
        </w:rPr>
        <w:t>.</w:t>
      </w:r>
      <w:r w:rsidR="0060287F" w:rsidRPr="000A3D78">
        <w:rPr>
          <w:rFonts w:ascii="Times New Roman" w:eastAsiaTheme="minorEastAsia" w:hAnsi="Times New Roman" w:cs="Times New Roman"/>
          <w:sz w:val="28"/>
          <w:szCs w:val="28"/>
          <w:shd w:val="clear" w:color="auto" w:fill="FFFFFF"/>
          <w:lang w:val="en-US"/>
        </w:rPr>
        <w:t>html</w:t>
      </w:r>
      <w:r w:rsidR="000D72F2" w:rsidRPr="000A3D78">
        <w:rPr>
          <w:rFonts w:ascii="Times New Roman" w:hAnsi="Times New Roman" w:cs="Times New Roman"/>
          <w:sz w:val="28"/>
          <w:szCs w:val="28"/>
          <w:shd w:val="clear" w:color="auto" w:fill="FFFFFF"/>
        </w:rPr>
        <w:t xml:space="preserve"> (дата обращения: 18.10.2020) . - Загл. с экрана. - Яз. рус.</w:t>
      </w:r>
    </w:p>
    <w:p w14:paraId="64BB5500" w14:textId="1FCD99F6" w:rsidR="0060287F" w:rsidRPr="000A3D78" w:rsidRDefault="006B395D" w:rsidP="000A3D78">
      <w:pPr>
        <w:spacing w:after="0" w:line="360" w:lineRule="auto"/>
        <w:ind w:firstLine="709"/>
        <w:jc w:val="both"/>
        <w:rPr>
          <w:rFonts w:ascii="Times New Roman" w:eastAsiaTheme="minorEastAsia" w:hAnsi="Times New Roman" w:cs="Times New Roman"/>
          <w:color w:val="222222"/>
          <w:sz w:val="28"/>
          <w:szCs w:val="28"/>
        </w:rPr>
      </w:pPr>
      <w:r w:rsidRPr="000A3D78">
        <w:rPr>
          <w:rFonts w:ascii="Times New Roman" w:eastAsiaTheme="minorEastAsia" w:hAnsi="Times New Roman" w:cs="Times New Roman"/>
          <w:color w:val="222222"/>
          <w:sz w:val="28"/>
          <w:szCs w:val="28"/>
        </w:rPr>
        <w:t xml:space="preserve">11 </w:t>
      </w:r>
      <w:r w:rsidR="0060287F" w:rsidRPr="000A3D78">
        <w:rPr>
          <w:rFonts w:ascii="Times New Roman" w:hAnsi="Times New Roman" w:cs="Times New Roman"/>
          <w:sz w:val="28"/>
          <w:szCs w:val="28"/>
        </w:rPr>
        <w:t xml:space="preserve">Модель </w:t>
      </w:r>
      <w:r w:rsidR="0060287F" w:rsidRPr="000A3D78">
        <w:rPr>
          <w:rFonts w:ascii="Times New Roman" w:hAnsi="Times New Roman" w:cs="Times New Roman"/>
          <w:sz w:val="28"/>
          <w:szCs w:val="28"/>
          <w:lang w:val="en-US"/>
        </w:rPr>
        <w:t>GARCH</w:t>
      </w:r>
      <w:r w:rsidR="0060287F" w:rsidRPr="000A3D78">
        <w:rPr>
          <w:rFonts w:ascii="Times New Roman" w:hAnsi="Times New Roman" w:cs="Times New Roman"/>
          <w:sz w:val="28"/>
          <w:szCs w:val="28"/>
        </w:rPr>
        <w:t xml:space="preserve"> (</w:t>
      </w:r>
      <w:r w:rsidR="0060287F" w:rsidRPr="000A3D78">
        <w:rPr>
          <w:rFonts w:ascii="Times New Roman" w:hAnsi="Times New Roman" w:cs="Times New Roman"/>
          <w:sz w:val="28"/>
          <w:szCs w:val="28"/>
          <w:lang w:val="en-US"/>
        </w:rPr>
        <w:t>GARCH</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model</w:t>
      </w:r>
      <w:r w:rsidR="0060287F" w:rsidRPr="000A3D78">
        <w:rPr>
          <w:rFonts w:ascii="Times New Roman" w:hAnsi="Times New Roman" w:cs="Times New Roman"/>
          <w:sz w:val="28"/>
          <w:szCs w:val="28"/>
        </w:rPr>
        <w:t xml:space="preserve">) [Электронный ресурс]: аналитическая платформа </w:t>
      </w:r>
      <w:r w:rsidR="0060287F" w:rsidRPr="000A3D78">
        <w:rPr>
          <w:rFonts w:ascii="Times New Roman" w:hAnsi="Times New Roman" w:cs="Times New Roman"/>
          <w:sz w:val="28"/>
          <w:szCs w:val="28"/>
          <w:lang w:val="en-US"/>
        </w:rPr>
        <w:t>Longinom</w:t>
      </w:r>
      <w:r w:rsidR="0060287F" w:rsidRPr="000A3D78">
        <w:rPr>
          <w:rFonts w:ascii="Times New Roman" w:hAnsi="Times New Roman" w:cs="Times New Roman"/>
          <w:sz w:val="28"/>
          <w:szCs w:val="28"/>
        </w:rPr>
        <w:t xml:space="preserve"> </w:t>
      </w:r>
      <w:r w:rsidR="0060287F" w:rsidRPr="000A3D78">
        <w:rPr>
          <w:rFonts w:ascii="Times New Roman" w:hAnsi="Times New Roman" w:cs="Times New Roman"/>
          <w:sz w:val="28"/>
          <w:szCs w:val="28"/>
          <w:shd w:val="clear" w:color="auto" w:fill="FFFFFF"/>
        </w:rPr>
        <w:t>//</w:t>
      </w:r>
      <w:r w:rsidR="0060287F" w:rsidRPr="000A3D78">
        <w:rPr>
          <w:rFonts w:ascii="Times New Roman" w:hAnsi="Times New Roman" w:cs="Times New Roman"/>
          <w:sz w:val="28"/>
          <w:szCs w:val="28"/>
        </w:rPr>
        <w:t xml:space="preserve"> [Электронный ресурс]: </w:t>
      </w:r>
      <w:r w:rsidR="0060287F" w:rsidRPr="000A3D78">
        <w:rPr>
          <w:rFonts w:ascii="Times New Roman" w:hAnsi="Times New Roman" w:cs="Times New Roman"/>
          <w:sz w:val="28"/>
          <w:szCs w:val="28"/>
          <w:lang w:val="en-US"/>
        </w:rPr>
        <w:t>https</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loginom</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ru</w:t>
      </w:r>
      <w:r w:rsidR="0060287F" w:rsidRPr="000A3D78">
        <w:rPr>
          <w:rFonts w:ascii="Times New Roman" w:hAnsi="Times New Roman" w:cs="Times New Roman"/>
          <w:sz w:val="28"/>
          <w:szCs w:val="28"/>
        </w:rPr>
        <w:t>/?_</w:t>
      </w:r>
      <w:r w:rsidR="0060287F" w:rsidRPr="000A3D78">
        <w:rPr>
          <w:rFonts w:ascii="Times New Roman" w:hAnsi="Times New Roman" w:cs="Times New Roman"/>
          <w:sz w:val="28"/>
          <w:szCs w:val="28"/>
          <w:lang w:val="en-US"/>
        </w:rPr>
        <w:t>ga</w:t>
      </w:r>
      <w:r w:rsidR="0060287F" w:rsidRPr="000A3D78">
        <w:rPr>
          <w:rFonts w:ascii="Times New Roman" w:hAnsi="Times New Roman" w:cs="Times New Roman"/>
          <w:sz w:val="28"/>
          <w:szCs w:val="28"/>
        </w:rPr>
        <w:t>=2.52979688.1327706481.1608642525-</w:t>
      </w:r>
      <w:r w:rsidR="0060287F" w:rsidRPr="000A3D78">
        <w:rPr>
          <w:rFonts w:ascii="Times New Roman" w:hAnsi="Times New Roman" w:cs="Times New Roman"/>
          <w:sz w:val="28"/>
          <w:szCs w:val="28"/>
        </w:rPr>
        <w:lastRenderedPageBreak/>
        <w:t xml:space="preserve">1988672221.1608642525. - </w:t>
      </w:r>
      <w:r w:rsidR="0060287F" w:rsidRPr="000A3D78">
        <w:rPr>
          <w:rFonts w:ascii="Times New Roman" w:hAnsi="Times New Roman" w:cs="Times New Roman"/>
          <w:sz w:val="28"/>
          <w:szCs w:val="28"/>
          <w:lang w:val="en-US"/>
        </w:rPr>
        <w:t>URL</w:t>
      </w:r>
      <w:r w:rsidR="0060287F" w:rsidRPr="000A3D78">
        <w:rPr>
          <w:rFonts w:ascii="Times New Roman" w:hAnsi="Times New Roman" w:cs="Times New Roman"/>
          <w:sz w:val="28"/>
          <w:szCs w:val="28"/>
        </w:rPr>
        <w:t xml:space="preserve">: </w:t>
      </w:r>
      <w:r w:rsidR="0060287F" w:rsidRPr="000A3D78">
        <w:rPr>
          <w:rFonts w:ascii="Times New Roman" w:eastAsia="Times New Roman" w:hAnsi="Times New Roman" w:cs="Times New Roman"/>
          <w:color w:val="222222"/>
          <w:sz w:val="28"/>
          <w:szCs w:val="28"/>
          <w:lang w:val="en-US" w:eastAsia="ru-RU"/>
        </w:rPr>
        <w:t>https</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wiki</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loginom</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ru</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articles</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garch</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model</w:t>
      </w:r>
      <w:r w:rsidR="0060287F" w:rsidRPr="000A3D78">
        <w:rPr>
          <w:rFonts w:ascii="Times New Roman" w:eastAsia="Times New Roman" w:hAnsi="Times New Roman" w:cs="Times New Roman"/>
          <w:color w:val="222222"/>
          <w:sz w:val="28"/>
          <w:szCs w:val="28"/>
          <w:lang w:eastAsia="ru-RU"/>
        </w:rPr>
        <w:t>.</w:t>
      </w:r>
      <w:r w:rsidR="0060287F" w:rsidRPr="000A3D78">
        <w:rPr>
          <w:rFonts w:ascii="Times New Roman" w:eastAsia="Times New Roman" w:hAnsi="Times New Roman" w:cs="Times New Roman"/>
          <w:color w:val="222222"/>
          <w:sz w:val="28"/>
          <w:szCs w:val="28"/>
          <w:lang w:val="en-US" w:eastAsia="ru-RU"/>
        </w:rPr>
        <w:t>html</w:t>
      </w:r>
      <w:r w:rsidR="0060287F" w:rsidRPr="000A3D78">
        <w:rPr>
          <w:rFonts w:ascii="Times New Roman" w:hAnsi="Times New Roman" w:cs="Times New Roman"/>
          <w:sz w:val="28"/>
          <w:szCs w:val="28"/>
          <w:shd w:val="clear" w:color="auto" w:fill="FFFFFF"/>
        </w:rPr>
        <w:t xml:space="preserve"> (дата обращения: 18.10.2020) . - Загл. с экрана. - Яз. рус.</w:t>
      </w:r>
    </w:p>
    <w:p w14:paraId="1F1C58EE" w14:textId="5AC0D469" w:rsidR="006B395D" w:rsidRPr="000A3D78" w:rsidRDefault="006B395D" w:rsidP="000A3D78">
      <w:pPr>
        <w:spacing w:after="0" w:line="360" w:lineRule="auto"/>
        <w:ind w:firstLine="709"/>
        <w:jc w:val="both"/>
        <w:rPr>
          <w:rFonts w:ascii="Times New Roman" w:eastAsiaTheme="minorEastAsia" w:hAnsi="Times New Roman" w:cs="Times New Roman"/>
          <w:color w:val="222222"/>
          <w:sz w:val="28"/>
          <w:szCs w:val="28"/>
        </w:rPr>
      </w:pPr>
      <w:r w:rsidRPr="000A3D78">
        <w:rPr>
          <w:rFonts w:ascii="Times New Roman" w:eastAsiaTheme="minorEastAsia" w:hAnsi="Times New Roman" w:cs="Times New Roman"/>
          <w:color w:val="222222"/>
          <w:sz w:val="28"/>
          <w:szCs w:val="28"/>
        </w:rPr>
        <w:t xml:space="preserve">12 </w:t>
      </w:r>
      <w:r w:rsidR="0060287F" w:rsidRPr="000A3D78">
        <w:rPr>
          <w:rFonts w:ascii="Times New Roman" w:eastAsiaTheme="minorEastAsia" w:hAnsi="Times New Roman" w:cs="Times New Roman"/>
          <w:color w:val="222222"/>
          <w:sz w:val="28"/>
          <w:szCs w:val="28"/>
        </w:rPr>
        <w:t xml:space="preserve"> Чучуева, И. </w:t>
      </w:r>
      <w:r w:rsidR="0060287F" w:rsidRPr="000A3D78">
        <w:rPr>
          <w:rFonts w:ascii="Times New Roman" w:hAnsi="Times New Roman" w:cs="Times New Roman"/>
          <w:sz w:val="28"/>
          <w:szCs w:val="28"/>
        </w:rPr>
        <w:t xml:space="preserve">Диссертация «Модель прогнозирования временных рядов по выборке максимального подобия» [Электронный ресурс]: Математическое бюро / Ирина Чучуева </w:t>
      </w:r>
      <w:r w:rsidR="0060287F" w:rsidRPr="000A3D78">
        <w:rPr>
          <w:rFonts w:ascii="Times New Roman" w:hAnsi="Times New Roman" w:cs="Times New Roman"/>
          <w:sz w:val="28"/>
          <w:szCs w:val="28"/>
          <w:shd w:val="clear" w:color="auto" w:fill="FFFFFF"/>
        </w:rPr>
        <w:t>//</w:t>
      </w:r>
      <w:r w:rsidR="0060287F" w:rsidRPr="000A3D78">
        <w:rPr>
          <w:rFonts w:ascii="Times New Roman" w:hAnsi="Times New Roman" w:cs="Times New Roman"/>
          <w:sz w:val="28"/>
          <w:szCs w:val="28"/>
        </w:rPr>
        <w:t xml:space="preserve"> [Электронный ресурс]: </w:t>
      </w:r>
      <w:r w:rsidR="0060287F" w:rsidRPr="000A3D78">
        <w:rPr>
          <w:rFonts w:ascii="Times New Roman" w:hAnsi="Times New Roman" w:cs="Times New Roman"/>
          <w:sz w:val="28"/>
          <w:szCs w:val="28"/>
          <w:lang w:val="en-US"/>
        </w:rPr>
        <w:t>https</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www</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mbureau</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ru</w:t>
      </w:r>
      <w:r w:rsidR="0060287F" w:rsidRPr="000A3D78">
        <w:rPr>
          <w:rFonts w:ascii="Times New Roman" w:hAnsi="Times New Roman" w:cs="Times New Roman"/>
          <w:sz w:val="28"/>
          <w:szCs w:val="28"/>
        </w:rPr>
        <w:t xml:space="preserve">/. - </w:t>
      </w:r>
      <w:r w:rsidR="0060287F" w:rsidRPr="000A3D78">
        <w:rPr>
          <w:rFonts w:ascii="Times New Roman" w:hAnsi="Times New Roman" w:cs="Times New Roman"/>
          <w:sz w:val="28"/>
          <w:szCs w:val="28"/>
          <w:lang w:val="en-US"/>
        </w:rPr>
        <w:t>URL</w:t>
      </w:r>
      <w:r w:rsidR="0060287F" w:rsidRPr="000A3D78">
        <w:rPr>
          <w:rFonts w:ascii="Times New Roman" w:hAnsi="Times New Roman" w:cs="Times New Roman"/>
          <w:sz w:val="28"/>
          <w:szCs w:val="28"/>
        </w:rPr>
        <w:t>: https://www.mbureau.ru/articles/dissertaciya-model-prognozirovaniya-vremennyh-ryadov-glava-1</w:t>
      </w:r>
      <w:r w:rsidR="0060287F" w:rsidRPr="000A3D78">
        <w:rPr>
          <w:rFonts w:ascii="Times New Roman" w:hAnsi="Times New Roman" w:cs="Times New Roman"/>
          <w:sz w:val="28"/>
          <w:szCs w:val="28"/>
          <w:shd w:val="clear" w:color="auto" w:fill="FFFFFF"/>
        </w:rPr>
        <w:t xml:space="preserve"> (дата обращения: 18.10.2020) . - Загл. с экрана. - Яз. рус.</w:t>
      </w:r>
      <w:r w:rsidR="0060287F" w:rsidRPr="000A3D78">
        <w:rPr>
          <w:rFonts w:ascii="Times New Roman" w:eastAsiaTheme="minorEastAsia" w:hAnsi="Times New Roman" w:cs="Times New Roman"/>
          <w:color w:val="222222"/>
          <w:sz w:val="28"/>
          <w:szCs w:val="28"/>
        </w:rPr>
        <w:t xml:space="preserve"> </w:t>
      </w:r>
    </w:p>
    <w:p w14:paraId="1D8C54AA" w14:textId="1B325CFB"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13 </w:t>
      </w:r>
      <w:r w:rsidR="0060287F" w:rsidRPr="000A3D78">
        <w:rPr>
          <w:rFonts w:ascii="Times New Roman" w:hAnsi="Times New Roman" w:cs="Times New Roman"/>
          <w:sz w:val="28"/>
          <w:szCs w:val="28"/>
        </w:rPr>
        <w:t xml:space="preserve"> </w:t>
      </w:r>
      <w:r w:rsidR="0060287F" w:rsidRPr="000A3D78">
        <w:rPr>
          <w:rFonts w:ascii="Times New Roman" w:hAnsi="Times New Roman" w:cs="Times New Roman"/>
          <w:sz w:val="28"/>
          <w:szCs w:val="28"/>
          <w:shd w:val="clear" w:color="auto" w:fill="FFFFFF"/>
        </w:rPr>
        <w:t xml:space="preserve">Нейронная сеть [Электронный ресурс] : свободная энциклопедия / текст доступен по лицензии </w:t>
      </w:r>
      <w:r w:rsidR="0060287F" w:rsidRPr="000A3D78">
        <w:rPr>
          <w:rFonts w:ascii="Times New Roman" w:hAnsi="Times New Roman" w:cs="Times New Roman"/>
          <w:sz w:val="28"/>
          <w:szCs w:val="28"/>
          <w:shd w:val="clear" w:color="auto" w:fill="FFFFFF"/>
          <w:lang w:val="en-US"/>
        </w:rPr>
        <w:t>Creative</w:t>
      </w:r>
      <w:r w:rsidR="0060287F" w:rsidRPr="000A3D78">
        <w:rPr>
          <w:rFonts w:ascii="Times New Roman" w:hAnsi="Times New Roman" w:cs="Times New Roman"/>
          <w:sz w:val="28"/>
          <w:szCs w:val="28"/>
          <w:shd w:val="clear" w:color="auto" w:fill="FFFFFF"/>
        </w:rPr>
        <w:t xml:space="preserve"> </w:t>
      </w:r>
      <w:r w:rsidR="0060287F" w:rsidRPr="000A3D78">
        <w:rPr>
          <w:rFonts w:ascii="Times New Roman" w:hAnsi="Times New Roman" w:cs="Times New Roman"/>
          <w:sz w:val="28"/>
          <w:szCs w:val="28"/>
          <w:shd w:val="clear" w:color="auto" w:fill="FFFFFF"/>
          <w:lang w:val="en-US"/>
        </w:rPr>
        <w:t>Commons</w:t>
      </w:r>
      <w:r w:rsidR="0060287F" w:rsidRPr="000A3D78">
        <w:rPr>
          <w:rFonts w:ascii="Times New Roman" w:hAnsi="Times New Roman" w:cs="Times New Roman"/>
          <w:sz w:val="28"/>
          <w:szCs w:val="28"/>
          <w:shd w:val="clear" w:color="auto" w:fill="FFFFFF"/>
        </w:rPr>
        <w:t xml:space="preserve"> </w:t>
      </w:r>
      <w:r w:rsidR="0060287F" w:rsidRPr="000A3D78">
        <w:rPr>
          <w:rFonts w:ascii="Times New Roman" w:hAnsi="Times New Roman" w:cs="Times New Roman"/>
          <w:sz w:val="28"/>
          <w:szCs w:val="28"/>
          <w:shd w:val="clear" w:color="auto" w:fill="FFFFFF"/>
          <w:lang w:val="en-US"/>
        </w:rPr>
        <w:t>Attribution</w:t>
      </w:r>
      <w:r w:rsidR="0060287F" w:rsidRPr="000A3D78">
        <w:rPr>
          <w:rFonts w:ascii="Times New Roman" w:hAnsi="Times New Roman" w:cs="Times New Roman"/>
          <w:sz w:val="28"/>
          <w:szCs w:val="28"/>
          <w:shd w:val="clear" w:color="auto" w:fill="FFFFFF"/>
        </w:rPr>
        <w:t>-</w:t>
      </w:r>
      <w:r w:rsidR="0060287F" w:rsidRPr="000A3D78">
        <w:rPr>
          <w:rFonts w:ascii="Times New Roman" w:hAnsi="Times New Roman" w:cs="Times New Roman"/>
          <w:sz w:val="28"/>
          <w:szCs w:val="28"/>
          <w:shd w:val="clear" w:color="auto" w:fill="FFFFFF"/>
          <w:lang w:val="en-US"/>
        </w:rPr>
        <w:t>ShareAlike</w:t>
      </w:r>
      <w:r w:rsidR="0060287F" w:rsidRPr="000A3D78">
        <w:rPr>
          <w:rFonts w:ascii="Times New Roman" w:hAnsi="Times New Roman" w:cs="Times New Roman"/>
          <w:sz w:val="28"/>
          <w:szCs w:val="28"/>
          <w:shd w:val="clear" w:color="auto" w:fill="FFFFFF"/>
        </w:rPr>
        <w:t xml:space="preserve"> ; </w:t>
      </w:r>
      <w:r w:rsidR="0060287F" w:rsidRPr="000A3D78">
        <w:rPr>
          <w:rFonts w:ascii="Times New Roman" w:hAnsi="Times New Roman" w:cs="Times New Roman"/>
          <w:sz w:val="28"/>
          <w:szCs w:val="28"/>
          <w:shd w:val="clear" w:color="auto" w:fill="FFFFFF"/>
          <w:lang w:val="en-US"/>
        </w:rPr>
        <w:t>Wikimedia</w:t>
      </w:r>
      <w:r w:rsidR="0060287F" w:rsidRPr="000A3D78">
        <w:rPr>
          <w:rFonts w:ascii="Times New Roman" w:hAnsi="Times New Roman" w:cs="Times New Roman"/>
          <w:sz w:val="28"/>
          <w:szCs w:val="28"/>
          <w:shd w:val="clear" w:color="auto" w:fill="FFFFFF"/>
        </w:rPr>
        <w:t xml:space="preserve"> </w:t>
      </w:r>
      <w:r w:rsidR="0060287F" w:rsidRPr="000A3D78">
        <w:rPr>
          <w:rFonts w:ascii="Times New Roman" w:hAnsi="Times New Roman" w:cs="Times New Roman"/>
          <w:sz w:val="28"/>
          <w:szCs w:val="28"/>
          <w:shd w:val="clear" w:color="auto" w:fill="FFFFFF"/>
          <w:lang w:val="en-US"/>
        </w:rPr>
        <w:t>Foundation</w:t>
      </w:r>
      <w:r w:rsidR="0060287F" w:rsidRPr="000A3D78">
        <w:rPr>
          <w:rFonts w:ascii="Times New Roman" w:hAnsi="Times New Roman" w:cs="Times New Roman"/>
          <w:sz w:val="28"/>
          <w:szCs w:val="28"/>
          <w:shd w:val="clear" w:color="auto" w:fill="FFFFFF"/>
        </w:rPr>
        <w:t xml:space="preserve">, </w:t>
      </w:r>
      <w:r w:rsidR="0060287F" w:rsidRPr="000A3D78">
        <w:rPr>
          <w:rFonts w:ascii="Times New Roman" w:hAnsi="Times New Roman" w:cs="Times New Roman"/>
          <w:sz w:val="28"/>
          <w:szCs w:val="28"/>
          <w:shd w:val="clear" w:color="auto" w:fill="FFFFFF"/>
          <w:lang w:val="en-US"/>
        </w:rPr>
        <w:t>Inc</w:t>
      </w:r>
      <w:r w:rsidR="0060287F" w:rsidRPr="000A3D78">
        <w:rPr>
          <w:rFonts w:ascii="Times New Roman" w:hAnsi="Times New Roman" w:cs="Times New Roman"/>
          <w:sz w:val="28"/>
          <w:szCs w:val="28"/>
          <w:shd w:val="clear" w:color="auto" w:fill="FFFFFF"/>
        </w:rPr>
        <w:t>, некоммерческой организации. - Электрон. дан. (712413 статей, 2479181 страниц, 117 104 загруженных файлов). - Wikipedia®, 2001-    . - URL:</w:t>
      </w:r>
      <w:r w:rsidR="0060287F" w:rsidRPr="000A3D78">
        <w:rPr>
          <w:rFonts w:ascii="Times New Roman" w:hAnsi="Times New Roman" w:cs="Times New Roman"/>
          <w:sz w:val="28"/>
          <w:szCs w:val="28"/>
        </w:rPr>
        <w:t xml:space="preserve"> </w:t>
      </w:r>
      <w:r w:rsidR="0060287F" w:rsidRPr="000A3D78">
        <w:rPr>
          <w:rFonts w:ascii="Times New Roman" w:hAnsi="Times New Roman" w:cs="Times New Roman"/>
          <w:sz w:val="28"/>
          <w:szCs w:val="28"/>
          <w:lang w:val="en-US"/>
        </w:rPr>
        <w:t>https</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ru</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wikipedia</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org</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wiki</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0%9</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w:t>
      </w:r>
      <w:r w:rsidR="0060287F" w:rsidRPr="000A3D78">
        <w:rPr>
          <w:rFonts w:ascii="Times New Roman" w:hAnsi="Times New Roman" w:cs="Times New Roman"/>
          <w:sz w:val="28"/>
          <w:szCs w:val="28"/>
        </w:rPr>
        <w:t>5%</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w:t>
      </w:r>
      <w:r w:rsidR="0060287F" w:rsidRPr="000A3D78">
        <w:rPr>
          <w:rFonts w:ascii="Times New Roman" w:hAnsi="Times New Roman" w:cs="Times New Roman"/>
          <w:sz w:val="28"/>
          <w:szCs w:val="28"/>
        </w:rPr>
        <w:t>9%</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1%80%</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BE</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BD</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BD</w:t>
      </w:r>
      <w:r w:rsidR="0060287F" w:rsidRPr="000A3D78">
        <w:rPr>
          <w:rFonts w:ascii="Times New Roman" w:hAnsi="Times New Roman" w:cs="Times New Roman"/>
          <w:sz w:val="28"/>
          <w:szCs w:val="28"/>
        </w:rPr>
        <w:t>%</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1%8</w:t>
      </w:r>
      <w:r w:rsidR="0060287F" w:rsidRPr="000A3D78">
        <w:rPr>
          <w:rFonts w:ascii="Times New Roman" w:hAnsi="Times New Roman" w:cs="Times New Roman"/>
          <w:sz w:val="28"/>
          <w:szCs w:val="28"/>
          <w:lang w:val="en-US"/>
        </w:rPr>
        <w:t>F</w:t>
      </w:r>
      <w:r w:rsidR="0060287F" w:rsidRPr="000A3D78">
        <w:rPr>
          <w:rFonts w:ascii="Times New Roman" w:hAnsi="Times New Roman" w:cs="Times New Roman"/>
          <w:sz w:val="28"/>
          <w:szCs w:val="28"/>
        </w:rPr>
        <w:t>_%</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1%81%</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0%</w:t>
      </w:r>
      <w:r w:rsidR="0060287F" w:rsidRPr="000A3D78">
        <w:rPr>
          <w:rFonts w:ascii="Times New Roman" w:hAnsi="Times New Roman" w:cs="Times New Roman"/>
          <w:sz w:val="28"/>
          <w:szCs w:val="28"/>
          <w:lang w:val="en-US"/>
        </w:rPr>
        <w:t>B</w:t>
      </w:r>
      <w:r w:rsidR="0060287F" w:rsidRPr="000A3D78">
        <w:rPr>
          <w:rFonts w:ascii="Times New Roman" w:hAnsi="Times New Roman" w:cs="Times New Roman"/>
          <w:sz w:val="28"/>
          <w:szCs w:val="28"/>
        </w:rPr>
        <w:t>5%</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1%82%</w:t>
      </w:r>
      <w:r w:rsidR="0060287F" w:rsidRPr="000A3D78">
        <w:rPr>
          <w:rFonts w:ascii="Times New Roman" w:hAnsi="Times New Roman" w:cs="Times New Roman"/>
          <w:sz w:val="28"/>
          <w:szCs w:val="28"/>
          <w:lang w:val="en-US"/>
        </w:rPr>
        <w:t>D</w:t>
      </w:r>
      <w:r w:rsidR="0060287F" w:rsidRPr="000A3D78">
        <w:rPr>
          <w:rFonts w:ascii="Times New Roman" w:hAnsi="Times New Roman" w:cs="Times New Roman"/>
          <w:sz w:val="28"/>
          <w:szCs w:val="28"/>
        </w:rPr>
        <w:t>1%8</w:t>
      </w:r>
      <w:r w:rsidR="0060287F" w:rsidRPr="000A3D78">
        <w:rPr>
          <w:rFonts w:ascii="Times New Roman" w:hAnsi="Times New Roman" w:cs="Times New Roman"/>
          <w:sz w:val="28"/>
          <w:szCs w:val="28"/>
          <w:lang w:val="en-US"/>
        </w:rPr>
        <w:t>C</w:t>
      </w:r>
      <w:r w:rsidR="0060287F" w:rsidRPr="000A3D78">
        <w:rPr>
          <w:rFonts w:ascii="Times New Roman" w:hAnsi="Times New Roman" w:cs="Times New Roman"/>
          <w:sz w:val="28"/>
          <w:szCs w:val="28"/>
          <w:shd w:val="clear" w:color="auto" w:fill="FFFFFF"/>
        </w:rPr>
        <w:t xml:space="preserve"> (дата обращения: 18.10.2020). - Загл. с экрана. - Яз. рус.</w:t>
      </w:r>
      <w:r w:rsidRPr="000A3D78">
        <w:rPr>
          <w:rFonts w:ascii="Times New Roman" w:hAnsi="Times New Roman" w:cs="Times New Roman"/>
          <w:sz w:val="28"/>
          <w:szCs w:val="28"/>
        </w:rPr>
        <w:t xml:space="preserve"> </w:t>
      </w:r>
    </w:p>
    <w:p w14:paraId="2B98CC0F" w14:textId="2B145E95"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14 </w:t>
      </w:r>
      <w:r w:rsidR="000D72F2" w:rsidRPr="000A3D78">
        <w:rPr>
          <w:rFonts w:ascii="Times New Roman" w:hAnsi="Times New Roman" w:cs="Times New Roman"/>
          <w:sz w:val="28"/>
          <w:szCs w:val="28"/>
        </w:rPr>
        <w:t xml:space="preserve">Минашкин, В. Г. Теория статистики [Электронный ресурс]: учебно-методический комплекс / В. Г. Минашкин, Р. А. Шмойлова, Н. А. Садовникова, Л. Г. Моисейкина, Е. С. Рыбакова // Международный консорциум «Электронный университет», Евразийский открытый институт [Электронный ресурс]: http://elibrary.bsu.az/. - </w:t>
      </w:r>
      <w:r w:rsidR="000D72F2" w:rsidRPr="000A3D78">
        <w:rPr>
          <w:rFonts w:ascii="Times New Roman" w:hAnsi="Times New Roman" w:cs="Times New Roman"/>
          <w:sz w:val="28"/>
          <w:szCs w:val="28"/>
          <w:lang w:val="en-US"/>
        </w:rPr>
        <w:t>URL</w:t>
      </w:r>
      <w:r w:rsidR="000D72F2" w:rsidRPr="000A3D78">
        <w:rPr>
          <w:rFonts w:ascii="Times New Roman" w:hAnsi="Times New Roman" w:cs="Times New Roman"/>
          <w:sz w:val="28"/>
          <w:szCs w:val="28"/>
        </w:rPr>
        <w:t xml:space="preserve">: </w:t>
      </w:r>
      <w:r w:rsidR="000D72F2" w:rsidRPr="000A3D78">
        <w:rPr>
          <w:rFonts w:ascii="Times New Roman" w:eastAsiaTheme="minorEastAsia" w:hAnsi="Times New Roman" w:cs="Times New Roman"/>
          <w:sz w:val="28"/>
          <w:szCs w:val="28"/>
        </w:rPr>
        <w:t>http://elibrary.bsu.az/books_200/N_169.pdf /</w:t>
      </w:r>
      <w:r w:rsidR="000D72F2" w:rsidRPr="000A3D78">
        <w:rPr>
          <w:rStyle w:val="a6"/>
          <w:rFonts w:ascii="Times New Roman" w:eastAsiaTheme="minorEastAsia" w:hAnsi="Times New Roman" w:cs="Times New Roman"/>
          <w:sz w:val="28"/>
          <w:szCs w:val="28"/>
        </w:rPr>
        <w:t xml:space="preserve"> </w:t>
      </w:r>
      <w:r w:rsidR="000D72F2" w:rsidRPr="000A3D78">
        <w:rPr>
          <w:rFonts w:ascii="Times New Roman" w:hAnsi="Times New Roman" w:cs="Times New Roman"/>
          <w:sz w:val="28"/>
          <w:szCs w:val="28"/>
          <w:shd w:val="clear" w:color="auto" w:fill="FFFFFF"/>
        </w:rPr>
        <w:t>(дата обращения: 18.10.2020) . - Загл. с экрана. - Яз. рус.</w:t>
      </w:r>
    </w:p>
    <w:p w14:paraId="022F3C4D" w14:textId="77777777" w:rsidR="000D72F2" w:rsidRPr="000A3D78" w:rsidRDefault="006B395D" w:rsidP="000A3D78">
      <w:pPr>
        <w:spacing w:after="0" w:line="360" w:lineRule="auto"/>
        <w:ind w:firstLine="709"/>
        <w:jc w:val="both"/>
        <w:rPr>
          <w:rFonts w:ascii="Times New Roman" w:hAnsi="Times New Roman" w:cs="Times New Roman"/>
          <w:noProof/>
          <w:sz w:val="28"/>
          <w:szCs w:val="28"/>
        </w:rPr>
      </w:pPr>
      <w:r w:rsidRPr="000A3D78">
        <w:rPr>
          <w:rFonts w:ascii="Times New Roman" w:hAnsi="Times New Roman" w:cs="Times New Roman"/>
          <w:sz w:val="28"/>
          <w:szCs w:val="28"/>
        </w:rPr>
        <w:t xml:space="preserve">15 </w:t>
      </w:r>
      <w:r w:rsidR="00087FAB" w:rsidRPr="000A3D78">
        <w:rPr>
          <w:rFonts w:ascii="Times New Roman" w:hAnsi="Times New Roman" w:cs="Times New Roman"/>
          <w:noProof/>
          <w:sz w:val="28"/>
          <w:szCs w:val="28"/>
        </w:rPr>
        <w:t>Нейронные сети. Полный курс, 2-е издание / С. Хайкин. М. : Издательский дом «Вильямс», 2006. – 1104 с.</w:t>
      </w:r>
    </w:p>
    <w:p w14:paraId="49A903F7" w14:textId="1DEE8879" w:rsidR="000D72F2" w:rsidRPr="000A3D78" w:rsidRDefault="006B395D"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hAnsi="Times New Roman" w:cs="Times New Roman"/>
          <w:noProof/>
          <w:sz w:val="28"/>
          <w:szCs w:val="28"/>
        </w:rPr>
        <w:t>16</w:t>
      </w:r>
      <w:r w:rsidR="000D72F2" w:rsidRPr="000A3D78">
        <w:rPr>
          <w:rFonts w:ascii="Times New Roman" w:hAnsi="Times New Roman" w:cs="Times New Roman"/>
          <w:noProof/>
          <w:sz w:val="28"/>
          <w:szCs w:val="28"/>
        </w:rPr>
        <w:t xml:space="preserve"> Глек, П. </w:t>
      </w:r>
      <w:r w:rsidR="000D72F2" w:rsidRPr="000A3D78">
        <w:rPr>
          <w:rFonts w:ascii="Times New Roman" w:hAnsi="Times New Roman" w:cs="Times New Roman"/>
          <w:noProof/>
          <w:sz w:val="28"/>
          <w:szCs w:val="28"/>
          <w:lang w:val="en-US"/>
        </w:rPr>
        <w:t>LSTM</w:t>
      </w:r>
      <w:r w:rsidR="000D72F2" w:rsidRPr="000A3D78">
        <w:rPr>
          <w:rFonts w:ascii="Times New Roman" w:hAnsi="Times New Roman" w:cs="Times New Roman"/>
          <w:noProof/>
          <w:sz w:val="28"/>
          <w:szCs w:val="28"/>
        </w:rPr>
        <w:t xml:space="preserve"> – нейронная сеть с долгой краткосрочной памятью, базовый курс [Электронный ресурс] // </w:t>
      </w:r>
      <w:r w:rsidR="000D72F2" w:rsidRPr="000A3D78">
        <w:rPr>
          <w:rFonts w:ascii="Times New Roman" w:hAnsi="Times New Roman" w:cs="Times New Roman"/>
          <w:sz w:val="28"/>
          <w:szCs w:val="28"/>
        </w:rPr>
        <w:t xml:space="preserve">Павел Глек [Электронный ресурс]: </w:t>
      </w:r>
      <w:r w:rsidR="000D72F2" w:rsidRPr="000A3D78">
        <w:rPr>
          <w:rFonts w:ascii="Times New Roman" w:hAnsi="Times New Roman" w:cs="Times New Roman"/>
          <w:sz w:val="28"/>
          <w:szCs w:val="28"/>
          <w:lang w:val="en-US"/>
        </w:rPr>
        <w:t>https</w:t>
      </w:r>
      <w:r w:rsidR="000D72F2" w:rsidRPr="000A3D78">
        <w:rPr>
          <w:rFonts w:ascii="Times New Roman" w:hAnsi="Times New Roman" w:cs="Times New Roman"/>
          <w:sz w:val="28"/>
          <w:szCs w:val="28"/>
        </w:rPr>
        <w:t>://</w:t>
      </w:r>
      <w:r w:rsidR="000D72F2" w:rsidRPr="000A3D78">
        <w:rPr>
          <w:rFonts w:ascii="Times New Roman" w:hAnsi="Times New Roman" w:cs="Times New Roman"/>
          <w:sz w:val="28"/>
          <w:szCs w:val="28"/>
          <w:lang w:val="en-US"/>
        </w:rPr>
        <w:t>neurohive</w:t>
      </w:r>
      <w:r w:rsidR="000D72F2" w:rsidRPr="000A3D78">
        <w:rPr>
          <w:rFonts w:ascii="Times New Roman" w:hAnsi="Times New Roman" w:cs="Times New Roman"/>
          <w:sz w:val="28"/>
          <w:szCs w:val="28"/>
        </w:rPr>
        <w:t>.</w:t>
      </w:r>
      <w:r w:rsidR="000D72F2" w:rsidRPr="000A3D78">
        <w:rPr>
          <w:rFonts w:ascii="Times New Roman" w:hAnsi="Times New Roman" w:cs="Times New Roman"/>
          <w:sz w:val="28"/>
          <w:szCs w:val="28"/>
          <w:lang w:val="en-US"/>
        </w:rPr>
        <w:t>io</w:t>
      </w:r>
      <w:r w:rsidR="000D72F2" w:rsidRPr="000A3D78">
        <w:rPr>
          <w:rFonts w:ascii="Times New Roman" w:hAnsi="Times New Roman" w:cs="Times New Roman"/>
          <w:sz w:val="28"/>
          <w:szCs w:val="28"/>
        </w:rPr>
        <w:t>/</w:t>
      </w:r>
      <w:r w:rsidR="000D72F2" w:rsidRPr="000A3D78">
        <w:rPr>
          <w:rFonts w:ascii="Times New Roman" w:hAnsi="Times New Roman" w:cs="Times New Roman"/>
          <w:sz w:val="28"/>
          <w:szCs w:val="28"/>
          <w:lang w:val="en-US"/>
        </w:rPr>
        <w:t>ru</w:t>
      </w:r>
      <w:r w:rsidR="000D72F2" w:rsidRPr="000A3D78">
        <w:rPr>
          <w:rFonts w:ascii="Times New Roman" w:hAnsi="Times New Roman" w:cs="Times New Roman"/>
          <w:sz w:val="28"/>
          <w:szCs w:val="28"/>
        </w:rPr>
        <w:t>/. -</w:t>
      </w:r>
      <w:r w:rsidR="000D72F2" w:rsidRPr="000A3D78">
        <w:rPr>
          <w:rFonts w:ascii="Times New Roman" w:hAnsi="Times New Roman" w:cs="Times New Roman"/>
          <w:noProof/>
          <w:sz w:val="28"/>
          <w:szCs w:val="28"/>
        </w:rPr>
        <w:t xml:space="preserve"> </w:t>
      </w:r>
      <w:r w:rsidR="000D72F2" w:rsidRPr="000A3D78">
        <w:rPr>
          <w:rFonts w:ascii="Times New Roman" w:hAnsi="Times New Roman" w:cs="Times New Roman"/>
          <w:sz w:val="28"/>
          <w:szCs w:val="28"/>
          <w:lang w:val="en-US"/>
        </w:rPr>
        <w:t>URL</w:t>
      </w:r>
      <w:r w:rsidR="000D72F2" w:rsidRPr="000A3D78">
        <w:rPr>
          <w:rFonts w:ascii="Times New Roman" w:hAnsi="Times New Roman" w:cs="Times New Roman"/>
          <w:sz w:val="28"/>
          <w:szCs w:val="28"/>
        </w:rPr>
        <w:t xml:space="preserve">: </w:t>
      </w:r>
      <w:r w:rsidR="000D72F2" w:rsidRPr="000A3D78">
        <w:rPr>
          <w:rFonts w:ascii="Times New Roman" w:hAnsi="Times New Roman" w:cs="Times New Roman"/>
          <w:sz w:val="28"/>
          <w:szCs w:val="28"/>
          <w:shd w:val="clear" w:color="auto" w:fill="FFFFFF"/>
          <w:lang w:val="en-US"/>
        </w:rPr>
        <w:t>https</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neurohive</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io</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ru</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osnovy</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data</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science</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lstm</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nejronnaja</w:t>
      </w:r>
      <w:r w:rsidR="000D72F2" w:rsidRPr="000A3D78">
        <w:rPr>
          <w:rFonts w:ascii="Times New Roman" w:hAnsi="Times New Roman" w:cs="Times New Roman"/>
          <w:sz w:val="28"/>
          <w:szCs w:val="28"/>
          <w:shd w:val="clear" w:color="auto" w:fill="FFFFFF"/>
        </w:rPr>
        <w:t>-</w:t>
      </w:r>
      <w:r w:rsidR="000D72F2" w:rsidRPr="000A3D78">
        <w:rPr>
          <w:rFonts w:ascii="Times New Roman" w:hAnsi="Times New Roman" w:cs="Times New Roman"/>
          <w:sz w:val="28"/>
          <w:szCs w:val="28"/>
          <w:shd w:val="clear" w:color="auto" w:fill="FFFFFF"/>
          <w:lang w:val="en-US"/>
        </w:rPr>
        <w:t>set</w:t>
      </w:r>
      <w:r w:rsidR="000D72F2" w:rsidRPr="000A3D78">
        <w:rPr>
          <w:rFonts w:ascii="Times New Roman" w:hAnsi="Times New Roman" w:cs="Times New Roman"/>
          <w:sz w:val="28"/>
          <w:szCs w:val="28"/>
          <w:shd w:val="clear" w:color="auto" w:fill="FFFFFF"/>
        </w:rPr>
        <w:t xml:space="preserve">/ </w:t>
      </w:r>
      <w:r w:rsidR="000D72F2" w:rsidRPr="000A3D78">
        <w:rPr>
          <w:rFonts w:ascii="Times New Roman" w:eastAsiaTheme="minorEastAsia" w:hAnsi="Times New Roman" w:cs="Times New Roman"/>
          <w:sz w:val="28"/>
          <w:szCs w:val="28"/>
        </w:rPr>
        <w:t>/</w:t>
      </w:r>
      <w:r w:rsidR="000D72F2" w:rsidRPr="000A3D78">
        <w:rPr>
          <w:rStyle w:val="a6"/>
          <w:rFonts w:ascii="Times New Roman" w:eastAsiaTheme="minorEastAsia" w:hAnsi="Times New Roman" w:cs="Times New Roman"/>
          <w:sz w:val="28"/>
          <w:szCs w:val="28"/>
        </w:rPr>
        <w:t xml:space="preserve"> </w:t>
      </w:r>
      <w:r w:rsidR="000D72F2" w:rsidRPr="000A3D78">
        <w:rPr>
          <w:rFonts w:ascii="Times New Roman" w:hAnsi="Times New Roman" w:cs="Times New Roman"/>
          <w:sz w:val="28"/>
          <w:szCs w:val="28"/>
          <w:shd w:val="clear" w:color="auto" w:fill="FFFFFF"/>
        </w:rPr>
        <w:t>(дата обращения: 18.10.2020) . - Загл. с экрана. - Яз. рус.</w:t>
      </w:r>
    </w:p>
    <w:p w14:paraId="3CF3F43E" w14:textId="1543EB07" w:rsidR="0060287F" w:rsidRPr="000A3D78" w:rsidRDefault="0060287F" w:rsidP="000A3D78">
      <w:pPr>
        <w:spacing w:after="0" w:line="360" w:lineRule="auto"/>
        <w:ind w:firstLine="709"/>
        <w:jc w:val="both"/>
        <w:rPr>
          <w:rFonts w:ascii="Times New Roman" w:hAnsi="Times New Roman" w:cs="Times New Roman"/>
          <w:color w:val="000000"/>
          <w:sz w:val="28"/>
          <w:szCs w:val="28"/>
          <w:shd w:val="clear" w:color="auto" w:fill="FFFFFF"/>
        </w:rPr>
      </w:pPr>
      <w:r w:rsidRPr="000A3D78">
        <w:rPr>
          <w:rFonts w:ascii="Times New Roman" w:hAnsi="Times New Roman" w:cs="Times New Roman"/>
          <w:color w:val="000000"/>
          <w:sz w:val="28"/>
          <w:szCs w:val="28"/>
          <w:shd w:val="clear" w:color="auto" w:fill="FFFFFF"/>
        </w:rPr>
        <w:lastRenderedPageBreak/>
        <w:t xml:space="preserve">17 </w:t>
      </w:r>
      <w:r w:rsidRPr="000A3D78">
        <w:rPr>
          <w:rFonts w:ascii="Times New Roman" w:hAnsi="Times New Roman" w:cs="Times New Roman"/>
          <w:noProof/>
          <w:sz w:val="28"/>
          <w:szCs w:val="28"/>
          <w:lang w:val="en-US"/>
        </w:rPr>
        <w:t>Long</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Short</w:t>
      </w:r>
      <w:r w:rsidRPr="000A3D78">
        <w:rPr>
          <w:rFonts w:ascii="Times New Roman" w:hAnsi="Times New Roman" w:cs="Times New Roman"/>
          <w:noProof/>
          <w:sz w:val="28"/>
          <w:szCs w:val="28"/>
        </w:rPr>
        <w:t>-</w:t>
      </w:r>
      <w:r w:rsidRPr="000A3D78">
        <w:rPr>
          <w:rFonts w:ascii="Times New Roman" w:hAnsi="Times New Roman" w:cs="Times New Roman"/>
          <w:noProof/>
          <w:sz w:val="28"/>
          <w:szCs w:val="28"/>
          <w:lang w:val="en-US"/>
        </w:rPr>
        <w:t>term</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Memeory</w:t>
      </w:r>
      <w:r w:rsidRPr="000A3D78">
        <w:rPr>
          <w:rFonts w:ascii="Times New Roman" w:hAnsi="Times New Roman" w:cs="Times New Roman"/>
          <w:noProof/>
          <w:sz w:val="28"/>
          <w:szCs w:val="28"/>
        </w:rPr>
        <w:t xml:space="preserve"> - </w:t>
      </w:r>
      <w:r w:rsidRPr="000A3D78">
        <w:rPr>
          <w:rFonts w:ascii="Times New Roman" w:hAnsi="Times New Roman" w:cs="Times New Roman"/>
          <w:noProof/>
          <w:sz w:val="28"/>
          <w:szCs w:val="28"/>
          <w:lang w:val="en-US"/>
        </w:rPr>
        <w:t>Neural</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Compytation</w:t>
      </w:r>
      <w:r w:rsidRPr="000A3D78">
        <w:rPr>
          <w:rFonts w:ascii="Times New Roman" w:hAnsi="Times New Roman" w:cs="Times New Roman"/>
          <w:noProof/>
          <w:sz w:val="28"/>
          <w:szCs w:val="28"/>
        </w:rPr>
        <w:t xml:space="preserve"> [Электронный ресурс]: </w:t>
      </w:r>
      <w:r w:rsidRPr="000A3D78">
        <w:rPr>
          <w:rFonts w:ascii="Times New Roman" w:hAnsi="Times New Roman" w:cs="Times New Roman"/>
          <w:noProof/>
          <w:sz w:val="28"/>
          <w:szCs w:val="28"/>
          <w:lang w:val="en-US"/>
        </w:rPr>
        <w:t>Fakultat</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fur</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Informik</w:t>
      </w:r>
      <w:r w:rsidRPr="000A3D78">
        <w:rPr>
          <w:rFonts w:ascii="Times New Roman" w:hAnsi="Times New Roman" w:cs="Times New Roman"/>
          <w:sz w:val="28"/>
          <w:szCs w:val="28"/>
        </w:rPr>
        <w:t xml:space="preserve"> </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Sepp</w:t>
      </w:r>
      <w:r w:rsidRPr="000A3D78">
        <w:rPr>
          <w:rFonts w:ascii="Times New Roman" w:hAnsi="Times New Roman" w:cs="Times New Roman"/>
          <w:noProof/>
          <w:sz w:val="28"/>
          <w:szCs w:val="28"/>
        </w:rPr>
        <w:t xml:space="preserve"> </w:t>
      </w:r>
      <w:r w:rsidRPr="000A3D78">
        <w:rPr>
          <w:rFonts w:ascii="Times New Roman" w:hAnsi="Times New Roman" w:cs="Times New Roman"/>
          <w:noProof/>
          <w:sz w:val="28"/>
          <w:szCs w:val="28"/>
          <w:lang w:val="en-US"/>
        </w:rPr>
        <w:t>Hochreiter</w:t>
      </w:r>
      <w:r w:rsidRPr="000A3D78">
        <w:rPr>
          <w:rFonts w:ascii="Times New Roman" w:hAnsi="Times New Roman" w:cs="Times New Roman"/>
          <w:noProof/>
          <w:sz w:val="28"/>
          <w:szCs w:val="28"/>
        </w:rPr>
        <w:t xml:space="preserve">, </w:t>
      </w:r>
      <w:r w:rsidRPr="000A3D78">
        <w:rPr>
          <w:rFonts w:ascii="Times New Roman" w:hAnsi="Times New Roman" w:cs="Times New Roman"/>
          <w:sz w:val="28"/>
          <w:szCs w:val="28"/>
        </w:rPr>
        <w:t>//</w:t>
      </w:r>
      <w:r w:rsidRPr="000A3D78">
        <w:rPr>
          <w:rFonts w:ascii="Times New Roman" w:hAnsi="Times New Roman" w:cs="Times New Roman"/>
          <w:sz w:val="28"/>
          <w:szCs w:val="28"/>
          <w:lang w:val="en-US"/>
        </w:rPr>
        <w:t>URL</w:t>
      </w:r>
      <w:r w:rsidRPr="000A3D78">
        <w:rPr>
          <w:rFonts w:ascii="Times New Roman" w:hAnsi="Times New Roman" w:cs="Times New Roman"/>
          <w:sz w:val="28"/>
          <w:szCs w:val="28"/>
        </w:rPr>
        <w:t xml:space="preserve">: </w:t>
      </w:r>
      <w:r w:rsidRPr="000A3D78">
        <w:rPr>
          <w:rFonts w:ascii="Times New Roman" w:hAnsi="Times New Roman" w:cs="Times New Roman"/>
          <w:color w:val="000000"/>
          <w:sz w:val="28"/>
          <w:szCs w:val="28"/>
          <w:shd w:val="clear" w:color="auto" w:fill="FFFFFF"/>
        </w:rPr>
        <w:t xml:space="preserve">https://web.archive.org/web/20161123045043/http://deeplearning.cs.cmu.edu:80/pdfs/Hochreiter97_lstm.pdf </w:t>
      </w:r>
      <w:r w:rsidRPr="000A3D78">
        <w:rPr>
          <w:rFonts w:ascii="Times New Roman" w:eastAsiaTheme="minorEastAsia" w:hAnsi="Times New Roman" w:cs="Times New Roman"/>
          <w:sz w:val="28"/>
          <w:szCs w:val="28"/>
        </w:rPr>
        <w:t>/</w:t>
      </w:r>
      <w:r w:rsidRPr="000A3D78">
        <w:rPr>
          <w:rStyle w:val="a6"/>
          <w:rFonts w:ascii="Times New Roman" w:eastAsiaTheme="minorEastAsia" w:hAnsi="Times New Roman" w:cs="Times New Roman"/>
          <w:sz w:val="28"/>
          <w:szCs w:val="28"/>
        </w:rPr>
        <w:t xml:space="preserve"> </w:t>
      </w:r>
      <w:r w:rsidRPr="000A3D78">
        <w:rPr>
          <w:rFonts w:ascii="Times New Roman" w:hAnsi="Times New Roman" w:cs="Times New Roman"/>
          <w:sz w:val="28"/>
          <w:szCs w:val="28"/>
          <w:shd w:val="clear" w:color="auto" w:fill="FFFFFF"/>
        </w:rPr>
        <w:t>(дата обращения: 18.10.2020) . - Загл. с экрана. - Яз. рус.</w:t>
      </w:r>
    </w:p>
    <w:p w14:paraId="51B952C8" w14:textId="71A36AF1" w:rsidR="006B395D" w:rsidRPr="000A3D78" w:rsidRDefault="006B395D" w:rsidP="000A3D78">
      <w:pPr>
        <w:spacing w:after="0" w:line="360" w:lineRule="auto"/>
        <w:ind w:firstLine="709"/>
        <w:jc w:val="both"/>
        <w:rPr>
          <w:rFonts w:ascii="Times New Roman" w:hAnsi="Times New Roman" w:cs="Times New Roman"/>
          <w:color w:val="000000"/>
          <w:sz w:val="28"/>
          <w:szCs w:val="28"/>
          <w:shd w:val="clear" w:color="auto" w:fill="FFFFFF"/>
        </w:rPr>
      </w:pPr>
      <w:r w:rsidRPr="000A3D78">
        <w:rPr>
          <w:rFonts w:ascii="Times New Roman" w:hAnsi="Times New Roman" w:cs="Times New Roman"/>
          <w:color w:val="000000"/>
          <w:sz w:val="28"/>
          <w:szCs w:val="28"/>
          <w:shd w:val="clear" w:color="auto" w:fill="FFFFFF"/>
        </w:rPr>
        <w:t xml:space="preserve">18 </w:t>
      </w:r>
      <w:r w:rsidR="00087FAB" w:rsidRPr="000A3D78">
        <w:rPr>
          <w:rFonts w:ascii="Times New Roman" w:hAnsi="Times New Roman" w:cs="Times New Roman"/>
          <w:sz w:val="28"/>
          <w:szCs w:val="28"/>
          <w:shd w:val="clear" w:color="auto" w:fill="FFFFFF"/>
          <w:lang w:val="en-US"/>
        </w:rPr>
        <w:t>Belek</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G</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Gru</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vs</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lstm</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rPr>
        <w:t xml:space="preserve">[Электронный ресурс]: </w:t>
      </w:r>
      <w:r w:rsidR="00087FAB" w:rsidRPr="000A3D78">
        <w:rPr>
          <w:rFonts w:ascii="Times New Roman" w:hAnsi="Times New Roman" w:cs="Times New Roman"/>
          <w:sz w:val="28"/>
          <w:szCs w:val="28"/>
          <w:lang w:val="en-US"/>
        </w:rPr>
        <w:t>Polarwinco</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Education</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G</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Belek</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lang w:val="en-US"/>
        </w:rPr>
        <w:t>https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polarwinco</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com</w:t>
      </w:r>
      <w:r w:rsidR="00087FAB" w:rsidRPr="000A3D78">
        <w:rPr>
          <w:rFonts w:ascii="Times New Roman" w:hAnsi="Times New Roman" w:cs="Times New Roman"/>
          <w:sz w:val="28"/>
          <w:szCs w:val="28"/>
        </w:rPr>
        <w:t>/</w:t>
      </w:r>
      <w:hyperlink w:history="1"/>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shd w:val="clear" w:color="auto" w:fill="FFFFFF"/>
          <w:lang w:val="en-US"/>
        </w:rPr>
        <w:t>https</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shd w:val="clear" w:color="auto" w:fill="FFFFFF"/>
          <w:lang w:val="en-US"/>
        </w:rPr>
        <w:t>polarwinco</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shd w:val="clear" w:color="auto" w:fill="FFFFFF"/>
          <w:lang w:val="en-US"/>
        </w:rPr>
        <w:t>com</w:t>
      </w:r>
      <w:r w:rsidR="00087FAB" w:rsidRPr="000A3D78">
        <w:rPr>
          <w:rFonts w:ascii="Times New Roman" w:hAnsi="Times New Roman" w:cs="Times New Roman"/>
          <w:sz w:val="28"/>
          <w:szCs w:val="28"/>
          <w:shd w:val="clear" w:color="auto" w:fill="FFFFFF"/>
        </w:rPr>
        <w:t>/2019/03/06/</w:t>
      </w:r>
      <w:r w:rsidR="00087FAB" w:rsidRPr="000A3D78">
        <w:rPr>
          <w:rFonts w:ascii="Times New Roman" w:hAnsi="Times New Roman" w:cs="Times New Roman"/>
          <w:sz w:val="28"/>
          <w:szCs w:val="28"/>
          <w:shd w:val="clear" w:color="auto" w:fill="FFFFFF"/>
          <w:lang w:val="en-US"/>
        </w:rPr>
        <w:t>gru</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shd w:val="clear" w:color="auto" w:fill="FFFFFF"/>
          <w:lang w:val="en-US"/>
        </w:rPr>
        <w:t>vs</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shd w:val="clear" w:color="auto" w:fill="FFFFFF"/>
          <w:lang w:val="en-US"/>
        </w:rPr>
        <w:t>lstm</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англ.</w:t>
      </w:r>
    </w:p>
    <w:p w14:paraId="4DA9AA22" w14:textId="61562053" w:rsidR="006B395D" w:rsidRPr="000A3D78" w:rsidRDefault="006B395D" w:rsidP="000A3D78">
      <w:pPr>
        <w:spacing w:after="0" w:line="360" w:lineRule="auto"/>
        <w:ind w:firstLine="709"/>
        <w:jc w:val="both"/>
        <w:rPr>
          <w:rFonts w:ascii="Times New Roman" w:hAnsi="Times New Roman" w:cs="Times New Roman"/>
          <w:sz w:val="28"/>
          <w:szCs w:val="28"/>
          <w:lang w:val="en-US"/>
        </w:rPr>
      </w:pPr>
      <w:r w:rsidRPr="000A3D78">
        <w:rPr>
          <w:rFonts w:ascii="Times New Roman" w:hAnsi="Times New Roman" w:cs="Times New Roman"/>
          <w:color w:val="000000"/>
          <w:sz w:val="28"/>
          <w:szCs w:val="28"/>
          <w:shd w:val="clear" w:color="auto" w:fill="FFFFFF"/>
          <w:lang w:val="en-US"/>
        </w:rPr>
        <w:t xml:space="preserve">19 </w:t>
      </w:r>
      <w:r w:rsidRPr="000A3D78">
        <w:rPr>
          <w:rFonts w:ascii="Times New Roman" w:hAnsi="Times New Roman" w:cs="Times New Roman"/>
          <w:sz w:val="28"/>
          <w:szCs w:val="28"/>
          <w:lang w:val="en-US"/>
        </w:rPr>
        <w:t>Hannes Y.Y., Webb P. Classification and regression trees: A User Manual for IdentifyingIndicators of Vulnerability to Famine and Chronic Food Insecurity</w:t>
      </w:r>
    </w:p>
    <w:p w14:paraId="00F0AE47" w14:textId="5A7B3532"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20 </w:t>
      </w:r>
      <w:r w:rsidR="00087FAB" w:rsidRPr="000A3D78">
        <w:rPr>
          <w:rFonts w:ascii="Times New Roman" w:hAnsi="Times New Roman" w:cs="Times New Roman"/>
          <w:sz w:val="28"/>
          <w:szCs w:val="28"/>
        </w:rPr>
        <w:t xml:space="preserve">Пять ключевых библиотек и пакетов для анализа данных на </w:t>
      </w:r>
      <w:r w:rsidR="00087FAB" w:rsidRPr="000A3D78">
        <w:rPr>
          <w:rFonts w:ascii="Times New Roman" w:hAnsi="Times New Roman" w:cs="Times New Roman"/>
          <w:sz w:val="28"/>
          <w:szCs w:val="28"/>
          <w:lang w:val="en-US"/>
        </w:rPr>
        <w:t>Python</w:t>
      </w:r>
      <w:r w:rsidR="00087FAB" w:rsidRPr="000A3D78">
        <w:rPr>
          <w:rFonts w:ascii="Times New Roman" w:hAnsi="Times New Roman" w:cs="Times New Roman"/>
          <w:sz w:val="28"/>
          <w:szCs w:val="28"/>
        </w:rPr>
        <w:t xml:space="preserve"> [Электронный ресурс]: https://techrocks.ru/.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https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techrocks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ru</w:t>
      </w:r>
      <w:r w:rsidR="00087FAB" w:rsidRPr="000A3D78">
        <w:rPr>
          <w:rFonts w:ascii="Times New Roman" w:hAnsi="Times New Roman" w:cs="Times New Roman"/>
          <w:sz w:val="28"/>
          <w:szCs w:val="28"/>
        </w:rPr>
        <w:t>/2018/07/22/5-</w:t>
      </w:r>
      <w:r w:rsidR="00087FAB" w:rsidRPr="000A3D78">
        <w:rPr>
          <w:rFonts w:ascii="Times New Roman" w:hAnsi="Times New Roman" w:cs="Times New Roman"/>
          <w:sz w:val="28"/>
          <w:szCs w:val="28"/>
          <w:lang w:val="en-US"/>
        </w:rPr>
        <w:t>key</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libraries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and</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packets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for</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data</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analysis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in</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python</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shd w:val="clear" w:color="auto" w:fill="FFFFFF"/>
        </w:rPr>
        <w:t xml:space="preserve"> (дата обращения: 18.10.2020) . - Загл. с экрана. - Яз. рус.</w:t>
      </w:r>
    </w:p>
    <w:p w14:paraId="2C5A77B1" w14:textId="6E28D515" w:rsidR="006B395D" w:rsidRPr="00290DBE" w:rsidRDefault="006B395D" w:rsidP="000A3D78">
      <w:pPr>
        <w:spacing w:after="0" w:line="360" w:lineRule="auto"/>
        <w:ind w:firstLine="709"/>
        <w:jc w:val="both"/>
        <w:rPr>
          <w:rFonts w:ascii="Times New Roman" w:hAnsi="Times New Roman" w:cs="Times New Roman"/>
          <w:sz w:val="28"/>
          <w:szCs w:val="28"/>
          <w:shd w:val="clear" w:color="auto" w:fill="FFFFFF"/>
        </w:rPr>
      </w:pPr>
      <w:r w:rsidRPr="00290DBE">
        <w:rPr>
          <w:rFonts w:ascii="Times New Roman" w:hAnsi="Times New Roman" w:cs="Times New Roman"/>
          <w:sz w:val="28"/>
          <w:szCs w:val="28"/>
        </w:rPr>
        <w:t>21</w:t>
      </w:r>
      <w:r w:rsidR="0078721A" w:rsidRPr="00290DBE">
        <w:rPr>
          <w:rFonts w:ascii="Times New Roman" w:hAnsi="Times New Roman" w:cs="Times New Roman"/>
          <w:sz w:val="28"/>
          <w:szCs w:val="28"/>
        </w:rPr>
        <w:t xml:space="preserve"> </w:t>
      </w:r>
      <w:r w:rsidR="0078721A" w:rsidRPr="000A3D78">
        <w:rPr>
          <w:rFonts w:ascii="Times New Roman" w:eastAsiaTheme="minorEastAsia" w:hAnsi="Times New Roman" w:cs="Times New Roman"/>
          <w:bCs/>
          <w:sz w:val="28"/>
          <w:szCs w:val="28"/>
          <w:lang w:val="en-US"/>
        </w:rPr>
        <w:t>Monthly</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Bulletin</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of</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Statistics</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Analytical</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Trade</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Tables</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rPr>
        <w:t>Электронный</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rPr>
        <w:t>ресурс</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UN</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TRADE</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STATISTICS</w:t>
      </w:r>
      <w:r w:rsidR="0078721A" w:rsidRPr="00290DBE">
        <w:rPr>
          <w:rFonts w:ascii="Times New Roman" w:eastAsiaTheme="minorEastAsia" w:hAnsi="Times New Roman" w:cs="Times New Roman"/>
          <w:bCs/>
          <w:sz w:val="28"/>
          <w:szCs w:val="28"/>
        </w:rPr>
        <w:t xml:space="preserve"> // [</w:t>
      </w:r>
      <w:r w:rsidR="0078721A" w:rsidRPr="000A3D78">
        <w:rPr>
          <w:rFonts w:ascii="Times New Roman" w:eastAsiaTheme="minorEastAsia" w:hAnsi="Times New Roman" w:cs="Times New Roman"/>
          <w:bCs/>
          <w:sz w:val="28"/>
          <w:szCs w:val="28"/>
        </w:rPr>
        <w:t>Электронный</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rPr>
        <w:t>ресурс</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https</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www</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un</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org</w:t>
      </w:r>
      <w:r w:rsidR="0078721A" w:rsidRPr="00290DBE">
        <w:rPr>
          <w:rFonts w:ascii="Times New Roman" w:eastAsiaTheme="minorEastAsia" w:hAnsi="Times New Roman" w:cs="Times New Roman"/>
          <w:bCs/>
          <w:sz w:val="28"/>
          <w:szCs w:val="28"/>
        </w:rPr>
        <w:t xml:space="preserve">/ - </w:t>
      </w:r>
      <w:r w:rsidR="0078721A" w:rsidRPr="000A3D78">
        <w:rPr>
          <w:rFonts w:ascii="Times New Roman" w:eastAsiaTheme="minorEastAsia" w:hAnsi="Times New Roman" w:cs="Times New Roman"/>
          <w:bCs/>
          <w:sz w:val="28"/>
          <w:szCs w:val="28"/>
          <w:lang w:val="en-US"/>
        </w:rPr>
        <w:t>URL</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https</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unstats</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un</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org</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unsd</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trade</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data</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tables</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asp</w:t>
      </w:r>
      <w:r w:rsidR="0078721A" w:rsidRPr="00290DBE">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monthlytotal</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rPr>
        <w:t>дата</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rPr>
        <w:t>обращения</w:t>
      </w:r>
      <w:r w:rsidR="0078721A" w:rsidRPr="00290DBE">
        <w:rPr>
          <w:rFonts w:ascii="Times New Roman" w:eastAsiaTheme="minorEastAsia" w:hAnsi="Times New Roman" w:cs="Times New Roman"/>
          <w:bCs/>
          <w:sz w:val="28"/>
          <w:szCs w:val="28"/>
        </w:rPr>
        <w:t xml:space="preserve">: 18.10.2020) . - </w:t>
      </w:r>
      <w:r w:rsidR="0078721A" w:rsidRPr="000A3D78">
        <w:rPr>
          <w:rFonts w:ascii="Times New Roman" w:eastAsiaTheme="minorEastAsia" w:hAnsi="Times New Roman" w:cs="Times New Roman"/>
          <w:bCs/>
          <w:sz w:val="28"/>
          <w:szCs w:val="28"/>
        </w:rPr>
        <w:t>Загл</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rPr>
        <w:t>с</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rPr>
        <w:t>экрана</w:t>
      </w:r>
      <w:r w:rsidR="0078721A" w:rsidRPr="00290DBE">
        <w:rPr>
          <w:rFonts w:ascii="Times New Roman" w:eastAsiaTheme="minorEastAsia" w:hAnsi="Times New Roman" w:cs="Times New Roman"/>
          <w:bCs/>
          <w:sz w:val="28"/>
          <w:szCs w:val="28"/>
        </w:rPr>
        <w:t xml:space="preserve">. - </w:t>
      </w:r>
      <w:r w:rsidR="0078721A" w:rsidRPr="000A3D78">
        <w:rPr>
          <w:rFonts w:ascii="Times New Roman" w:eastAsiaTheme="minorEastAsia" w:hAnsi="Times New Roman" w:cs="Times New Roman"/>
          <w:bCs/>
          <w:sz w:val="28"/>
          <w:szCs w:val="28"/>
        </w:rPr>
        <w:t>Яз</w:t>
      </w:r>
      <w:r w:rsidR="0078721A" w:rsidRPr="00290DBE">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rPr>
        <w:t>англ</w:t>
      </w:r>
    </w:p>
    <w:p w14:paraId="25AE86FD" w14:textId="7F11352B" w:rsidR="006B395D" w:rsidRPr="000A3D78" w:rsidRDefault="006B395D" w:rsidP="000A3D78">
      <w:pPr>
        <w:spacing w:after="0" w:line="360" w:lineRule="auto"/>
        <w:ind w:firstLine="709"/>
        <w:jc w:val="both"/>
        <w:rPr>
          <w:rFonts w:ascii="Times New Roman" w:eastAsiaTheme="minorEastAsia" w:hAnsi="Times New Roman" w:cs="Times New Roman"/>
          <w:sz w:val="28"/>
          <w:szCs w:val="28"/>
        </w:rPr>
      </w:pPr>
      <w:r w:rsidRPr="000A3D78">
        <w:rPr>
          <w:rFonts w:ascii="Times New Roman" w:hAnsi="Times New Roman" w:cs="Times New Roman"/>
          <w:sz w:val="28"/>
          <w:szCs w:val="28"/>
        </w:rPr>
        <w:t xml:space="preserve">22 </w:t>
      </w:r>
      <w:r w:rsidR="00087FAB" w:rsidRPr="000A3D78">
        <w:rPr>
          <w:rFonts w:ascii="Times New Roman" w:hAnsi="Times New Roman" w:cs="Times New Roman"/>
          <w:sz w:val="28"/>
          <w:szCs w:val="28"/>
        </w:rPr>
        <w:t xml:space="preserve"> Метод Бокса-Кокса [Электронный ресурс] </w:t>
      </w:r>
      <w:r w:rsidR="00087FAB" w:rsidRPr="000A3D78">
        <w:rPr>
          <w:rFonts w:ascii="Times New Roman" w:hAnsi="Times New Roman" w:cs="Times New Roman"/>
          <w:sz w:val="28"/>
          <w:szCs w:val="28"/>
          <w:shd w:val="clear" w:color="auto" w:fill="FFFFFF"/>
        </w:rPr>
        <w:t xml:space="preserve">/ текст доступен по лицензии </w:t>
      </w:r>
      <w:r w:rsidR="00087FAB" w:rsidRPr="000A3D78">
        <w:rPr>
          <w:rFonts w:ascii="Times New Roman" w:hAnsi="Times New Roman" w:cs="Times New Roman"/>
          <w:sz w:val="28"/>
          <w:szCs w:val="28"/>
          <w:shd w:val="clear" w:color="auto" w:fill="FFFFFF"/>
          <w:lang w:val="en-US"/>
        </w:rPr>
        <w:t>Creative</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Commons</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shd w:val="clear" w:color="auto" w:fill="FFFFFF"/>
          <w:lang w:val="en-US"/>
        </w:rPr>
        <w:t>Attribution</w:t>
      </w:r>
      <w:r w:rsidR="00087FAB" w:rsidRPr="000A3D78">
        <w:rPr>
          <w:rFonts w:ascii="Times New Roman" w:hAnsi="Times New Roman" w:cs="Times New Roman"/>
          <w:sz w:val="28"/>
          <w:szCs w:val="28"/>
          <w:shd w:val="clear" w:color="auto" w:fill="FFFFFF"/>
        </w:rPr>
        <w:t>-</w:t>
      </w:r>
      <w:r w:rsidR="00087FAB" w:rsidRPr="000A3D78">
        <w:rPr>
          <w:rFonts w:ascii="Times New Roman" w:hAnsi="Times New Roman" w:cs="Times New Roman"/>
          <w:sz w:val="28"/>
          <w:szCs w:val="28"/>
          <w:shd w:val="clear" w:color="auto" w:fill="FFFFFF"/>
          <w:lang w:val="en-US"/>
        </w:rPr>
        <w:t>ShareAlike</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lang w:val="en-US"/>
        </w:rPr>
        <w:t>http</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www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machinelearning</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ru</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sz w:val="28"/>
          <w:szCs w:val="28"/>
          <w:lang w:val="en-US"/>
        </w:rPr>
        <w:t>http</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www</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machinelearning</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ru</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wiki</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index</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php</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title</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0%9</w:t>
      </w:r>
      <w:r w:rsidR="00087FAB" w:rsidRPr="000A3D78">
        <w:rPr>
          <w:rFonts w:ascii="Times New Roman" w:eastAsiaTheme="minorEastAsia" w:hAnsi="Times New Roman" w:cs="Times New Roman"/>
          <w:sz w:val="28"/>
          <w:szCs w:val="28"/>
          <w:lang w:val="en-US"/>
        </w:rPr>
        <w:t>C</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w:t>
      </w:r>
      <w:r w:rsidR="00087FAB" w:rsidRPr="000A3D78">
        <w:rPr>
          <w:rFonts w:ascii="Times New Roman" w:eastAsiaTheme="minorEastAsia" w:hAnsi="Times New Roman" w:cs="Times New Roman"/>
          <w:sz w:val="28"/>
          <w:szCs w:val="28"/>
        </w:rPr>
        <w:t>5%</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1%82%</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BE</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w:t>
      </w:r>
      <w:r w:rsidR="00087FAB" w:rsidRPr="000A3D78">
        <w:rPr>
          <w:rFonts w:ascii="Times New Roman" w:eastAsiaTheme="minorEastAsia" w:hAnsi="Times New Roman" w:cs="Times New Roman"/>
          <w:sz w:val="28"/>
          <w:szCs w:val="28"/>
        </w:rPr>
        <w:t>4_%</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0%91%</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BE</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BA</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1%81%</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0%9</w:t>
      </w:r>
      <w:r w:rsidR="00087FAB" w:rsidRPr="000A3D78">
        <w:rPr>
          <w:rFonts w:ascii="Times New Roman" w:eastAsiaTheme="minorEastAsia" w:hAnsi="Times New Roman" w:cs="Times New Roman"/>
          <w:sz w:val="28"/>
          <w:szCs w:val="28"/>
          <w:lang w:val="en-US"/>
        </w:rPr>
        <w:t>A</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BE</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BA</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1%81%</w:t>
      </w:r>
      <w:r w:rsidR="00087FAB" w:rsidRPr="000A3D78">
        <w:rPr>
          <w:rFonts w:ascii="Times New Roman" w:eastAsiaTheme="minorEastAsia" w:hAnsi="Times New Roman" w:cs="Times New Roman"/>
          <w:sz w:val="28"/>
          <w:szCs w:val="28"/>
          <w:lang w:val="en-US"/>
        </w:rPr>
        <w:t>D</w:t>
      </w:r>
      <w:r w:rsidR="00087FAB" w:rsidRPr="000A3D78">
        <w:rPr>
          <w:rFonts w:ascii="Times New Roman" w:eastAsiaTheme="minorEastAsia" w:hAnsi="Times New Roman" w:cs="Times New Roman"/>
          <w:sz w:val="28"/>
          <w:szCs w:val="28"/>
        </w:rPr>
        <w:t>0%</w:t>
      </w:r>
      <w:r w:rsidR="00087FAB" w:rsidRPr="000A3D78">
        <w:rPr>
          <w:rFonts w:ascii="Times New Roman" w:eastAsiaTheme="minorEastAsia" w:hAnsi="Times New Roman" w:cs="Times New Roman"/>
          <w:sz w:val="28"/>
          <w:szCs w:val="28"/>
          <w:lang w:val="en-US"/>
        </w:rPr>
        <w:t>B</w:t>
      </w:r>
      <w:r w:rsidR="00087FAB" w:rsidRPr="000A3D78">
        <w:rPr>
          <w:rFonts w:ascii="Times New Roman" w:eastAsiaTheme="minorEastAsia" w:hAnsi="Times New Roman" w:cs="Times New Roman"/>
          <w:sz w:val="28"/>
          <w:szCs w:val="28"/>
        </w:rPr>
        <w:t>0</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рус.</w:t>
      </w:r>
      <w:r w:rsidR="00087FAB" w:rsidRPr="000A3D78">
        <w:rPr>
          <w:rFonts w:ascii="Times New Roman" w:eastAsiaTheme="minorEastAsia" w:hAnsi="Times New Roman" w:cs="Times New Roman"/>
          <w:sz w:val="28"/>
          <w:szCs w:val="28"/>
        </w:rPr>
        <w:t xml:space="preserve"> </w:t>
      </w:r>
    </w:p>
    <w:p w14:paraId="337D540B" w14:textId="4B9E3B6D" w:rsidR="006B395D" w:rsidRPr="000A3D78" w:rsidRDefault="006B395D" w:rsidP="000A3D78">
      <w:pPr>
        <w:spacing w:after="0" w:line="360" w:lineRule="auto"/>
        <w:ind w:firstLine="709"/>
        <w:jc w:val="both"/>
        <w:rPr>
          <w:rFonts w:ascii="Times New Roman" w:eastAsiaTheme="minorEastAsia" w:hAnsi="Times New Roman" w:cs="Times New Roman"/>
          <w:sz w:val="28"/>
          <w:szCs w:val="28"/>
        </w:rPr>
      </w:pPr>
      <w:r w:rsidRPr="000A3D78">
        <w:rPr>
          <w:rFonts w:ascii="Times New Roman" w:eastAsiaTheme="minorEastAsia" w:hAnsi="Times New Roman" w:cs="Times New Roman"/>
          <w:sz w:val="28"/>
          <w:szCs w:val="28"/>
          <w:lang w:val="en-US"/>
        </w:rPr>
        <w:lastRenderedPageBreak/>
        <w:t>23</w:t>
      </w:r>
      <w:r w:rsidR="00087FAB" w:rsidRPr="000A3D78">
        <w:rPr>
          <w:rFonts w:ascii="Times New Roman" w:hAnsi="Times New Roman" w:cs="Times New Roman"/>
          <w:sz w:val="28"/>
          <w:szCs w:val="28"/>
          <w:lang w:val="en-US"/>
        </w:rPr>
        <w:t xml:space="preserve"> </w:t>
      </w:r>
      <w:r w:rsidR="00087FAB" w:rsidRPr="000A3D78">
        <w:rPr>
          <w:rFonts w:ascii="Times New Roman" w:eastAsiaTheme="minorEastAsia" w:hAnsi="Times New Roman" w:cs="Times New Roman"/>
          <w:sz w:val="28"/>
          <w:szCs w:val="28"/>
          <w:lang w:val="en-US"/>
        </w:rPr>
        <w:t>Anaconda. Data science technology for human sensemaking [</w:t>
      </w:r>
      <w:r w:rsidR="00087FAB" w:rsidRPr="000A3D78">
        <w:rPr>
          <w:rFonts w:ascii="Times New Roman" w:eastAsiaTheme="minorEastAsia" w:hAnsi="Times New Roman" w:cs="Times New Roman"/>
          <w:sz w:val="28"/>
          <w:szCs w:val="28"/>
        </w:rPr>
        <w:t>Электронный</w:t>
      </w:r>
      <w:r w:rsidR="00087FAB" w:rsidRPr="000A3D78">
        <w:rPr>
          <w:rFonts w:ascii="Times New Roman" w:eastAsiaTheme="minorEastAsia" w:hAnsi="Times New Roman" w:cs="Times New Roman"/>
          <w:sz w:val="28"/>
          <w:szCs w:val="28"/>
          <w:lang w:val="en-US"/>
        </w:rPr>
        <w:t xml:space="preserve"> </w:t>
      </w:r>
      <w:r w:rsidR="00087FAB" w:rsidRPr="000A3D78">
        <w:rPr>
          <w:rFonts w:ascii="Times New Roman" w:eastAsiaTheme="minorEastAsia" w:hAnsi="Times New Roman" w:cs="Times New Roman"/>
          <w:sz w:val="28"/>
          <w:szCs w:val="28"/>
        </w:rPr>
        <w:t>ресурс</w:t>
      </w:r>
      <w:r w:rsidR="00087FAB" w:rsidRPr="000A3D78">
        <w:rPr>
          <w:rFonts w:ascii="Times New Roman" w:eastAsiaTheme="minorEastAsia" w:hAnsi="Times New Roman" w:cs="Times New Roman"/>
          <w:sz w:val="28"/>
          <w:szCs w:val="28"/>
          <w:lang w:val="en-US"/>
        </w:rPr>
        <w:t xml:space="preserve">].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sz w:val="28"/>
          <w:szCs w:val="28"/>
        </w:rPr>
        <w:t xml:space="preserve"> </w:t>
      </w:r>
      <w:r w:rsidR="00087FAB" w:rsidRPr="000A3D78">
        <w:rPr>
          <w:rFonts w:ascii="Times New Roman" w:eastAsiaTheme="minorEastAsia" w:hAnsi="Times New Roman" w:cs="Times New Roman"/>
          <w:sz w:val="28"/>
          <w:szCs w:val="28"/>
          <w:lang w:val="en-US"/>
        </w:rPr>
        <w:t>https</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www</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anaconda</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com</w:t>
      </w:r>
      <w:r w:rsidR="00087FAB" w:rsidRPr="000A3D78">
        <w:rPr>
          <w:rFonts w:ascii="Times New Roman" w:eastAsiaTheme="minorEastAsia" w:hAnsi="Times New Roman" w:cs="Times New Roman"/>
          <w:sz w:val="28"/>
          <w:szCs w:val="28"/>
        </w:rPr>
        <w:t>/</w:t>
      </w:r>
      <w:r w:rsidR="00087FAB" w:rsidRPr="000A3D78">
        <w:rPr>
          <w:rStyle w:val="a6"/>
          <w:rFonts w:ascii="Times New Roman" w:eastAsiaTheme="minorEastAsia"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англ.</w:t>
      </w:r>
    </w:p>
    <w:p w14:paraId="6A0DE7B3" w14:textId="008F9805"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24 </w:t>
      </w:r>
      <w:r w:rsidR="00087FAB" w:rsidRPr="000A3D78">
        <w:rPr>
          <w:rFonts w:ascii="Times New Roman" w:hAnsi="Times New Roman" w:cs="Times New Roman"/>
          <w:sz w:val="28"/>
          <w:szCs w:val="28"/>
          <w:lang w:val="en-US"/>
        </w:rPr>
        <w:t>Kingma</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D</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P</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Adam</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A</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method</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for</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Stochastic</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Optimization</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lang w:val="en-US"/>
        </w:rPr>
        <w:t>Cornell</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University</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Diederik</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P</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Kingma</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Jimmy</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Ba</w:t>
      </w:r>
      <w:r w:rsidR="00087FAB" w:rsidRPr="000A3D78">
        <w:rPr>
          <w:rFonts w:ascii="Times New Roman" w:hAnsi="Times New Roman" w:cs="Times New Roman"/>
          <w:sz w:val="28"/>
          <w:szCs w:val="28"/>
        </w:rPr>
        <w:t xml:space="preserve"> // [Электронный ресурс]: </w:t>
      </w:r>
      <w:r w:rsidR="00087FAB" w:rsidRPr="000A3D78">
        <w:rPr>
          <w:rFonts w:ascii="Times New Roman" w:hAnsi="Times New Roman" w:cs="Times New Roman"/>
          <w:sz w:val="28"/>
          <w:szCs w:val="28"/>
          <w:lang w:val="en-US"/>
        </w:rPr>
        <w:t>https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www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cornell</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edu</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sz w:val="28"/>
          <w:szCs w:val="28"/>
        </w:rPr>
        <w:t xml:space="preserve"> </w:t>
      </w:r>
      <w:r w:rsidR="00087FAB" w:rsidRPr="000A3D78">
        <w:rPr>
          <w:rFonts w:ascii="Times New Roman" w:eastAsia="Times New Roman" w:hAnsi="Times New Roman" w:cs="Times New Roman"/>
          <w:sz w:val="28"/>
          <w:szCs w:val="28"/>
          <w:lang w:val="en-US" w:eastAsia="ru-RU"/>
        </w:rPr>
        <w:t>http</w:t>
      </w:r>
      <w:r w:rsidR="00087FAB" w:rsidRPr="000A3D78">
        <w:rPr>
          <w:rFonts w:ascii="Times New Roman" w:eastAsia="Times New Roman" w:hAnsi="Times New Roman" w:cs="Times New Roman"/>
          <w:sz w:val="28"/>
          <w:szCs w:val="28"/>
          <w:lang w:eastAsia="ru-RU"/>
        </w:rPr>
        <w:t>://</w:t>
      </w:r>
      <w:r w:rsidR="00087FAB" w:rsidRPr="000A3D78">
        <w:rPr>
          <w:rFonts w:ascii="Times New Roman" w:eastAsia="Times New Roman" w:hAnsi="Times New Roman" w:cs="Times New Roman"/>
          <w:sz w:val="28"/>
          <w:szCs w:val="28"/>
          <w:lang w:val="en-US" w:eastAsia="ru-RU"/>
        </w:rPr>
        <w:t>arxiv</w:t>
      </w:r>
      <w:r w:rsidR="00087FAB" w:rsidRPr="000A3D78">
        <w:rPr>
          <w:rFonts w:ascii="Times New Roman" w:eastAsia="Times New Roman" w:hAnsi="Times New Roman" w:cs="Times New Roman"/>
          <w:sz w:val="28"/>
          <w:szCs w:val="28"/>
          <w:lang w:eastAsia="ru-RU"/>
        </w:rPr>
        <w:t>.</w:t>
      </w:r>
      <w:r w:rsidR="00087FAB" w:rsidRPr="000A3D78">
        <w:rPr>
          <w:rFonts w:ascii="Times New Roman" w:eastAsia="Times New Roman" w:hAnsi="Times New Roman" w:cs="Times New Roman"/>
          <w:sz w:val="28"/>
          <w:szCs w:val="28"/>
          <w:lang w:val="en-US" w:eastAsia="ru-RU"/>
        </w:rPr>
        <w:t>org</w:t>
      </w:r>
      <w:r w:rsidR="00087FAB" w:rsidRPr="000A3D78">
        <w:rPr>
          <w:rFonts w:ascii="Times New Roman" w:eastAsia="Times New Roman" w:hAnsi="Times New Roman" w:cs="Times New Roman"/>
          <w:sz w:val="28"/>
          <w:szCs w:val="28"/>
          <w:lang w:eastAsia="ru-RU"/>
        </w:rPr>
        <w:t>/</w:t>
      </w:r>
      <w:r w:rsidR="00087FAB" w:rsidRPr="000A3D78">
        <w:rPr>
          <w:rFonts w:ascii="Times New Roman" w:eastAsia="Times New Roman" w:hAnsi="Times New Roman" w:cs="Times New Roman"/>
          <w:sz w:val="28"/>
          <w:szCs w:val="28"/>
          <w:lang w:val="en-US" w:eastAsia="ru-RU"/>
        </w:rPr>
        <w:t>abs</w:t>
      </w:r>
      <w:r w:rsidR="00087FAB" w:rsidRPr="000A3D78">
        <w:rPr>
          <w:rFonts w:ascii="Times New Roman" w:eastAsia="Times New Roman" w:hAnsi="Times New Roman" w:cs="Times New Roman"/>
          <w:sz w:val="28"/>
          <w:szCs w:val="28"/>
          <w:lang w:eastAsia="ru-RU"/>
        </w:rPr>
        <w:t>/1412.6980</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sz w:val="28"/>
          <w:szCs w:val="28"/>
        </w:rPr>
        <w:t>/</w:t>
      </w:r>
      <w:r w:rsidR="00087FAB" w:rsidRPr="000A3D78">
        <w:rPr>
          <w:rStyle w:val="a6"/>
          <w:rFonts w:ascii="Times New Roman" w:eastAsiaTheme="minorEastAsia"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англ.</w:t>
      </w:r>
    </w:p>
    <w:p w14:paraId="327E9AFA" w14:textId="5738DF50"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25 </w:t>
      </w:r>
      <w:r w:rsidR="00087FAB" w:rsidRPr="000A3D78">
        <w:rPr>
          <w:rFonts w:ascii="Times New Roman" w:eastAsiaTheme="minorEastAsia" w:hAnsi="Times New Roman" w:cs="Times New Roman"/>
          <w:sz w:val="28"/>
          <w:szCs w:val="28"/>
          <w:lang w:val="en-US"/>
        </w:rPr>
        <w:t>Investing</w:t>
      </w:r>
      <w:r w:rsidR="00087FAB" w:rsidRPr="000A3D78">
        <w:rPr>
          <w:rFonts w:ascii="Times New Roman" w:eastAsiaTheme="minorEastAsia" w:hAnsi="Times New Roman" w:cs="Times New Roman"/>
          <w:sz w:val="28"/>
          <w:szCs w:val="28"/>
        </w:rPr>
        <w:t>.</w:t>
      </w:r>
      <w:r w:rsidR="00087FAB" w:rsidRPr="000A3D78">
        <w:rPr>
          <w:rFonts w:ascii="Times New Roman" w:eastAsiaTheme="minorEastAsia" w:hAnsi="Times New Roman" w:cs="Times New Roman"/>
          <w:sz w:val="28"/>
          <w:szCs w:val="28"/>
          <w:lang w:val="en-US"/>
        </w:rPr>
        <w:t>com</w:t>
      </w:r>
      <w:r w:rsidR="00087FAB" w:rsidRPr="000A3D78">
        <w:rPr>
          <w:rFonts w:ascii="Times New Roman" w:eastAsiaTheme="minorEastAsia" w:hAnsi="Times New Roman" w:cs="Times New Roman"/>
          <w:sz w:val="28"/>
          <w:szCs w:val="28"/>
        </w:rPr>
        <w:t xml:space="preserve">. [Электронный ресурс]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sz w:val="28"/>
          <w:szCs w:val="28"/>
        </w:rPr>
        <w:t xml:space="preserve"> </w:t>
      </w:r>
      <w:r w:rsidR="00087FAB" w:rsidRPr="000A3D78">
        <w:rPr>
          <w:rFonts w:ascii="Times New Roman" w:hAnsi="Times New Roman" w:cs="Times New Roman"/>
          <w:sz w:val="28"/>
          <w:szCs w:val="28"/>
          <w:lang w:val="en-US"/>
        </w:rPr>
        <w:t>https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ru</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investing</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com</w:t>
      </w:r>
      <w:r w:rsidR="00087FAB" w:rsidRPr="000A3D78">
        <w:rPr>
          <w:rFonts w:ascii="Times New Roman" w:hAnsi="Times New Roman" w:cs="Times New Roman"/>
          <w:sz w:val="28"/>
          <w:szCs w:val="28"/>
        </w:rPr>
        <w:t>/ (</w:t>
      </w:r>
      <w:r w:rsidR="00087FAB" w:rsidRPr="000A3D78">
        <w:rPr>
          <w:rFonts w:ascii="Times New Roman" w:hAnsi="Times New Roman" w:cs="Times New Roman"/>
          <w:sz w:val="28"/>
          <w:szCs w:val="28"/>
          <w:shd w:val="clear" w:color="auto" w:fill="FFFFFF"/>
        </w:rPr>
        <w:t>дата обращения: 18.10.2020) . - Загл. с экрана. - Яз. рус.</w:t>
      </w:r>
    </w:p>
    <w:p w14:paraId="3E0C3BFE" w14:textId="562F0CBE"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26 </w:t>
      </w:r>
      <w:r w:rsidR="00087FAB" w:rsidRPr="000A3D78">
        <w:rPr>
          <w:rFonts w:ascii="Times New Roman" w:hAnsi="Times New Roman" w:cs="Times New Roman"/>
          <w:bCs/>
          <w:sz w:val="28"/>
          <w:szCs w:val="28"/>
          <w:shd w:val="clear" w:color="auto" w:fill="FEFEFE"/>
          <w:lang w:val="en-US"/>
        </w:rPr>
        <w:t>Agwuegbo</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S</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O</w:t>
      </w:r>
      <w:r w:rsidR="00087FAB" w:rsidRPr="000A3D78">
        <w:rPr>
          <w:rFonts w:ascii="Times New Roman" w:hAnsi="Times New Roman" w:cs="Times New Roman"/>
          <w:bCs/>
          <w:sz w:val="28"/>
          <w:szCs w:val="28"/>
          <w:shd w:val="clear" w:color="auto" w:fill="FEFEFE"/>
        </w:rPr>
        <w:t>.</w:t>
      </w:r>
      <w:r w:rsidR="00087FAB" w:rsidRPr="000A3D78">
        <w:rPr>
          <w:rFonts w:ascii="Times New Roman" w:hAnsi="Times New Roman" w:cs="Times New Roman"/>
          <w:bCs/>
          <w:sz w:val="28"/>
          <w:szCs w:val="28"/>
          <w:shd w:val="clear" w:color="auto" w:fill="FEFEFE"/>
          <w:lang w:val="en-US"/>
        </w:rPr>
        <w:t>N</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A</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Random</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Walk</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Model</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for</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Stock</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Market</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Prices</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sz w:val="28"/>
          <w:szCs w:val="28"/>
        </w:rPr>
        <w:t xml:space="preserve">[Электронный ресурс]: </w:t>
      </w:r>
      <w:r w:rsidR="00087FAB" w:rsidRPr="000A3D78">
        <w:rPr>
          <w:rFonts w:ascii="Times New Roman" w:hAnsi="Times New Roman" w:cs="Times New Roman"/>
          <w:sz w:val="28"/>
          <w:szCs w:val="28"/>
          <w:lang w:val="en-US"/>
        </w:rPr>
        <w:t>SCIENCE</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Publications</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bCs/>
          <w:sz w:val="28"/>
          <w:szCs w:val="28"/>
          <w:shd w:val="clear" w:color="auto" w:fill="FEFEFE"/>
          <w:lang w:val="en-US"/>
        </w:rPr>
        <w:t>S</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O</w:t>
      </w:r>
      <w:r w:rsidR="00087FAB" w:rsidRPr="000A3D78">
        <w:rPr>
          <w:rFonts w:ascii="Times New Roman" w:hAnsi="Times New Roman" w:cs="Times New Roman"/>
          <w:bCs/>
          <w:sz w:val="28"/>
          <w:szCs w:val="28"/>
          <w:shd w:val="clear" w:color="auto" w:fill="FEFEFE"/>
        </w:rPr>
        <w:t>.</w:t>
      </w:r>
      <w:r w:rsidR="00087FAB" w:rsidRPr="000A3D78">
        <w:rPr>
          <w:rFonts w:ascii="Times New Roman" w:hAnsi="Times New Roman" w:cs="Times New Roman"/>
          <w:bCs/>
          <w:sz w:val="28"/>
          <w:szCs w:val="28"/>
          <w:shd w:val="clear" w:color="auto" w:fill="FEFEFE"/>
          <w:lang w:val="en-US"/>
        </w:rPr>
        <w:t>N</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Agwuegbo</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A</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P</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Adewole</w:t>
      </w:r>
      <w:r w:rsidR="00087FAB" w:rsidRPr="000A3D78">
        <w:rPr>
          <w:rFonts w:ascii="Times New Roman" w:hAnsi="Times New Roman" w:cs="Times New Roman"/>
          <w:bCs/>
          <w:sz w:val="28"/>
          <w:szCs w:val="28"/>
          <w:shd w:val="clear" w:color="auto" w:fill="FEFEFE"/>
          <w:vertAlign w:val="superscript"/>
        </w:rPr>
        <w:t xml:space="preserve"> </w:t>
      </w:r>
      <w:r w:rsidR="00087FAB" w:rsidRPr="000A3D78">
        <w:rPr>
          <w:rFonts w:ascii="Times New Roman" w:hAnsi="Times New Roman" w:cs="Times New Roman"/>
          <w:bCs/>
          <w:sz w:val="28"/>
          <w:szCs w:val="28"/>
          <w:shd w:val="clear" w:color="auto" w:fill="FEFEFE"/>
          <w:lang w:val="en-US"/>
        </w:rPr>
        <w:t>and</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A</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N</w:t>
      </w:r>
      <w:r w:rsidR="00087FAB" w:rsidRPr="000A3D78">
        <w:rPr>
          <w:rFonts w:ascii="Times New Roman" w:hAnsi="Times New Roman" w:cs="Times New Roman"/>
          <w:bCs/>
          <w:sz w:val="28"/>
          <w:szCs w:val="28"/>
          <w:shd w:val="clear" w:color="auto" w:fill="FEFEFE"/>
        </w:rPr>
        <w:t xml:space="preserve">. </w:t>
      </w:r>
      <w:r w:rsidR="00087FAB" w:rsidRPr="000A3D78">
        <w:rPr>
          <w:rFonts w:ascii="Times New Roman" w:hAnsi="Times New Roman" w:cs="Times New Roman"/>
          <w:bCs/>
          <w:sz w:val="28"/>
          <w:szCs w:val="28"/>
          <w:shd w:val="clear" w:color="auto" w:fill="FEFEFE"/>
          <w:lang w:val="en-US"/>
        </w:rPr>
        <w:t>Maduegbuna</w:t>
      </w:r>
      <w:r w:rsidR="00087FAB" w:rsidRPr="000A3D78">
        <w:rPr>
          <w:rFonts w:ascii="Times New Roman" w:hAnsi="Times New Roman" w:cs="Times New Roman"/>
          <w:bCs/>
          <w:sz w:val="28"/>
          <w:szCs w:val="28"/>
          <w:shd w:val="clear" w:color="auto" w:fill="FEFEFE"/>
          <w:vertAlign w:val="superscript"/>
        </w:rPr>
        <w:t xml:space="preserve"> </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lang w:val="en-US"/>
        </w:rPr>
        <w:t>http</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www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thescipub</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com</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http</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www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thescipub</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com</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abstract</w:t>
      </w:r>
      <w:r w:rsidR="00087FAB" w:rsidRPr="000A3D78">
        <w:rPr>
          <w:rFonts w:ascii="Times New Roman" w:hAnsi="Times New Roman" w:cs="Times New Roman"/>
          <w:sz w:val="28"/>
          <w:szCs w:val="28"/>
        </w:rPr>
        <w:t>/10.3844/</w:t>
      </w:r>
      <w:r w:rsidR="00087FAB" w:rsidRPr="000A3D78">
        <w:rPr>
          <w:rFonts w:ascii="Times New Roman" w:hAnsi="Times New Roman" w:cs="Times New Roman"/>
          <w:sz w:val="28"/>
          <w:szCs w:val="28"/>
          <w:lang w:val="en-US"/>
        </w:rPr>
        <w:t>jmssp</w:t>
      </w:r>
      <w:r w:rsidR="00087FAB" w:rsidRPr="000A3D78">
        <w:rPr>
          <w:rFonts w:ascii="Times New Roman" w:hAnsi="Times New Roman" w:cs="Times New Roman"/>
          <w:sz w:val="28"/>
          <w:szCs w:val="28"/>
        </w:rPr>
        <w:t>.2010.342.346</w:t>
      </w:r>
      <w:r w:rsidR="00087FAB" w:rsidRPr="000A3D78">
        <w:rPr>
          <w:rFonts w:ascii="Times New Roman" w:hAnsi="Times New Roman" w:cs="Times New Roman"/>
          <w:sz w:val="28"/>
          <w:szCs w:val="28"/>
          <w:shd w:val="clear" w:color="auto" w:fill="FFFFFF"/>
        </w:rPr>
        <w:t xml:space="preserve"> (дата обращения: 18.10.2020) . - Загл. с экрана. - Яз. англ.</w:t>
      </w:r>
    </w:p>
    <w:p w14:paraId="76664A93" w14:textId="6608A618"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27</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Time</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series</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forecasting</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shd w:val="clear" w:color="auto" w:fill="FFFFFF"/>
          <w:lang w:val="en-US"/>
        </w:rPr>
        <w:t>TensorFlow</w:t>
      </w:r>
      <w:r w:rsidR="00087FAB" w:rsidRPr="000A3D78">
        <w:rPr>
          <w:rFonts w:ascii="Times New Roman" w:hAnsi="Times New Roman" w:cs="Times New Roman"/>
          <w:sz w:val="28"/>
          <w:szCs w:val="28"/>
          <w:shd w:val="clear" w:color="auto" w:fill="FFFFFF"/>
        </w:rPr>
        <w:t xml:space="preserve"> //</w:t>
      </w:r>
      <w:r w:rsidR="00087FAB" w:rsidRPr="000A3D78">
        <w:rPr>
          <w:rFonts w:ascii="Times New Roman" w:hAnsi="Times New Roman" w:cs="Times New Roman"/>
          <w:sz w:val="28"/>
          <w:szCs w:val="28"/>
        </w:rPr>
        <w:t xml:space="preserve"> [Электронный ресурс]: </w:t>
      </w:r>
      <w:r w:rsidR="00087FAB" w:rsidRPr="000A3D78">
        <w:rPr>
          <w:rFonts w:ascii="Times New Roman" w:hAnsi="Times New Roman" w:cs="Times New Roman"/>
          <w:sz w:val="28"/>
          <w:szCs w:val="28"/>
          <w:shd w:val="clear" w:color="auto" w:fill="FFFFFF"/>
        </w:rPr>
        <w:t>https://www.tensorflow.org</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lang w:val="en-US"/>
        </w:rPr>
        <w:t>https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www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tensorflow</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org</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tutorials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structured</w:t>
      </w:r>
      <w:r w:rsidR="00087FAB" w:rsidRPr="000A3D78">
        <w:rPr>
          <w:rFonts w:ascii="Times New Roman" w:hAnsi="Times New Roman" w:cs="Times New Roman"/>
          <w:sz w:val="28"/>
          <w:szCs w:val="28"/>
        </w:rPr>
        <w:t>_</w:t>
      </w:r>
      <w:r w:rsidR="00087FAB" w:rsidRPr="000A3D78">
        <w:rPr>
          <w:rFonts w:ascii="Times New Roman" w:hAnsi="Times New Roman" w:cs="Times New Roman"/>
          <w:sz w:val="28"/>
          <w:szCs w:val="28"/>
          <w:lang w:val="en-US"/>
        </w:rPr>
        <w:t>data</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time</w:t>
      </w:r>
      <w:r w:rsidR="00087FAB" w:rsidRPr="000A3D78">
        <w:rPr>
          <w:rFonts w:ascii="Times New Roman" w:hAnsi="Times New Roman" w:cs="Times New Roman"/>
          <w:sz w:val="28"/>
          <w:szCs w:val="28"/>
        </w:rPr>
        <w:t>_</w:t>
      </w:r>
      <w:r w:rsidR="00087FAB" w:rsidRPr="000A3D78">
        <w:rPr>
          <w:rFonts w:ascii="Times New Roman" w:hAnsi="Times New Roman" w:cs="Times New Roman"/>
          <w:sz w:val="28"/>
          <w:szCs w:val="28"/>
          <w:lang w:val="en-US"/>
        </w:rPr>
        <w:t>series</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hl</w:t>
      </w:r>
      <w:r w:rsidR="00087FAB" w:rsidRPr="000A3D78">
        <w:rPr>
          <w:rFonts w:ascii="Times New Roman" w:hAnsi="Times New Roman" w:cs="Times New Roman"/>
          <w:sz w:val="28"/>
          <w:szCs w:val="28"/>
        </w:rPr>
        <w:t>=</w:t>
      </w:r>
      <w:r w:rsidR="00087FAB" w:rsidRPr="000A3D78">
        <w:rPr>
          <w:rFonts w:ascii="Times New Roman" w:hAnsi="Times New Roman" w:cs="Times New Roman"/>
          <w:sz w:val="28"/>
          <w:szCs w:val="28"/>
          <w:lang w:val="en-US"/>
        </w:rPr>
        <w:t>en</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англ.</w:t>
      </w:r>
    </w:p>
    <w:p w14:paraId="4D47D84C" w14:textId="0C36C6B0"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28 </w:t>
      </w:r>
      <w:r w:rsidR="0078721A" w:rsidRPr="000A3D78">
        <w:rPr>
          <w:rFonts w:ascii="Times New Roman" w:hAnsi="Times New Roman" w:cs="Times New Roman"/>
          <w:sz w:val="28"/>
          <w:szCs w:val="28"/>
        </w:rPr>
        <w:t xml:space="preserve">Воронцов, К.В. Прогнозирование временных рядов [Электронный ресурс]: курс лекций «Машинное обучение» // К. В. Воронцов  [Электронный ресурс]: </w:t>
      </w:r>
      <w:r w:rsidR="0078721A" w:rsidRPr="000A3D78">
        <w:rPr>
          <w:rFonts w:ascii="Times New Roman" w:hAnsi="Times New Roman" w:cs="Times New Roman"/>
          <w:sz w:val="28"/>
          <w:szCs w:val="28"/>
          <w:lang w:val="en-US"/>
        </w:rPr>
        <w:t>http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www</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machinelearning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ru</w:t>
      </w:r>
      <w:r w:rsidR="0078721A" w:rsidRPr="000A3D78">
        <w:rPr>
          <w:rFonts w:ascii="Times New Roman" w:hAnsi="Times New Roman" w:cs="Times New Roman"/>
          <w:sz w:val="28"/>
          <w:szCs w:val="28"/>
        </w:rPr>
        <w:t xml:space="preserve">.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hAnsi="Times New Roman" w:cs="Times New Roman"/>
          <w:sz w:val="28"/>
          <w:szCs w:val="28"/>
          <w:lang w:val="en-US"/>
        </w:rPr>
        <w:t>http</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www</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machinelearning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ru</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wiki</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images</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archive</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c</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cb</w:t>
      </w:r>
      <w:r w:rsidR="0078721A" w:rsidRPr="000A3D78">
        <w:rPr>
          <w:rFonts w:ascii="Times New Roman" w:hAnsi="Times New Roman" w:cs="Times New Roman"/>
          <w:sz w:val="28"/>
          <w:szCs w:val="28"/>
        </w:rPr>
        <w:t>/20160412121749%21</w:t>
      </w:r>
      <w:r w:rsidR="0078721A" w:rsidRPr="000A3D78">
        <w:rPr>
          <w:rFonts w:ascii="Times New Roman" w:hAnsi="Times New Roman" w:cs="Times New Roman"/>
          <w:sz w:val="28"/>
          <w:szCs w:val="28"/>
          <w:lang w:val="en-US"/>
        </w:rPr>
        <w:t>Voron</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ML</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forecasting</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slides</w:t>
      </w:r>
      <w:r w:rsidR="0078721A" w:rsidRPr="000A3D78">
        <w:rPr>
          <w:rFonts w:ascii="Times New Roman" w:hAnsi="Times New Roman" w:cs="Times New Roman"/>
          <w:sz w:val="28"/>
          <w:szCs w:val="28"/>
        </w:rPr>
        <w:t>.</w:t>
      </w:r>
      <w:r w:rsidR="0078721A" w:rsidRPr="000A3D78">
        <w:rPr>
          <w:rFonts w:ascii="Times New Roman" w:hAnsi="Times New Roman" w:cs="Times New Roman"/>
          <w:sz w:val="28"/>
          <w:szCs w:val="28"/>
          <w:lang w:val="en-US"/>
        </w:rPr>
        <w:t>pdf</w:t>
      </w:r>
      <w:r w:rsidR="0078721A" w:rsidRPr="000A3D78">
        <w:rPr>
          <w:rFonts w:ascii="Times New Roman" w:hAnsi="Times New Roman" w:cs="Times New Roman"/>
          <w:sz w:val="28"/>
          <w:szCs w:val="28"/>
        </w:rPr>
        <w:t xml:space="preserve">  </w:t>
      </w:r>
      <w:r w:rsidR="0078721A" w:rsidRPr="000A3D78">
        <w:rPr>
          <w:rFonts w:ascii="Times New Roman" w:hAnsi="Times New Roman" w:cs="Times New Roman"/>
          <w:sz w:val="28"/>
          <w:szCs w:val="28"/>
          <w:shd w:val="clear" w:color="auto" w:fill="FFFFFF"/>
        </w:rPr>
        <w:t>(дата обращения: 18.10.2020) . - Загл. с экрана. - Яз. рус.</w:t>
      </w:r>
    </w:p>
    <w:p w14:paraId="5841AEDB" w14:textId="699C1E68" w:rsidR="006B395D" w:rsidRPr="000A3D78" w:rsidRDefault="006B395D" w:rsidP="000A3D78">
      <w:pPr>
        <w:spacing w:after="0" w:line="360" w:lineRule="auto"/>
        <w:ind w:firstLine="709"/>
        <w:jc w:val="both"/>
        <w:rPr>
          <w:rFonts w:ascii="Times New Roman" w:hAnsi="Times New Roman" w:cs="Times New Roman"/>
          <w:sz w:val="28"/>
          <w:szCs w:val="28"/>
        </w:rPr>
      </w:pPr>
      <w:r w:rsidRPr="000A3D78">
        <w:rPr>
          <w:rFonts w:ascii="Times New Roman" w:hAnsi="Times New Roman" w:cs="Times New Roman"/>
          <w:sz w:val="28"/>
          <w:szCs w:val="28"/>
        </w:rPr>
        <w:t xml:space="preserve">29 </w:t>
      </w:r>
      <w:r w:rsidR="000D72F2" w:rsidRPr="000A3D78">
        <w:rPr>
          <w:rFonts w:ascii="Times New Roman" w:hAnsi="Times New Roman" w:cs="Times New Roman"/>
          <w:sz w:val="28"/>
          <w:szCs w:val="28"/>
        </w:rPr>
        <w:t xml:space="preserve">Борисов, Е. С. О методах обучения многослойных нейронных сетей прямого распространения [Электронный ресурс]: ДОМ-СТРАНИЦА Евгения Сергеевича Борисова / Е. С. Борисов// [Электронный ресурс]: </w:t>
      </w:r>
      <w:r w:rsidR="000D72F2" w:rsidRPr="000A3D78">
        <w:rPr>
          <w:rFonts w:ascii="Times New Roman" w:hAnsi="Times New Roman" w:cs="Times New Roman"/>
          <w:sz w:val="28"/>
          <w:szCs w:val="28"/>
        </w:rPr>
        <w:lastRenderedPageBreak/>
        <w:t xml:space="preserve">http://mechanoid.su/ - </w:t>
      </w:r>
      <w:r w:rsidR="000D72F2" w:rsidRPr="000A3D78">
        <w:rPr>
          <w:rFonts w:ascii="Times New Roman" w:hAnsi="Times New Roman" w:cs="Times New Roman"/>
          <w:sz w:val="28"/>
          <w:szCs w:val="28"/>
          <w:lang w:val="en-US"/>
        </w:rPr>
        <w:t>URL</w:t>
      </w:r>
      <w:r w:rsidR="000D72F2" w:rsidRPr="000A3D78">
        <w:rPr>
          <w:rFonts w:ascii="Times New Roman" w:hAnsi="Times New Roman" w:cs="Times New Roman"/>
          <w:sz w:val="28"/>
          <w:szCs w:val="28"/>
        </w:rPr>
        <w:t>: http://mechanoid.su/neural-net-backprop2.html</w:t>
      </w:r>
      <w:r w:rsidR="000D72F2" w:rsidRPr="000A3D78">
        <w:rPr>
          <w:rFonts w:ascii="Times New Roman" w:eastAsiaTheme="minorEastAsia" w:hAnsi="Times New Roman" w:cs="Times New Roman"/>
          <w:sz w:val="28"/>
          <w:szCs w:val="28"/>
        </w:rPr>
        <w:t xml:space="preserve"> /</w:t>
      </w:r>
      <w:r w:rsidR="000D72F2" w:rsidRPr="000A3D78">
        <w:rPr>
          <w:rStyle w:val="a6"/>
          <w:rFonts w:ascii="Times New Roman" w:eastAsiaTheme="minorEastAsia" w:hAnsi="Times New Roman" w:cs="Times New Roman"/>
          <w:sz w:val="28"/>
          <w:szCs w:val="28"/>
        </w:rPr>
        <w:t xml:space="preserve"> </w:t>
      </w:r>
      <w:r w:rsidR="000D72F2" w:rsidRPr="000A3D78">
        <w:rPr>
          <w:rFonts w:ascii="Times New Roman" w:hAnsi="Times New Roman" w:cs="Times New Roman"/>
          <w:sz w:val="28"/>
          <w:szCs w:val="28"/>
          <w:shd w:val="clear" w:color="auto" w:fill="FFFFFF"/>
        </w:rPr>
        <w:t>(дата обращения: 18.10.2020) . - Загл. с экрана. - Яз. рус.</w:t>
      </w:r>
    </w:p>
    <w:p w14:paraId="65409417" w14:textId="34D2893D" w:rsidR="000A3D78" w:rsidRPr="000A3D78" w:rsidRDefault="006107FB" w:rsidP="000A3D78">
      <w:pPr>
        <w:spacing w:after="0" w:line="360" w:lineRule="auto"/>
        <w:ind w:firstLine="709"/>
        <w:jc w:val="both"/>
        <w:rPr>
          <w:rFonts w:ascii="Times New Roman" w:eastAsiaTheme="minorEastAsia" w:hAnsi="Times New Roman" w:cs="Times New Roman"/>
          <w:bCs/>
          <w:color w:val="000000" w:themeColor="text1"/>
          <w:sz w:val="28"/>
          <w:szCs w:val="28"/>
        </w:rPr>
      </w:pPr>
      <w:r w:rsidRPr="000A3D78">
        <w:rPr>
          <w:rFonts w:ascii="Times New Roman" w:eastAsiaTheme="minorEastAsia" w:hAnsi="Times New Roman" w:cs="Times New Roman"/>
          <w:bCs/>
          <w:color w:val="000000" w:themeColor="text1"/>
          <w:sz w:val="28"/>
          <w:szCs w:val="28"/>
        </w:rPr>
        <w:t>30</w:t>
      </w:r>
      <w:r w:rsidR="000A3D78" w:rsidRPr="000A3D78">
        <w:rPr>
          <w:rFonts w:ascii="Times New Roman" w:eastAsiaTheme="minorEastAsia" w:hAnsi="Times New Roman" w:cs="Times New Roman"/>
          <w:bCs/>
          <w:color w:val="000000" w:themeColor="text1"/>
          <w:sz w:val="28"/>
          <w:szCs w:val="28"/>
        </w:rPr>
        <w:t xml:space="preserve"> </w:t>
      </w:r>
      <w:r w:rsidR="000A3D78" w:rsidRPr="000A3D78">
        <w:rPr>
          <w:rFonts w:ascii="Times New Roman" w:eastAsiaTheme="minorEastAsia" w:hAnsi="Times New Roman" w:cs="Times New Roman"/>
          <w:bCs/>
          <w:color w:val="000000" w:themeColor="text1"/>
          <w:sz w:val="28"/>
          <w:szCs w:val="28"/>
          <w:lang w:val="en-US"/>
        </w:rPr>
        <w:t>tf</w:t>
      </w:r>
      <w:r w:rsidR="000A3D78" w:rsidRPr="000A3D78">
        <w:rPr>
          <w:rFonts w:ascii="Times New Roman" w:eastAsiaTheme="minorEastAsia" w:hAnsi="Times New Roman" w:cs="Times New Roman"/>
          <w:bCs/>
          <w:color w:val="000000" w:themeColor="text1"/>
          <w:sz w:val="28"/>
          <w:szCs w:val="28"/>
        </w:rPr>
        <w:t>.</w:t>
      </w:r>
      <w:r w:rsidR="000A3D78" w:rsidRPr="000A3D78">
        <w:rPr>
          <w:rFonts w:ascii="Times New Roman" w:eastAsiaTheme="minorEastAsia" w:hAnsi="Times New Roman" w:cs="Times New Roman"/>
          <w:bCs/>
          <w:color w:val="000000" w:themeColor="text1"/>
          <w:sz w:val="28"/>
          <w:szCs w:val="28"/>
          <w:lang w:val="en-US"/>
        </w:rPr>
        <w:t>keras</w:t>
      </w:r>
      <w:r w:rsidR="000A3D78" w:rsidRPr="000A3D78">
        <w:rPr>
          <w:rFonts w:ascii="Times New Roman" w:eastAsiaTheme="minorEastAsia" w:hAnsi="Times New Roman" w:cs="Times New Roman"/>
          <w:bCs/>
          <w:color w:val="000000" w:themeColor="text1"/>
          <w:sz w:val="28"/>
          <w:szCs w:val="28"/>
        </w:rPr>
        <w:t>.</w:t>
      </w:r>
      <w:r w:rsidR="000A3D78" w:rsidRPr="000A3D78">
        <w:rPr>
          <w:rFonts w:ascii="Times New Roman" w:eastAsiaTheme="minorEastAsia" w:hAnsi="Times New Roman" w:cs="Times New Roman"/>
          <w:bCs/>
          <w:color w:val="000000" w:themeColor="text1"/>
          <w:sz w:val="28"/>
          <w:szCs w:val="28"/>
          <w:lang w:val="en-US"/>
        </w:rPr>
        <w:t>layers</w:t>
      </w:r>
      <w:r w:rsidR="000A3D78" w:rsidRPr="000A3D78">
        <w:rPr>
          <w:rFonts w:ascii="Times New Roman" w:eastAsiaTheme="minorEastAsia" w:hAnsi="Times New Roman" w:cs="Times New Roman"/>
          <w:bCs/>
          <w:color w:val="000000" w:themeColor="text1"/>
          <w:sz w:val="28"/>
          <w:szCs w:val="28"/>
        </w:rPr>
        <w:t>.</w:t>
      </w:r>
      <w:r w:rsidR="000A3D78" w:rsidRPr="000A3D78">
        <w:rPr>
          <w:rFonts w:ascii="Times New Roman" w:eastAsiaTheme="minorEastAsia" w:hAnsi="Times New Roman" w:cs="Times New Roman"/>
          <w:bCs/>
          <w:color w:val="000000" w:themeColor="text1"/>
          <w:sz w:val="28"/>
          <w:szCs w:val="28"/>
          <w:lang w:val="en-US"/>
        </w:rPr>
        <w:t>Conv</w:t>
      </w:r>
      <w:r w:rsidR="000A3D78" w:rsidRPr="000A3D78">
        <w:rPr>
          <w:rFonts w:ascii="Times New Roman" w:eastAsiaTheme="minorEastAsia" w:hAnsi="Times New Roman" w:cs="Times New Roman"/>
          <w:bCs/>
          <w:color w:val="000000" w:themeColor="text1"/>
          <w:sz w:val="28"/>
          <w:szCs w:val="28"/>
        </w:rPr>
        <w:t>1</w:t>
      </w:r>
      <w:r w:rsidR="000A3D78" w:rsidRPr="000A3D78">
        <w:rPr>
          <w:rFonts w:ascii="Times New Roman" w:eastAsiaTheme="minorEastAsia" w:hAnsi="Times New Roman" w:cs="Times New Roman"/>
          <w:bCs/>
          <w:color w:val="000000" w:themeColor="text1"/>
          <w:sz w:val="28"/>
          <w:szCs w:val="28"/>
          <w:lang w:val="en-US"/>
        </w:rPr>
        <w:t>D</w:t>
      </w:r>
      <w:r w:rsidR="000A3D78" w:rsidRPr="000A3D78">
        <w:rPr>
          <w:rFonts w:ascii="Times New Roman" w:eastAsiaTheme="minorEastAsia" w:hAnsi="Times New Roman" w:cs="Times New Roman"/>
          <w:bCs/>
          <w:color w:val="000000" w:themeColor="text1"/>
          <w:sz w:val="28"/>
          <w:szCs w:val="28"/>
        </w:rPr>
        <w:t xml:space="preserve"> </w:t>
      </w:r>
      <w:r w:rsidR="000A3D78" w:rsidRPr="000A3D78">
        <w:rPr>
          <w:rFonts w:ascii="Times New Roman" w:hAnsi="Times New Roman" w:cs="Times New Roman"/>
          <w:sz w:val="28"/>
          <w:szCs w:val="28"/>
        </w:rPr>
        <w:t xml:space="preserve">[Электронный ресурс]: </w:t>
      </w:r>
      <w:r w:rsidR="000A3D78" w:rsidRPr="000A3D78">
        <w:rPr>
          <w:rFonts w:ascii="Times New Roman" w:hAnsi="Times New Roman" w:cs="Times New Roman"/>
          <w:sz w:val="28"/>
          <w:szCs w:val="28"/>
          <w:lang w:val="en-US"/>
        </w:rPr>
        <w:t>TensorFlow</w:t>
      </w:r>
      <w:r w:rsidR="000A3D78" w:rsidRPr="000A3D78">
        <w:rPr>
          <w:rFonts w:ascii="Times New Roman" w:hAnsi="Times New Roman" w:cs="Times New Roman"/>
          <w:sz w:val="28"/>
          <w:szCs w:val="28"/>
        </w:rPr>
        <w:t xml:space="preserve"> – сквозная платформа машинного обучения с отсрытым исходным кодом // [Электронный ресурс]: </w:t>
      </w:r>
      <w:r w:rsidR="000A3D78" w:rsidRPr="000A3D78">
        <w:rPr>
          <w:rFonts w:ascii="Times New Roman" w:hAnsi="Times New Roman" w:cs="Times New Roman"/>
          <w:sz w:val="28"/>
          <w:szCs w:val="28"/>
          <w:lang w:val="en-US"/>
        </w:rPr>
        <w:t>URL</w:t>
      </w:r>
      <w:r w:rsidR="000A3D78" w:rsidRPr="000A3D78">
        <w:rPr>
          <w:rFonts w:ascii="Times New Roman" w:hAnsi="Times New Roman" w:cs="Times New Roman"/>
          <w:sz w:val="28"/>
          <w:szCs w:val="28"/>
        </w:rPr>
        <w:t xml:space="preserve">: </w:t>
      </w:r>
      <w:r w:rsidR="000A3D78" w:rsidRPr="000A3D78">
        <w:rPr>
          <w:rFonts w:ascii="Times New Roman" w:eastAsiaTheme="minorEastAsia" w:hAnsi="Times New Roman" w:cs="Times New Roman"/>
          <w:bCs/>
          <w:sz w:val="28"/>
          <w:szCs w:val="28"/>
          <w:lang w:val="en-US"/>
        </w:rPr>
        <w:t>https</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www</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tensorflow</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org</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api</w:t>
      </w:r>
      <w:r w:rsidR="000A3D78" w:rsidRPr="000A3D78">
        <w:rPr>
          <w:rFonts w:ascii="Times New Roman" w:eastAsiaTheme="minorEastAsia" w:hAnsi="Times New Roman" w:cs="Times New Roman"/>
          <w:bCs/>
          <w:sz w:val="28"/>
          <w:szCs w:val="28"/>
        </w:rPr>
        <w:t>_</w:t>
      </w:r>
      <w:r w:rsidR="000A3D78" w:rsidRPr="000A3D78">
        <w:rPr>
          <w:rFonts w:ascii="Times New Roman" w:eastAsiaTheme="minorEastAsia" w:hAnsi="Times New Roman" w:cs="Times New Roman"/>
          <w:bCs/>
          <w:sz w:val="28"/>
          <w:szCs w:val="28"/>
          <w:lang w:val="en-US"/>
        </w:rPr>
        <w:t>docs</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python</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tf</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keras</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layers</w:t>
      </w:r>
      <w:r w:rsidR="000A3D78" w:rsidRPr="000A3D78">
        <w:rPr>
          <w:rFonts w:ascii="Times New Roman" w:eastAsiaTheme="minorEastAsia" w:hAnsi="Times New Roman" w:cs="Times New Roman"/>
          <w:bCs/>
          <w:sz w:val="28"/>
          <w:szCs w:val="28"/>
        </w:rPr>
        <w:t>/</w:t>
      </w:r>
      <w:r w:rsidR="000A3D78" w:rsidRPr="000A3D78">
        <w:rPr>
          <w:rFonts w:ascii="Times New Roman" w:eastAsiaTheme="minorEastAsia" w:hAnsi="Times New Roman" w:cs="Times New Roman"/>
          <w:bCs/>
          <w:sz w:val="28"/>
          <w:szCs w:val="28"/>
          <w:lang w:val="en-US"/>
        </w:rPr>
        <w:t>Conv</w:t>
      </w:r>
      <w:r w:rsidR="000A3D78" w:rsidRPr="000A3D78">
        <w:rPr>
          <w:rFonts w:ascii="Times New Roman" w:eastAsiaTheme="minorEastAsia" w:hAnsi="Times New Roman" w:cs="Times New Roman"/>
          <w:bCs/>
          <w:sz w:val="28"/>
          <w:szCs w:val="28"/>
        </w:rPr>
        <w:t>1</w:t>
      </w:r>
      <w:r w:rsidR="000A3D78" w:rsidRPr="000A3D78">
        <w:rPr>
          <w:rFonts w:ascii="Times New Roman" w:eastAsiaTheme="minorEastAsia" w:hAnsi="Times New Roman" w:cs="Times New Roman"/>
          <w:bCs/>
          <w:sz w:val="28"/>
          <w:szCs w:val="28"/>
          <w:lang w:val="en-US"/>
        </w:rPr>
        <w:t>D</w:t>
      </w:r>
      <w:r w:rsidR="000A3D78" w:rsidRPr="000A3D78">
        <w:rPr>
          <w:rFonts w:ascii="Times New Roman" w:hAnsi="Times New Roman" w:cs="Times New Roman"/>
          <w:sz w:val="28"/>
          <w:szCs w:val="28"/>
          <w:shd w:val="clear" w:color="auto" w:fill="FFFFFF"/>
        </w:rPr>
        <w:t xml:space="preserve"> (дата обращения: 18.10.2020) . - Загл. с экрана. - Яз. англ.</w:t>
      </w:r>
    </w:p>
    <w:p w14:paraId="5D21596C" w14:textId="05DF538B" w:rsidR="00F7189D" w:rsidRPr="000A3D78" w:rsidRDefault="006107FB" w:rsidP="000A3D78">
      <w:pPr>
        <w:spacing w:after="0" w:line="360" w:lineRule="auto"/>
        <w:ind w:firstLine="709"/>
        <w:jc w:val="both"/>
        <w:rPr>
          <w:rFonts w:ascii="Times New Roman" w:eastAsiaTheme="minorEastAsia" w:hAnsi="Times New Roman" w:cs="Times New Roman"/>
          <w:bCs/>
          <w:color w:val="000000" w:themeColor="text1"/>
          <w:sz w:val="28"/>
          <w:szCs w:val="28"/>
        </w:rPr>
      </w:pPr>
      <w:r w:rsidRPr="000A3D78">
        <w:rPr>
          <w:rFonts w:ascii="Times New Roman" w:eastAsiaTheme="minorEastAsia" w:hAnsi="Times New Roman" w:cs="Times New Roman"/>
          <w:bCs/>
          <w:color w:val="000000" w:themeColor="text1"/>
          <w:sz w:val="28"/>
          <w:szCs w:val="28"/>
        </w:rPr>
        <w:t xml:space="preserve">31 </w:t>
      </w:r>
      <w:r w:rsidR="00F7189D" w:rsidRPr="000A3D78">
        <w:rPr>
          <w:rFonts w:ascii="Times New Roman" w:eastAsiaTheme="minorEastAsia" w:hAnsi="Times New Roman" w:cs="Times New Roman"/>
          <w:bCs/>
          <w:color w:val="000000" w:themeColor="text1"/>
          <w:sz w:val="28"/>
          <w:szCs w:val="28"/>
        </w:rPr>
        <w:t xml:space="preserve"> </w:t>
      </w:r>
      <w:r w:rsidR="0060287F" w:rsidRPr="000A3D78">
        <w:rPr>
          <w:rFonts w:ascii="Times New Roman" w:eastAsiaTheme="minorEastAsia" w:hAnsi="Times New Roman" w:cs="Times New Roman"/>
          <w:bCs/>
          <w:sz w:val="28"/>
          <w:szCs w:val="28"/>
          <w:lang w:val="en-US"/>
        </w:rPr>
        <w:t>Python</w:t>
      </w:r>
      <w:r w:rsidR="0060287F" w:rsidRPr="000A3D78">
        <w:rPr>
          <w:rFonts w:ascii="Times New Roman" w:eastAsiaTheme="minorEastAsia" w:hAnsi="Times New Roman" w:cs="Times New Roman"/>
          <w:bCs/>
          <w:sz w:val="28"/>
          <w:szCs w:val="28"/>
        </w:rPr>
        <w:t>.</w:t>
      </w:r>
      <w:r w:rsidR="0060287F" w:rsidRPr="000A3D78">
        <w:rPr>
          <w:rFonts w:ascii="Times New Roman" w:eastAsiaTheme="minorEastAsia" w:hAnsi="Times New Roman" w:cs="Times New Roman"/>
          <w:bCs/>
          <w:sz w:val="28"/>
          <w:szCs w:val="28"/>
          <w:lang w:val="en-US"/>
        </w:rPr>
        <w:t>org</w:t>
      </w:r>
      <w:r w:rsidR="0060287F" w:rsidRPr="000A3D78">
        <w:rPr>
          <w:rFonts w:ascii="Times New Roman" w:eastAsiaTheme="minorEastAsia" w:hAnsi="Times New Roman" w:cs="Times New Roman"/>
          <w:bCs/>
          <w:sz w:val="28"/>
          <w:szCs w:val="28"/>
        </w:rPr>
        <w:t xml:space="preserve"> </w:t>
      </w:r>
      <w:r w:rsidR="0060287F" w:rsidRPr="000A3D78">
        <w:rPr>
          <w:rFonts w:ascii="Times New Roman" w:hAnsi="Times New Roman" w:cs="Times New Roman"/>
          <w:sz w:val="28"/>
          <w:szCs w:val="28"/>
        </w:rPr>
        <w:t xml:space="preserve">[Электронный ресурс] / [Электронный ресурс]: https://pythonru.com/. - </w:t>
      </w:r>
      <w:r w:rsidR="0060287F" w:rsidRPr="000A3D78">
        <w:rPr>
          <w:rFonts w:ascii="Times New Roman" w:hAnsi="Times New Roman" w:cs="Times New Roman"/>
          <w:sz w:val="28"/>
          <w:szCs w:val="28"/>
          <w:lang w:val="en-US"/>
        </w:rPr>
        <w:t>URL</w:t>
      </w:r>
      <w:r w:rsidR="0060287F" w:rsidRPr="000A3D78">
        <w:rPr>
          <w:rFonts w:ascii="Times New Roman" w:hAnsi="Times New Roman" w:cs="Times New Roman"/>
          <w:sz w:val="28"/>
          <w:szCs w:val="28"/>
        </w:rPr>
        <w:t xml:space="preserve">: </w:t>
      </w:r>
      <w:r w:rsidR="0060287F" w:rsidRPr="000A3D78">
        <w:rPr>
          <w:rFonts w:ascii="Times New Roman" w:eastAsiaTheme="minorEastAsia" w:hAnsi="Times New Roman" w:cs="Times New Roman"/>
          <w:bCs/>
          <w:sz w:val="28"/>
          <w:szCs w:val="28"/>
          <w:lang w:val="en-US"/>
        </w:rPr>
        <w:t>https</w:t>
      </w:r>
      <w:r w:rsidR="0060287F" w:rsidRPr="000A3D78">
        <w:rPr>
          <w:rFonts w:ascii="Times New Roman" w:eastAsiaTheme="minorEastAsia" w:hAnsi="Times New Roman" w:cs="Times New Roman"/>
          <w:bCs/>
          <w:sz w:val="28"/>
          <w:szCs w:val="28"/>
        </w:rPr>
        <w:t>://</w:t>
      </w:r>
      <w:r w:rsidR="0060287F" w:rsidRPr="000A3D78">
        <w:rPr>
          <w:rFonts w:ascii="Times New Roman" w:eastAsiaTheme="minorEastAsia" w:hAnsi="Times New Roman" w:cs="Times New Roman"/>
          <w:bCs/>
          <w:sz w:val="28"/>
          <w:szCs w:val="28"/>
          <w:lang w:val="en-US"/>
        </w:rPr>
        <w:t>pythonru</w:t>
      </w:r>
      <w:r w:rsidR="0060287F" w:rsidRPr="000A3D78">
        <w:rPr>
          <w:rFonts w:ascii="Times New Roman" w:eastAsiaTheme="minorEastAsia" w:hAnsi="Times New Roman" w:cs="Times New Roman"/>
          <w:bCs/>
          <w:sz w:val="28"/>
          <w:szCs w:val="28"/>
        </w:rPr>
        <w:t>.</w:t>
      </w:r>
      <w:r w:rsidR="0060287F" w:rsidRPr="000A3D78">
        <w:rPr>
          <w:rFonts w:ascii="Times New Roman" w:eastAsiaTheme="minorEastAsia" w:hAnsi="Times New Roman" w:cs="Times New Roman"/>
          <w:bCs/>
          <w:sz w:val="28"/>
          <w:szCs w:val="28"/>
          <w:lang w:val="en-US"/>
        </w:rPr>
        <w:t>com</w:t>
      </w:r>
      <w:r w:rsidR="0060287F" w:rsidRPr="000A3D78">
        <w:rPr>
          <w:rStyle w:val="a6"/>
          <w:rFonts w:ascii="Times New Roman" w:eastAsiaTheme="minorEastAsia" w:hAnsi="Times New Roman" w:cs="Times New Roman"/>
          <w:bCs/>
          <w:sz w:val="28"/>
          <w:szCs w:val="28"/>
        </w:rPr>
        <w:t xml:space="preserve"> </w:t>
      </w:r>
      <w:r w:rsidR="0060287F" w:rsidRPr="000A3D78">
        <w:rPr>
          <w:rFonts w:ascii="Times New Roman" w:hAnsi="Times New Roman" w:cs="Times New Roman"/>
          <w:sz w:val="28"/>
          <w:szCs w:val="28"/>
          <w:shd w:val="clear" w:color="auto" w:fill="FFFFFF"/>
        </w:rPr>
        <w:t>(дата обращения: 18.10.2020) . - Загл. с экрана. - Яз. рус.</w:t>
      </w:r>
    </w:p>
    <w:p w14:paraId="63707633" w14:textId="61C5A200" w:rsidR="00F7189D" w:rsidRPr="000A3D78" w:rsidRDefault="006107FB" w:rsidP="000A3D78">
      <w:pPr>
        <w:spacing w:after="0" w:line="360" w:lineRule="auto"/>
        <w:ind w:firstLine="709"/>
        <w:jc w:val="both"/>
        <w:rPr>
          <w:rFonts w:ascii="Times New Roman" w:eastAsiaTheme="minorEastAsia" w:hAnsi="Times New Roman" w:cs="Times New Roman"/>
          <w:bCs/>
          <w:sz w:val="28"/>
          <w:szCs w:val="28"/>
        </w:rPr>
      </w:pPr>
      <w:r w:rsidRPr="000A3D78">
        <w:rPr>
          <w:rFonts w:ascii="Times New Roman" w:eastAsiaTheme="minorEastAsia" w:hAnsi="Times New Roman" w:cs="Times New Roman"/>
          <w:bCs/>
          <w:color w:val="000000" w:themeColor="text1"/>
          <w:sz w:val="28"/>
          <w:szCs w:val="28"/>
        </w:rPr>
        <w:t xml:space="preserve">32 </w:t>
      </w:r>
      <w:r w:rsidR="00F7189D" w:rsidRPr="000A3D78">
        <w:rPr>
          <w:rFonts w:ascii="Times New Roman" w:eastAsiaTheme="minorEastAsia" w:hAnsi="Times New Roman" w:cs="Times New Roman"/>
          <w:bCs/>
          <w:color w:val="000000" w:themeColor="text1"/>
          <w:sz w:val="28"/>
          <w:szCs w:val="28"/>
        </w:rPr>
        <w:t xml:space="preserve"> </w:t>
      </w:r>
      <w:r w:rsidR="0078721A" w:rsidRPr="000A3D78">
        <w:rPr>
          <w:rFonts w:ascii="Times New Roman" w:eastAsiaTheme="minorEastAsia" w:hAnsi="Times New Roman" w:cs="Times New Roman"/>
          <w:bCs/>
          <w:sz w:val="28"/>
          <w:szCs w:val="28"/>
        </w:rPr>
        <w:t xml:space="preserve">Операторы </w:t>
      </w:r>
      <w:r w:rsidR="0078721A" w:rsidRPr="000A3D78">
        <w:rPr>
          <w:rFonts w:ascii="Times New Roman" w:eastAsiaTheme="minorEastAsia" w:hAnsi="Times New Roman" w:cs="Times New Roman"/>
          <w:bCs/>
          <w:sz w:val="28"/>
          <w:szCs w:val="28"/>
          <w:lang w:val="en-US"/>
        </w:rPr>
        <w:t>Python</w:t>
      </w:r>
      <w:r w:rsidR="0078721A" w:rsidRPr="000A3D78">
        <w:rPr>
          <w:rFonts w:ascii="Times New Roman" w:eastAsiaTheme="minorEastAsia" w:hAnsi="Times New Roman" w:cs="Times New Roman"/>
          <w:bCs/>
          <w:sz w:val="28"/>
          <w:szCs w:val="28"/>
        </w:rPr>
        <w:t xml:space="preserve"> </w:t>
      </w:r>
      <w:r w:rsidR="0078721A" w:rsidRPr="000A3D78">
        <w:rPr>
          <w:rFonts w:ascii="Times New Roman" w:hAnsi="Times New Roman" w:cs="Times New Roman"/>
          <w:sz w:val="28"/>
          <w:szCs w:val="28"/>
        </w:rPr>
        <w:t xml:space="preserve">[Электронный ресурс] / [Электронный ресурс]: https://pythonru.com/.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bCs/>
          <w:sz w:val="28"/>
          <w:szCs w:val="28"/>
          <w:lang w:val="en-US"/>
        </w:rPr>
        <w:t>https</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pythonru</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com</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osnovy</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operatory</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python</w:t>
      </w:r>
      <w:r w:rsidR="0078721A" w:rsidRPr="000A3D78">
        <w:rPr>
          <w:rStyle w:val="a6"/>
          <w:rFonts w:ascii="Times New Roman" w:eastAsiaTheme="minorEastAsia" w:hAnsi="Times New Roman" w:cs="Times New Roman"/>
          <w:bCs/>
          <w:sz w:val="28"/>
          <w:szCs w:val="28"/>
        </w:rPr>
        <w:t xml:space="preserve"> </w:t>
      </w:r>
      <w:r w:rsidR="0078721A" w:rsidRPr="000A3D78">
        <w:rPr>
          <w:rFonts w:ascii="Times New Roman" w:hAnsi="Times New Roman" w:cs="Times New Roman"/>
          <w:sz w:val="28"/>
          <w:szCs w:val="28"/>
          <w:shd w:val="clear" w:color="auto" w:fill="FFFFFF"/>
        </w:rPr>
        <w:t>(дата обращения: 18.10.2020) . - Загл. с экрана. - Яз. рус.</w:t>
      </w:r>
    </w:p>
    <w:p w14:paraId="433EAF96" w14:textId="77777777" w:rsidR="0078721A" w:rsidRPr="000A3D78" w:rsidRDefault="006107FB" w:rsidP="000A3D78">
      <w:pPr>
        <w:spacing w:after="0" w:line="360" w:lineRule="auto"/>
        <w:ind w:firstLine="709"/>
        <w:jc w:val="both"/>
        <w:rPr>
          <w:rFonts w:ascii="Times New Roman" w:eastAsiaTheme="minorEastAsia" w:hAnsi="Times New Roman" w:cs="Times New Roman"/>
          <w:bCs/>
          <w:color w:val="000000" w:themeColor="text1"/>
          <w:sz w:val="28"/>
          <w:szCs w:val="28"/>
        </w:rPr>
      </w:pPr>
      <w:r w:rsidRPr="000A3D78">
        <w:rPr>
          <w:rFonts w:ascii="Times New Roman" w:eastAsiaTheme="minorEastAsia" w:hAnsi="Times New Roman" w:cs="Times New Roman"/>
          <w:bCs/>
          <w:color w:val="000000" w:themeColor="text1"/>
          <w:sz w:val="28"/>
          <w:szCs w:val="28"/>
        </w:rPr>
        <w:t>33</w:t>
      </w:r>
      <w:r w:rsidR="00F7189D" w:rsidRPr="000A3D78">
        <w:rPr>
          <w:rFonts w:ascii="Times New Roman" w:eastAsiaTheme="minorEastAsia" w:hAnsi="Times New Roman" w:cs="Times New Roman"/>
          <w:bCs/>
          <w:color w:val="000000" w:themeColor="text1"/>
          <w:sz w:val="28"/>
          <w:szCs w:val="28"/>
        </w:rPr>
        <w:t xml:space="preserve"> </w:t>
      </w:r>
      <w:r w:rsidR="0078721A" w:rsidRPr="000A3D78">
        <w:rPr>
          <w:rFonts w:ascii="Times New Roman" w:eastAsiaTheme="minorEastAsia" w:hAnsi="Times New Roman" w:cs="Times New Roman"/>
          <w:bCs/>
          <w:sz w:val="28"/>
          <w:szCs w:val="28"/>
          <w:lang w:val="en-US"/>
        </w:rPr>
        <w:t>Keras</w:t>
      </w:r>
      <w:r w:rsidR="0078721A" w:rsidRPr="000A3D78">
        <w:rPr>
          <w:rFonts w:ascii="Times New Roman" w:eastAsiaTheme="minorEastAsia" w:hAnsi="Times New Roman" w:cs="Times New Roman"/>
          <w:bCs/>
          <w:sz w:val="28"/>
          <w:szCs w:val="28"/>
        </w:rPr>
        <w:t xml:space="preserve">. </w:t>
      </w:r>
      <w:r w:rsidR="0078721A" w:rsidRPr="000A3D78">
        <w:rPr>
          <w:rFonts w:ascii="Times New Roman" w:eastAsiaTheme="minorEastAsia" w:hAnsi="Times New Roman" w:cs="Times New Roman"/>
          <w:bCs/>
          <w:sz w:val="28"/>
          <w:szCs w:val="28"/>
          <w:lang w:val="en-US"/>
        </w:rPr>
        <w:t>Simple</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Fleible</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Powerful</w:t>
      </w:r>
      <w:r w:rsidR="0078721A" w:rsidRPr="000A3D78">
        <w:rPr>
          <w:rFonts w:ascii="Times New Roman" w:eastAsiaTheme="minorEastAsia" w:hAnsi="Times New Roman" w:cs="Times New Roman"/>
          <w:bCs/>
          <w:sz w:val="28"/>
          <w:szCs w:val="28"/>
        </w:rPr>
        <w:t xml:space="preserve">  </w:t>
      </w:r>
      <w:r w:rsidR="0078721A" w:rsidRPr="000A3D78">
        <w:rPr>
          <w:rFonts w:ascii="Times New Roman" w:hAnsi="Times New Roman" w:cs="Times New Roman"/>
          <w:sz w:val="28"/>
          <w:szCs w:val="28"/>
        </w:rPr>
        <w:t xml:space="preserve">[Электронный ресурс] // [Электронный ресурс].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bCs/>
          <w:sz w:val="28"/>
          <w:szCs w:val="28"/>
          <w:lang w:val="en-US"/>
        </w:rPr>
        <w:t>https</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keras</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io</w:t>
      </w:r>
      <w:r w:rsidR="0078721A" w:rsidRPr="000A3D78">
        <w:rPr>
          <w:rFonts w:ascii="Times New Roman" w:eastAsiaTheme="minorEastAsia" w:hAnsi="Times New Roman" w:cs="Times New Roman"/>
          <w:bCs/>
          <w:sz w:val="28"/>
          <w:szCs w:val="28"/>
        </w:rPr>
        <w:t>/</w:t>
      </w:r>
      <w:r w:rsidR="0078721A" w:rsidRPr="000A3D78">
        <w:rPr>
          <w:rStyle w:val="a6"/>
          <w:rFonts w:ascii="Times New Roman" w:eastAsiaTheme="minorEastAsia" w:hAnsi="Times New Roman" w:cs="Times New Roman"/>
          <w:bCs/>
          <w:sz w:val="28"/>
          <w:szCs w:val="28"/>
        </w:rPr>
        <w:t xml:space="preserve"> </w:t>
      </w:r>
      <w:r w:rsidR="0078721A" w:rsidRPr="000A3D78">
        <w:rPr>
          <w:rFonts w:ascii="Times New Roman" w:hAnsi="Times New Roman" w:cs="Times New Roman"/>
          <w:sz w:val="28"/>
          <w:szCs w:val="28"/>
          <w:shd w:val="clear" w:color="auto" w:fill="FFFFFF"/>
        </w:rPr>
        <w:t>(дата обращения: 18.10.2020) . - Загл. с экрана. - Яз. англ.</w:t>
      </w:r>
    </w:p>
    <w:p w14:paraId="2240A196" w14:textId="3511E2CF" w:rsidR="00F7189D" w:rsidRPr="000A3D78" w:rsidRDefault="007B1F59"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eastAsiaTheme="minorEastAsia" w:hAnsi="Times New Roman" w:cs="Times New Roman"/>
          <w:bCs/>
          <w:color w:val="000000" w:themeColor="text1"/>
          <w:sz w:val="28"/>
          <w:szCs w:val="28"/>
        </w:rPr>
        <w:t>3</w:t>
      </w:r>
      <w:r w:rsidR="006107FB" w:rsidRPr="000A3D78">
        <w:rPr>
          <w:rFonts w:ascii="Times New Roman" w:eastAsiaTheme="minorEastAsia" w:hAnsi="Times New Roman" w:cs="Times New Roman"/>
          <w:bCs/>
          <w:color w:val="000000" w:themeColor="text1"/>
          <w:sz w:val="28"/>
          <w:szCs w:val="28"/>
        </w:rPr>
        <w:t>4</w:t>
      </w:r>
      <w:r w:rsidR="00087FAB" w:rsidRPr="000A3D78">
        <w:rPr>
          <w:rFonts w:ascii="Times New Roman" w:eastAsiaTheme="minorEastAsia" w:hAnsi="Times New Roman" w:cs="Times New Roman"/>
          <w:bCs/>
          <w:color w:val="000000" w:themeColor="text1"/>
          <w:sz w:val="28"/>
          <w:szCs w:val="28"/>
        </w:rPr>
        <w:t xml:space="preserve"> </w:t>
      </w:r>
      <w:r w:rsidR="00087FAB" w:rsidRPr="000A3D78">
        <w:rPr>
          <w:rFonts w:ascii="Times New Roman" w:eastAsiaTheme="minorEastAsia" w:hAnsi="Times New Roman" w:cs="Times New Roman"/>
          <w:bCs/>
          <w:sz w:val="28"/>
          <w:szCs w:val="28"/>
        </w:rPr>
        <w:t xml:space="preserve">Шамаев, И. </w:t>
      </w:r>
      <w:r w:rsidR="00087FAB" w:rsidRPr="000A3D78">
        <w:rPr>
          <w:rFonts w:ascii="Times New Roman" w:eastAsiaTheme="minorEastAsia" w:hAnsi="Times New Roman" w:cs="Times New Roman"/>
          <w:bCs/>
          <w:sz w:val="28"/>
          <w:szCs w:val="28"/>
          <w:lang w:val="en-US"/>
        </w:rPr>
        <w:t>Keras</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Tutorial</w:t>
      </w:r>
      <w:r w:rsidR="00087FAB" w:rsidRPr="000A3D78">
        <w:rPr>
          <w:rFonts w:ascii="Times New Roman" w:eastAsiaTheme="minorEastAsia" w:hAnsi="Times New Roman" w:cs="Times New Roman"/>
          <w:bCs/>
          <w:sz w:val="28"/>
          <w:szCs w:val="28"/>
        </w:rPr>
        <w:t xml:space="preserve">: Библиотеки для глубокого обучения: </w:t>
      </w:r>
      <w:r w:rsidR="00087FAB" w:rsidRPr="000A3D78">
        <w:rPr>
          <w:rFonts w:ascii="Times New Roman" w:eastAsiaTheme="minorEastAsia" w:hAnsi="Times New Roman" w:cs="Times New Roman"/>
          <w:bCs/>
          <w:sz w:val="28"/>
          <w:szCs w:val="28"/>
          <w:lang w:val="en-US"/>
        </w:rPr>
        <w:t>Keras</w:t>
      </w:r>
      <w:r w:rsidR="00087FAB" w:rsidRPr="000A3D78">
        <w:rPr>
          <w:rFonts w:ascii="Times New Roman" w:eastAsiaTheme="minorEastAsia" w:hAnsi="Times New Roman" w:cs="Times New Roman"/>
          <w:bCs/>
          <w:sz w:val="28"/>
          <w:szCs w:val="28"/>
        </w:rPr>
        <w:t xml:space="preserve"> [Электронный ресурс]: Машинное обучение. </w:t>
      </w:r>
      <w:r w:rsidR="00087FAB" w:rsidRPr="000A3D78">
        <w:rPr>
          <w:rFonts w:ascii="Times New Roman" w:eastAsiaTheme="minorEastAsia" w:hAnsi="Times New Roman" w:cs="Times New Roman"/>
          <w:bCs/>
          <w:sz w:val="28"/>
          <w:szCs w:val="28"/>
          <w:lang w:val="en-US"/>
        </w:rPr>
        <w:t>Python</w:t>
      </w:r>
      <w:r w:rsidR="00087FAB" w:rsidRPr="000A3D78">
        <w:rPr>
          <w:rFonts w:ascii="Times New Roman" w:eastAsiaTheme="minorEastAsia" w:hAnsi="Times New Roman" w:cs="Times New Roman"/>
          <w:bCs/>
          <w:sz w:val="28"/>
          <w:szCs w:val="28"/>
        </w:rPr>
        <w:t xml:space="preserve"> / Иван Шамаев </w:t>
      </w:r>
      <w:r w:rsidR="00087FAB" w:rsidRPr="000A3D78">
        <w:rPr>
          <w:rFonts w:ascii="Times New Roman" w:hAnsi="Times New Roman" w:cs="Times New Roman"/>
          <w:sz w:val="28"/>
          <w:szCs w:val="28"/>
        </w:rPr>
        <w:t>// [Электронный ресурс]:</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https</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habr</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com</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ru</w:t>
      </w:r>
      <w:r w:rsidR="00087FAB" w:rsidRPr="000A3D78">
        <w:rPr>
          <w:rFonts w:ascii="Times New Roman" w:hAnsi="Times New Roman" w:cs="Times New Roman"/>
          <w:sz w:val="28"/>
          <w:szCs w:val="28"/>
        </w:rPr>
        <w:t xml:space="preserve">. - </w:t>
      </w:r>
      <w:r w:rsidR="00087FAB" w:rsidRPr="000A3D78">
        <w:rPr>
          <w:rFonts w:ascii="Times New Roman" w:hAnsi="Times New Roman" w:cs="Times New Roman"/>
          <w:sz w:val="28"/>
          <w:szCs w:val="28"/>
          <w:lang w:val="en-US"/>
        </w:rPr>
        <w:t>URL</w:t>
      </w:r>
      <w:r w:rsidR="00087FAB" w:rsidRPr="000A3D78">
        <w:rPr>
          <w:rFonts w:ascii="Times New Roman" w:hAnsi="Times New Roman" w:cs="Times New Roman"/>
          <w:sz w:val="28"/>
          <w:szCs w:val="28"/>
        </w:rPr>
        <w:t xml:space="preserve">: </w:t>
      </w:r>
      <w:r w:rsidR="00087FAB" w:rsidRPr="000A3D78">
        <w:rPr>
          <w:rFonts w:ascii="Times New Roman" w:eastAsiaTheme="minorEastAsia" w:hAnsi="Times New Roman" w:cs="Times New Roman"/>
          <w:bCs/>
          <w:sz w:val="28"/>
          <w:szCs w:val="28"/>
          <w:lang w:val="en-US"/>
        </w:rPr>
        <w:t>https</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habr</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com</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ru</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company</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ods</w:t>
      </w:r>
      <w:r w:rsidR="00087FAB" w:rsidRPr="000A3D78">
        <w:rPr>
          <w:rFonts w:ascii="Times New Roman" w:eastAsiaTheme="minorEastAsia" w:hAnsi="Times New Roman" w:cs="Times New Roman"/>
          <w:bCs/>
          <w:sz w:val="28"/>
          <w:szCs w:val="28"/>
        </w:rPr>
        <w:t>/</w:t>
      </w:r>
      <w:r w:rsidR="00087FAB" w:rsidRPr="000A3D78">
        <w:rPr>
          <w:rFonts w:ascii="Times New Roman" w:eastAsiaTheme="minorEastAsia" w:hAnsi="Times New Roman" w:cs="Times New Roman"/>
          <w:bCs/>
          <w:sz w:val="28"/>
          <w:szCs w:val="28"/>
          <w:lang w:val="en-US"/>
        </w:rPr>
        <w:t>blog</w:t>
      </w:r>
      <w:r w:rsidR="00087FAB" w:rsidRPr="000A3D78">
        <w:rPr>
          <w:rFonts w:ascii="Times New Roman" w:eastAsiaTheme="minorEastAsia" w:hAnsi="Times New Roman" w:cs="Times New Roman"/>
          <w:bCs/>
          <w:sz w:val="28"/>
          <w:szCs w:val="28"/>
        </w:rPr>
        <w:t>/325432/</w:t>
      </w:r>
      <w:r w:rsidR="00087FAB" w:rsidRPr="000A3D78">
        <w:rPr>
          <w:rFonts w:ascii="Times New Roman" w:hAnsi="Times New Roman" w:cs="Times New Roman"/>
          <w:sz w:val="28"/>
          <w:szCs w:val="28"/>
        </w:rPr>
        <w:t xml:space="preserve"> </w:t>
      </w:r>
      <w:r w:rsidR="00087FAB" w:rsidRPr="000A3D78">
        <w:rPr>
          <w:rFonts w:ascii="Times New Roman" w:hAnsi="Times New Roman" w:cs="Times New Roman"/>
          <w:sz w:val="28"/>
          <w:szCs w:val="28"/>
          <w:shd w:val="clear" w:color="auto" w:fill="FFFFFF"/>
        </w:rPr>
        <w:t>(дата обращения: 18.10.2020) . - Загл. с экрана. - Яз. англ.</w:t>
      </w:r>
    </w:p>
    <w:p w14:paraId="6C1BBC99" w14:textId="0C79627F" w:rsidR="0078721A" w:rsidRPr="000A3D78" w:rsidRDefault="007B1F59"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eastAsiaTheme="minorEastAsia" w:hAnsi="Times New Roman" w:cs="Times New Roman"/>
          <w:bCs/>
          <w:color w:val="000000" w:themeColor="text1"/>
          <w:sz w:val="28"/>
          <w:szCs w:val="28"/>
        </w:rPr>
        <w:t>3</w:t>
      </w:r>
      <w:r w:rsidR="006107FB" w:rsidRPr="000A3D78">
        <w:rPr>
          <w:rFonts w:ascii="Times New Roman" w:eastAsiaTheme="minorEastAsia" w:hAnsi="Times New Roman" w:cs="Times New Roman"/>
          <w:bCs/>
          <w:color w:val="000000" w:themeColor="text1"/>
          <w:sz w:val="28"/>
          <w:szCs w:val="28"/>
        </w:rPr>
        <w:t>5</w:t>
      </w:r>
      <w:r w:rsidR="0078721A"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rPr>
        <w:t>Малых</w:t>
      </w:r>
      <w:r w:rsidR="0078721A"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rPr>
        <w:t>В</w:t>
      </w:r>
      <w:r w:rsidR="0078721A" w:rsidRPr="000A3D78">
        <w:rPr>
          <w:rFonts w:ascii="Times New Roman" w:eastAsiaTheme="minorEastAsia" w:hAnsi="Times New Roman" w:cs="Times New Roman"/>
          <w:bCs/>
          <w:sz w:val="28"/>
          <w:szCs w:val="28"/>
        </w:rPr>
        <w:t xml:space="preserve">. Руководство для начинающих по глубокому обучению на </w:t>
      </w:r>
      <w:r w:rsidR="0078721A" w:rsidRPr="000A3D78">
        <w:rPr>
          <w:rFonts w:ascii="Times New Roman" w:eastAsiaTheme="minorEastAsia" w:hAnsi="Times New Roman" w:cs="Times New Roman"/>
          <w:bCs/>
          <w:sz w:val="28"/>
          <w:szCs w:val="28"/>
          <w:lang w:val="en-US"/>
        </w:rPr>
        <w:t>Python</w:t>
      </w:r>
      <w:r w:rsidR="0078721A" w:rsidRPr="000A3D78">
        <w:rPr>
          <w:rFonts w:ascii="Times New Roman" w:eastAsiaTheme="minorEastAsia" w:hAnsi="Times New Roman" w:cs="Times New Roman"/>
          <w:bCs/>
          <w:sz w:val="28"/>
          <w:szCs w:val="28"/>
        </w:rPr>
        <w:t xml:space="preserve"> [Электронный ресурс]: </w:t>
      </w:r>
      <w:r w:rsidR="00087FAB" w:rsidRPr="000A3D78">
        <w:rPr>
          <w:rFonts w:ascii="Times New Roman" w:eastAsiaTheme="minorEastAsia" w:hAnsi="Times New Roman" w:cs="Times New Roman"/>
          <w:bCs/>
          <w:sz w:val="28"/>
          <w:szCs w:val="28"/>
        </w:rPr>
        <w:t xml:space="preserve">Блог компании </w:t>
      </w:r>
      <w:r w:rsidR="00087FAB" w:rsidRPr="000A3D78">
        <w:rPr>
          <w:rFonts w:ascii="Times New Roman" w:eastAsiaTheme="minorEastAsia" w:hAnsi="Times New Roman" w:cs="Times New Roman"/>
          <w:bCs/>
          <w:sz w:val="28"/>
          <w:szCs w:val="28"/>
          <w:lang w:val="en-US"/>
        </w:rPr>
        <w:t>Open</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Data</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Science</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Python</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Data</w:t>
      </w:r>
      <w:r w:rsidR="00087FAB"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lang w:val="en-US"/>
        </w:rPr>
        <w:t>Mining</w:t>
      </w:r>
      <w:r w:rsidR="0078721A" w:rsidRPr="000A3D78">
        <w:rPr>
          <w:rFonts w:ascii="Times New Roman" w:eastAsiaTheme="minorEastAsia" w:hAnsi="Times New Roman" w:cs="Times New Roman"/>
          <w:bCs/>
          <w:sz w:val="28"/>
          <w:szCs w:val="28"/>
        </w:rPr>
        <w:t xml:space="preserve"> /</w:t>
      </w:r>
      <w:r w:rsidR="00087FAB" w:rsidRPr="000A3D78">
        <w:rPr>
          <w:rFonts w:ascii="Times New Roman" w:eastAsiaTheme="minorEastAsia" w:hAnsi="Times New Roman" w:cs="Times New Roman"/>
          <w:bCs/>
          <w:sz w:val="28"/>
          <w:szCs w:val="28"/>
        </w:rPr>
        <w:t xml:space="preserve"> Валентин Малых</w:t>
      </w:r>
      <w:r w:rsidR="0078721A" w:rsidRPr="000A3D78">
        <w:rPr>
          <w:rFonts w:ascii="Times New Roman" w:eastAsiaTheme="minorEastAsia" w:hAnsi="Times New Roman" w:cs="Times New Roman"/>
          <w:bCs/>
          <w:sz w:val="28"/>
          <w:szCs w:val="28"/>
        </w:rPr>
        <w:t xml:space="preserve"> </w:t>
      </w:r>
      <w:r w:rsidR="0078721A" w:rsidRPr="000A3D78">
        <w:rPr>
          <w:rFonts w:ascii="Times New Roman" w:hAnsi="Times New Roman" w:cs="Times New Roman"/>
          <w:sz w:val="28"/>
          <w:szCs w:val="28"/>
        </w:rPr>
        <w:t>// [Электронный ресурс]:</w:t>
      </w:r>
      <w:r w:rsidR="0078721A" w:rsidRPr="000A3D78">
        <w:rPr>
          <w:rFonts w:ascii="Times New Roman" w:eastAsiaTheme="minorEastAsia" w:hAnsi="Times New Roman" w:cs="Times New Roman"/>
          <w:bCs/>
          <w:sz w:val="28"/>
          <w:szCs w:val="28"/>
        </w:rPr>
        <w:t xml:space="preserve"> https://python.ivan-shamaev.ru/</w:t>
      </w:r>
      <w:r w:rsidR="0078721A" w:rsidRPr="000A3D78">
        <w:rPr>
          <w:rFonts w:ascii="Times New Roman" w:hAnsi="Times New Roman" w:cs="Times New Roman"/>
          <w:sz w:val="28"/>
          <w:szCs w:val="28"/>
        </w:rPr>
        <w:t xml:space="preserve">. - </w:t>
      </w:r>
      <w:r w:rsidR="0078721A" w:rsidRPr="000A3D78">
        <w:rPr>
          <w:rFonts w:ascii="Times New Roman" w:hAnsi="Times New Roman" w:cs="Times New Roman"/>
          <w:sz w:val="28"/>
          <w:szCs w:val="28"/>
          <w:lang w:val="en-US"/>
        </w:rPr>
        <w:t>URL</w:t>
      </w:r>
      <w:r w:rsidR="0078721A" w:rsidRPr="000A3D78">
        <w:rPr>
          <w:rFonts w:ascii="Times New Roman" w:hAnsi="Times New Roman" w:cs="Times New Roman"/>
          <w:sz w:val="28"/>
          <w:szCs w:val="28"/>
        </w:rPr>
        <w:t xml:space="preserve">: </w:t>
      </w:r>
      <w:r w:rsidR="0078721A" w:rsidRPr="000A3D78">
        <w:rPr>
          <w:rFonts w:ascii="Times New Roman" w:eastAsiaTheme="minorEastAsia" w:hAnsi="Times New Roman" w:cs="Times New Roman"/>
          <w:bCs/>
          <w:sz w:val="28"/>
          <w:szCs w:val="28"/>
          <w:lang w:val="en-US"/>
        </w:rPr>
        <w:t>https</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python</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ivan</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shamaev</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ru</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keras</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tutorial</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beginner</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guide</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to</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deep</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learning</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in</w:t>
      </w:r>
      <w:r w:rsidR="0078721A" w:rsidRPr="000A3D78">
        <w:rPr>
          <w:rFonts w:ascii="Times New Roman" w:eastAsiaTheme="minorEastAsia" w:hAnsi="Times New Roman" w:cs="Times New Roman"/>
          <w:bCs/>
          <w:sz w:val="28"/>
          <w:szCs w:val="28"/>
        </w:rPr>
        <w:t>-</w:t>
      </w:r>
      <w:r w:rsidR="0078721A" w:rsidRPr="000A3D78">
        <w:rPr>
          <w:rFonts w:ascii="Times New Roman" w:eastAsiaTheme="minorEastAsia" w:hAnsi="Times New Roman" w:cs="Times New Roman"/>
          <w:bCs/>
          <w:sz w:val="28"/>
          <w:szCs w:val="28"/>
          <w:lang w:val="en-US"/>
        </w:rPr>
        <w:t>python</w:t>
      </w:r>
      <w:r w:rsidR="0078721A" w:rsidRPr="000A3D78">
        <w:rPr>
          <w:rFonts w:ascii="Times New Roman" w:eastAsiaTheme="minorEastAsia" w:hAnsi="Times New Roman" w:cs="Times New Roman"/>
          <w:bCs/>
          <w:sz w:val="28"/>
          <w:szCs w:val="28"/>
        </w:rPr>
        <w:t>/</w:t>
      </w:r>
      <w:r w:rsidR="0078721A" w:rsidRPr="000A3D78">
        <w:rPr>
          <w:rFonts w:ascii="Times New Roman" w:hAnsi="Times New Roman" w:cs="Times New Roman"/>
          <w:sz w:val="28"/>
          <w:szCs w:val="28"/>
        </w:rPr>
        <w:t xml:space="preserve"> </w:t>
      </w:r>
      <w:r w:rsidR="0078721A" w:rsidRPr="000A3D78">
        <w:rPr>
          <w:rFonts w:ascii="Times New Roman" w:hAnsi="Times New Roman" w:cs="Times New Roman"/>
          <w:sz w:val="28"/>
          <w:szCs w:val="28"/>
          <w:shd w:val="clear" w:color="auto" w:fill="FFFFFF"/>
        </w:rPr>
        <w:t>(дата обращения: 18.10.2020) . - Загл. с экрана. - Яз. англ.</w:t>
      </w:r>
    </w:p>
    <w:p w14:paraId="0378491F" w14:textId="77777777" w:rsidR="0078721A" w:rsidRPr="000A3D78" w:rsidRDefault="0078721A" w:rsidP="000A3D78">
      <w:pPr>
        <w:spacing w:after="0" w:line="360" w:lineRule="auto"/>
        <w:ind w:firstLine="709"/>
        <w:jc w:val="both"/>
        <w:rPr>
          <w:rFonts w:ascii="Times New Roman" w:hAnsi="Times New Roman" w:cs="Times New Roman"/>
          <w:sz w:val="28"/>
          <w:szCs w:val="28"/>
          <w:shd w:val="clear" w:color="auto" w:fill="FFFFFF"/>
        </w:rPr>
      </w:pPr>
      <w:r w:rsidRPr="000A3D78">
        <w:rPr>
          <w:rFonts w:ascii="Times New Roman" w:hAnsi="Times New Roman" w:cs="Times New Roman"/>
          <w:sz w:val="28"/>
          <w:szCs w:val="28"/>
          <w:shd w:val="clear" w:color="auto" w:fill="FFFFFF"/>
        </w:rPr>
        <w:t xml:space="preserve">36 </w:t>
      </w:r>
      <w:r w:rsidRPr="000A3D78">
        <w:rPr>
          <w:rFonts w:ascii="Times New Roman" w:eastAsiaTheme="minorEastAsia" w:hAnsi="Times New Roman" w:cs="Times New Roman"/>
          <w:bCs/>
          <w:sz w:val="28"/>
          <w:szCs w:val="28"/>
        </w:rPr>
        <w:t xml:space="preserve">Статистика и рейтинги [Электронный ресурс]: Российский совет по международным делам // [Электронный ресурс]: https://russiancouncil.ru/ - </w:t>
      </w:r>
      <w:r w:rsidRPr="000A3D78">
        <w:rPr>
          <w:rFonts w:ascii="Times New Roman" w:eastAsiaTheme="minorEastAsia" w:hAnsi="Times New Roman" w:cs="Times New Roman"/>
          <w:bCs/>
          <w:sz w:val="28"/>
          <w:szCs w:val="28"/>
        </w:rPr>
        <w:lastRenderedPageBreak/>
        <w:t xml:space="preserve">URL: / </w:t>
      </w:r>
      <w:hyperlink r:id="rId30" w:history="1">
        <w:r w:rsidRPr="000A3D78">
          <w:rPr>
            <w:rFonts w:ascii="Times New Roman" w:hAnsi="Times New Roman" w:cs="Times New Roman"/>
            <w:sz w:val="28"/>
            <w:szCs w:val="28"/>
          </w:rPr>
          <w:t>https://russiancouncil.ru/library/stat/</w:t>
        </w:r>
      </w:hyperlink>
      <w:r w:rsidRPr="000A3D78">
        <w:rPr>
          <w:rFonts w:ascii="Times New Roman" w:eastAsiaTheme="minorEastAsia" w:hAnsi="Times New Roman" w:cs="Times New Roman"/>
          <w:bCs/>
          <w:sz w:val="28"/>
          <w:szCs w:val="28"/>
        </w:rPr>
        <w:t xml:space="preserve"> (дата обращения: 18.10.2020) . - Загл. с экрана. - Яз. рус.</w:t>
      </w:r>
    </w:p>
    <w:p w14:paraId="499C1837" w14:textId="0459C8C8" w:rsidR="0078721A" w:rsidRDefault="0078721A" w:rsidP="0078721A">
      <w:pPr>
        <w:spacing w:after="0" w:line="360" w:lineRule="auto"/>
        <w:ind w:firstLine="709"/>
        <w:jc w:val="both"/>
        <w:rPr>
          <w:rFonts w:ascii="Times New Roman" w:hAnsi="Times New Roman" w:cs="Times New Roman"/>
          <w:sz w:val="28"/>
          <w:szCs w:val="28"/>
          <w:shd w:val="clear" w:color="auto" w:fill="FFFFFF"/>
        </w:rPr>
      </w:pPr>
    </w:p>
    <w:p w14:paraId="2483CB57" w14:textId="53367B0E" w:rsidR="00F7189D" w:rsidRPr="0078721A" w:rsidRDefault="00F7189D" w:rsidP="00F7189D">
      <w:pPr>
        <w:rPr>
          <w:rFonts w:ascii="Times New Roman" w:eastAsiaTheme="minorEastAsia" w:hAnsi="Times New Roman" w:cs="Times New Roman"/>
          <w:bCs/>
          <w:color w:val="000000" w:themeColor="text1"/>
          <w:sz w:val="28"/>
          <w:szCs w:val="28"/>
        </w:rPr>
      </w:pPr>
    </w:p>
    <w:p w14:paraId="6F1C85E5" w14:textId="77777777" w:rsidR="00F7189D" w:rsidRPr="0078721A" w:rsidRDefault="00F7189D" w:rsidP="00F7189D">
      <w:pPr>
        <w:rPr>
          <w:rFonts w:ascii="Times New Roman" w:eastAsiaTheme="minorEastAsia" w:hAnsi="Times New Roman" w:cs="Times New Roman"/>
          <w:bCs/>
          <w:color w:val="000000" w:themeColor="text1"/>
          <w:sz w:val="28"/>
          <w:szCs w:val="28"/>
        </w:rPr>
      </w:pPr>
    </w:p>
    <w:p w14:paraId="5EC8DAB4" w14:textId="77777777" w:rsidR="000A3D78" w:rsidRDefault="00F7189D" w:rsidP="000A3D78">
      <w:pPr>
        <w:pStyle w:val="1"/>
        <w:spacing w:before="0" w:after="120" w:line="360" w:lineRule="auto"/>
        <w:jc w:val="center"/>
        <w:rPr>
          <w:rFonts w:ascii="Times New Roman" w:eastAsiaTheme="minorEastAsia" w:hAnsi="Times New Roman" w:cs="Times New Roman"/>
          <w:color w:val="000000" w:themeColor="text1"/>
        </w:rPr>
      </w:pPr>
      <w:r w:rsidRPr="0078721A">
        <w:rPr>
          <w:rFonts w:ascii="Times New Roman" w:eastAsiaTheme="minorEastAsia" w:hAnsi="Times New Roman" w:cs="Times New Roman"/>
          <w:color w:val="000000" w:themeColor="text1"/>
        </w:rPr>
        <w:br w:type="page"/>
      </w:r>
      <w:bookmarkStart w:id="187" w:name="_Toc59209455"/>
      <w:bookmarkStart w:id="188" w:name="_Toc59550700"/>
      <w:r w:rsidR="000A3D78">
        <w:rPr>
          <w:rFonts w:ascii="Times New Roman" w:eastAsiaTheme="minorEastAsia" w:hAnsi="Times New Roman" w:cs="Times New Roman"/>
          <w:color w:val="000000" w:themeColor="text1"/>
        </w:rPr>
        <w:lastRenderedPageBreak/>
        <w:t xml:space="preserve">Приложение А. Листинг программы </w:t>
      </w:r>
      <w:r w:rsidR="000A3D78" w:rsidRPr="00BE69FA">
        <w:rPr>
          <w:rFonts w:ascii="Times New Roman" w:eastAsiaTheme="minorEastAsia" w:hAnsi="Times New Roman" w:cs="Times New Roman"/>
          <w:color w:val="000000" w:themeColor="text1"/>
          <w:lang w:val="en-US"/>
        </w:rPr>
        <w:t>Jupyter</w:t>
      </w:r>
      <w:r w:rsidR="000A3D78" w:rsidRPr="00BE69FA">
        <w:rPr>
          <w:rFonts w:ascii="Times New Roman" w:eastAsiaTheme="minorEastAsia" w:hAnsi="Times New Roman" w:cs="Times New Roman"/>
          <w:color w:val="000000" w:themeColor="text1"/>
        </w:rPr>
        <w:t>-ноубука</w:t>
      </w:r>
      <w:r w:rsidR="000A3D78">
        <w:rPr>
          <w:rFonts w:ascii="Times New Roman" w:eastAsiaTheme="minorEastAsia" w:hAnsi="Times New Roman" w:cs="Times New Roman"/>
          <w:color w:val="000000" w:themeColor="text1"/>
        </w:rPr>
        <w:t xml:space="preserve"> </w:t>
      </w:r>
      <w:r w:rsidR="000A3D78" w:rsidRPr="00122DFA">
        <w:rPr>
          <w:rFonts w:ascii="Times New Roman" w:eastAsiaTheme="minorEastAsia" w:hAnsi="Times New Roman" w:cs="Times New Roman"/>
          <w:color w:val="auto"/>
          <w:lang w:val="en-US"/>
        </w:rPr>
        <w:t>LTSM</w:t>
      </w:r>
      <w:r w:rsidR="000A3D78" w:rsidRPr="00122DFA">
        <w:rPr>
          <w:rFonts w:ascii="Times New Roman" w:eastAsiaTheme="minorEastAsia" w:hAnsi="Times New Roman" w:cs="Times New Roman"/>
          <w:color w:val="auto"/>
        </w:rPr>
        <w:t>_</w:t>
      </w:r>
      <w:r w:rsidR="000A3D78" w:rsidRPr="00122DFA">
        <w:rPr>
          <w:rFonts w:ascii="Times New Roman" w:eastAsiaTheme="minorEastAsia" w:hAnsi="Times New Roman" w:cs="Times New Roman"/>
          <w:color w:val="auto"/>
          <w:lang w:val="en-US"/>
        </w:rPr>
        <w:t>test</w:t>
      </w:r>
      <w:r w:rsidR="000A3D78" w:rsidRPr="00122DFA">
        <w:rPr>
          <w:rFonts w:ascii="Times New Roman" w:eastAsiaTheme="minorEastAsia" w:hAnsi="Times New Roman" w:cs="Times New Roman"/>
          <w:color w:val="auto"/>
        </w:rPr>
        <w:t>.</w:t>
      </w:r>
      <w:r w:rsidR="000A3D78" w:rsidRPr="00122DFA">
        <w:rPr>
          <w:rFonts w:ascii="Times New Roman" w:eastAsiaTheme="minorEastAsia" w:hAnsi="Times New Roman" w:cs="Times New Roman"/>
          <w:color w:val="auto"/>
          <w:lang w:val="en-US"/>
        </w:rPr>
        <w:t>ipynb</w:t>
      </w:r>
      <w:bookmarkEnd w:id="187"/>
      <w:bookmarkEnd w:id="188"/>
      <w:r w:rsidR="000A3D78" w:rsidRPr="00122DFA">
        <w:rPr>
          <w:rFonts w:ascii="Times New Roman" w:eastAsiaTheme="minorEastAsia" w:hAnsi="Times New Roman" w:cs="Times New Roman"/>
          <w:color w:val="auto"/>
        </w:rPr>
        <w:t xml:space="preserve"> </w:t>
      </w:r>
    </w:p>
    <w:p w14:paraId="5A7B0873" w14:textId="77777777" w:rsidR="000A3D78" w:rsidRDefault="000A3D78" w:rsidP="000A3D78">
      <w:pPr>
        <w:spacing w:after="0" w:line="360" w:lineRule="auto"/>
        <w:ind w:firstLine="709"/>
        <w:jc w:val="both"/>
        <w:rPr>
          <w:rFonts w:ascii="Times New Roman" w:eastAsiaTheme="minorEastAsia" w:hAnsi="Times New Roman" w:cs="Times New Roman"/>
          <w:sz w:val="28"/>
          <w:szCs w:val="28"/>
        </w:rPr>
      </w:pPr>
      <w:r w:rsidRPr="00BE69FA">
        <w:rPr>
          <w:rFonts w:ascii="Times New Roman" w:eastAsiaTheme="minorEastAsia" w:hAnsi="Times New Roman" w:cs="Times New Roman"/>
          <w:color w:val="000000" w:themeColor="text1"/>
          <w:sz w:val="28"/>
          <w:szCs w:val="28"/>
        </w:rPr>
        <w:t xml:space="preserve">В данном приложении представлен код </w:t>
      </w:r>
      <w:r w:rsidRPr="00BE69FA">
        <w:rPr>
          <w:rFonts w:ascii="Times New Roman" w:eastAsiaTheme="minorEastAsia" w:hAnsi="Times New Roman" w:cs="Times New Roman"/>
          <w:color w:val="000000" w:themeColor="text1"/>
          <w:sz w:val="28"/>
          <w:szCs w:val="28"/>
          <w:lang w:val="en-US"/>
        </w:rPr>
        <w:t>Jupyter</w:t>
      </w:r>
      <w:r w:rsidRPr="00BE69FA">
        <w:rPr>
          <w:rFonts w:ascii="Times New Roman" w:eastAsiaTheme="minorEastAsia" w:hAnsi="Times New Roman" w:cs="Times New Roman"/>
          <w:color w:val="000000" w:themeColor="text1"/>
          <w:sz w:val="28"/>
          <w:szCs w:val="28"/>
        </w:rPr>
        <w:t xml:space="preserve">-ноубука </w:t>
      </w:r>
      <w:r w:rsidRPr="00BE69FA">
        <w:rPr>
          <w:rFonts w:ascii="Times New Roman" w:eastAsiaTheme="minorEastAsia" w:hAnsi="Times New Roman" w:cs="Times New Roman"/>
          <w:sz w:val="28"/>
          <w:szCs w:val="28"/>
          <w:lang w:val="en-US"/>
        </w:rPr>
        <w:t>LTSM</w:t>
      </w:r>
      <w:r w:rsidRPr="00BE69FA">
        <w:rPr>
          <w:rFonts w:ascii="Times New Roman" w:eastAsiaTheme="minorEastAsia" w:hAnsi="Times New Roman" w:cs="Times New Roman"/>
          <w:sz w:val="28"/>
          <w:szCs w:val="28"/>
        </w:rPr>
        <w:t>_</w:t>
      </w:r>
      <w:r w:rsidRPr="00BE69FA">
        <w:rPr>
          <w:rFonts w:ascii="Times New Roman" w:eastAsiaTheme="minorEastAsia" w:hAnsi="Times New Roman" w:cs="Times New Roman"/>
          <w:sz w:val="28"/>
          <w:szCs w:val="28"/>
          <w:lang w:val="en-US"/>
        </w:rPr>
        <w:t>test</w:t>
      </w:r>
      <w:r w:rsidRPr="00BE69FA">
        <w:rPr>
          <w:rFonts w:ascii="Times New Roman" w:eastAsiaTheme="minorEastAsia" w:hAnsi="Times New Roman" w:cs="Times New Roman"/>
          <w:sz w:val="28"/>
          <w:szCs w:val="28"/>
        </w:rPr>
        <w:t>.</w:t>
      </w:r>
      <w:r w:rsidRPr="00BE69FA">
        <w:rPr>
          <w:rFonts w:ascii="Times New Roman" w:eastAsiaTheme="minorEastAsia" w:hAnsi="Times New Roman" w:cs="Times New Roman"/>
          <w:sz w:val="28"/>
          <w:szCs w:val="28"/>
          <w:lang w:val="en-US"/>
        </w:rPr>
        <w:t>ipynb</w:t>
      </w:r>
      <w:r w:rsidRPr="00BE69FA">
        <w:rPr>
          <w:rFonts w:ascii="Times New Roman" w:eastAsiaTheme="minorEastAsia" w:hAnsi="Times New Roman" w:cs="Times New Roman"/>
          <w:sz w:val="28"/>
          <w:szCs w:val="28"/>
        </w:rPr>
        <w:t>.</w:t>
      </w:r>
    </w:p>
    <w:p w14:paraId="3D00148C"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[1]:</w:t>
      </w:r>
    </w:p>
    <w:p w14:paraId="472100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игнорируем warnings, чтобы не захламлять вывод</w:t>
      </w:r>
    </w:p>
    <w:p w14:paraId="581CE67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warnings</w:t>
      </w:r>
    </w:p>
    <w:p w14:paraId="67C27D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warnings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filterwarnings(</w:t>
      </w:r>
      <w:r w:rsidRPr="00BC2075">
        <w:rPr>
          <w:rFonts w:ascii="Courier New" w:eastAsia="Times New Roman" w:hAnsi="Courier New" w:cs="Courier New"/>
          <w:color w:val="BA2121"/>
          <w:lang w:val="en-US" w:eastAsia="ru-RU"/>
        </w:rPr>
        <w:t>"ignore"</w:t>
      </w:r>
      <w:r w:rsidRPr="00BC2075">
        <w:rPr>
          <w:rFonts w:ascii="Courier New" w:eastAsia="Times New Roman" w:hAnsi="Courier New" w:cs="Courier New"/>
          <w:color w:val="333333"/>
          <w:lang w:val="en-US" w:eastAsia="ru-RU"/>
        </w:rPr>
        <w:t>)</w:t>
      </w:r>
    </w:p>
    <w:p w14:paraId="2B5E5D9B"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[2]:</w:t>
      </w:r>
    </w:p>
    <w:p w14:paraId="5E39C1A6"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A128E7">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импортируем</w:t>
      </w:r>
      <w:r w:rsidRPr="00A128E7">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зависимости</w:t>
      </w:r>
    </w:p>
    <w:p w14:paraId="68C6DBF0"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2FF06F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DataFrame</w:t>
      </w:r>
    </w:p>
    <w:p w14:paraId="35FF42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tensorflow</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tf</w:t>
      </w:r>
    </w:p>
    <w:p w14:paraId="1CB7644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Series</w:t>
      </w:r>
    </w:p>
    <w:p w14:paraId="428FAE8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concat</w:t>
      </w:r>
    </w:p>
    <w:p w14:paraId="1D2708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read_csv</w:t>
      </w:r>
    </w:p>
    <w:p w14:paraId="7D7524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datetime</w:t>
      </w:r>
    </w:p>
    <w:p w14:paraId="120F798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sklearn.metrics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mean_squared_error</w:t>
      </w:r>
    </w:p>
    <w:p w14:paraId="76B5BD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sklearn.preprocessing</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MinMaxScaler, StandardScaler</w:t>
      </w:r>
    </w:p>
    <w:p w14:paraId="353D782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keras.models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Sequential</w:t>
      </w:r>
    </w:p>
    <w:p w14:paraId="1237E88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keras.layers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LSTM, Conv1D, Dropout, Dense</w:t>
      </w:r>
    </w:p>
    <w:p w14:paraId="05E16E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w:t>
      </w:r>
    </w:p>
    <w:p w14:paraId="346263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matplotlib.pyplot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plt</w:t>
      </w:r>
    </w:p>
    <w:p w14:paraId="3D802AB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math</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sqrt</w:t>
      </w:r>
    </w:p>
    <w:p w14:paraId="78F2B1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style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use(</w:t>
      </w:r>
      <w:r w:rsidRPr="00BC2075">
        <w:rPr>
          <w:rFonts w:ascii="Courier New" w:eastAsia="Times New Roman" w:hAnsi="Courier New" w:cs="Courier New"/>
          <w:color w:val="BA2121"/>
          <w:lang w:val="en-US" w:eastAsia="ru-RU"/>
        </w:rPr>
        <w:t>'ggplot'</w:t>
      </w:r>
      <w:r w:rsidRPr="00BC2075">
        <w:rPr>
          <w:rFonts w:ascii="Courier New" w:eastAsia="Times New Roman" w:hAnsi="Courier New" w:cs="Courier New"/>
          <w:color w:val="333333"/>
          <w:lang w:val="en-US" w:eastAsia="ru-RU"/>
        </w:rPr>
        <w:t>)</w:t>
      </w:r>
    </w:p>
    <w:p w14:paraId="1181F6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array</w:t>
      </w:r>
    </w:p>
    <w:p w14:paraId="41E929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28E6EE9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np</w:t>
      </w:r>
    </w:p>
    <w:p w14:paraId="3E5C3FAB"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[3]:</w:t>
      </w:r>
    </w:p>
    <w:p w14:paraId="7403660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функции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связанные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предобработкой</w:t>
      </w:r>
    </w:p>
    <w:p w14:paraId="416DEB6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0EC34D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series_to_supervised</w:t>
      </w:r>
      <w:r w:rsidRPr="00BC2075">
        <w:rPr>
          <w:rFonts w:ascii="Courier New" w:eastAsia="Times New Roman" w:hAnsi="Courier New" w:cs="Courier New"/>
          <w:color w:val="333333"/>
          <w:lang w:val="en-US" w:eastAsia="ru-RU"/>
        </w:rPr>
        <w:t>(data, n_in</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n_out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dropnan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70B504C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6B86631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массив возможных кусков из временного ряда, </w:t>
      </w:r>
    </w:p>
    <w:p w14:paraId="1D939CB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таких что они включают n_in элементов как обучающую часть, </w:t>
      </w:r>
    </w:p>
    <w:p w14:paraId="42EF86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и n_out как предсказываемую. По сути устраняет "краевые эфекты"</w:t>
      </w:r>
    </w:p>
    <w:p w14:paraId="79FEFF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Метод</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взят</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из</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интернета</w:t>
      </w:r>
      <w:r w:rsidRPr="00BC2075">
        <w:rPr>
          <w:rFonts w:ascii="Courier New" w:eastAsia="Times New Roman" w:hAnsi="Courier New" w:cs="Courier New"/>
          <w:i/>
          <w:iCs/>
          <w:color w:val="BA2121"/>
          <w:lang w:val="en-US" w:eastAsia="ru-RU"/>
        </w:rPr>
        <w:t>.</w:t>
      </w:r>
    </w:p>
    <w:p w14:paraId="46ADE2E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val="en-US" w:eastAsia="ru-RU"/>
        </w:rPr>
        <w:t xml:space="preserve">    """</w:t>
      </w:r>
    </w:p>
    <w:p w14:paraId="17E742E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DFDDF6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n_vars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type</w:t>
      </w:r>
      <w:r w:rsidRPr="00BC2075">
        <w:rPr>
          <w:rFonts w:ascii="Courier New" w:eastAsia="Times New Roman" w:hAnsi="Courier New" w:cs="Courier New"/>
          <w:color w:val="333333"/>
          <w:lang w:val="en-US" w:eastAsia="ru-RU"/>
        </w:rPr>
        <w:t xml:space="preserve">(data)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else</w:t>
      </w:r>
      <w:r w:rsidRPr="00BC2075">
        <w:rPr>
          <w:rFonts w:ascii="Courier New" w:eastAsia="Times New Roman" w:hAnsi="Courier New" w:cs="Courier New"/>
          <w:color w:val="333333"/>
          <w:lang w:val="en-US" w:eastAsia="ru-RU"/>
        </w:rPr>
        <w:t xml:space="preserve"> data</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2F710DB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w:t>
      </w:r>
    </w:p>
    <w:p w14:paraId="1F2843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66BB286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(n_in,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509346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shift(i))</w:t>
      </w:r>
    </w:p>
    <w:p w14:paraId="3D2D515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0E95D6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n_out):</w:t>
      </w:r>
    </w:p>
    <w:p w14:paraId="2554298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w:t>
      </w:r>
    </w:p>
    <w:p w14:paraId="28C8E4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3DEA23E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5A71146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else</w:t>
      </w:r>
      <w:r w:rsidRPr="00BC2075">
        <w:rPr>
          <w:rFonts w:ascii="Courier New" w:eastAsia="Times New Roman" w:hAnsi="Courier New" w:cs="Courier New"/>
          <w:color w:val="333333"/>
          <w:lang w:val="en-US" w:eastAsia="ru-RU"/>
        </w:rPr>
        <w:t>:</w:t>
      </w:r>
    </w:p>
    <w:p w14:paraId="3F28EDC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2036481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agg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concat(cols, axis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5D77F2D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columns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names</w:t>
      </w:r>
    </w:p>
    <w:p w14:paraId="5DAD130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dropnan:</w:t>
      </w:r>
    </w:p>
    <w:p w14:paraId="53C0C2D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dropna(inplace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24FFD2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agg</w:t>
      </w:r>
    </w:p>
    <w:p w14:paraId="053F3AA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5B926C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difference</w:t>
      </w:r>
      <w:r w:rsidRPr="00BC2075">
        <w:rPr>
          <w:rFonts w:ascii="Courier New" w:eastAsia="Times New Roman" w:hAnsi="Courier New" w:cs="Courier New"/>
          <w:color w:val="333333"/>
          <w:lang w:val="en-US" w:eastAsia="ru-RU"/>
        </w:rPr>
        <w:t>(dataset, interval</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B1176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7FD42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09E2B0D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Считает разницу между элементами временного ряда,</w:t>
      </w:r>
    </w:p>
    <w:p w14:paraId="58A6248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отстоящими друг от друга на interval</w:t>
      </w:r>
    </w:p>
    <w:p w14:paraId="78D450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42A72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B898E4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172503A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(interval,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(dataset)):</w:t>
      </w:r>
    </w:p>
    <w:p w14:paraId="0209017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value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interval]</w:t>
      </w:r>
    </w:p>
    <w:p w14:paraId="2E8930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append(value)</w:t>
      </w:r>
    </w:p>
    <w:p w14:paraId="601A7B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Series(diff)</w:t>
      </w:r>
    </w:p>
    <w:p w14:paraId="72EDDE4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A745E5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prepare_data</w:t>
      </w:r>
      <w:r w:rsidRPr="00BC2075">
        <w:rPr>
          <w:rFonts w:ascii="Courier New" w:eastAsia="Times New Roman" w:hAnsi="Courier New" w:cs="Courier New"/>
          <w:color w:val="333333"/>
          <w:lang w:val="en-US" w:eastAsia="ru-RU"/>
        </w:rPr>
        <w:t>(series, n_test, n_lag, n_seq):</w:t>
      </w:r>
    </w:p>
    <w:p w14:paraId="4D54443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4C8C6B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157B6BA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Преобразует данные с помощью нахождения разности (тк данные имеют четкий тренд) и шкалирования,</w:t>
      </w:r>
    </w:p>
    <w:p w14:paraId="3ADE19C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формирует тренировочную и обучающую части выборки</w:t>
      </w:r>
    </w:p>
    <w:p w14:paraId="759074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41C1523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07B0DA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raw_values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7BC6753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78B7A6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difference(raw_values,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CE376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0D47840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(diff_values),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BA07F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73F508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scaler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StandardScaler()</w:t>
      </w:r>
    </w:p>
    <w:p w14:paraId="430162C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fit_transform(diff_values)</w:t>
      </w:r>
    </w:p>
    <w:p w14:paraId="273718F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scaled_values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(scaled_values),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7C5060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supervised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series_to_supervised(scaled_values, n_lag, n_seq)</w:t>
      </w:r>
    </w:p>
    <w:p w14:paraId="2C844B8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supervised_values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6A513FF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A10F2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supervised_values[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 supervised_values[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w:t>
      </w:r>
    </w:p>
    <w:p w14:paraId="074541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scaler, train, test</w:t>
      </w:r>
    </w:p>
    <w:p w14:paraId="06FDE46F"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[4]:</w:t>
      </w:r>
    </w:p>
    <w:p w14:paraId="55311B90"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функция</w:t>
      </w: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построения</w:t>
      </w: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сети</w:t>
      </w:r>
    </w:p>
    <w:p w14:paraId="57FB47B7"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5DFB209A"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383F44">
        <w:rPr>
          <w:rFonts w:ascii="Courier New" w:eastAsia="Times New Roman" w:hAnsi="Courier New" w:cs="Courier New"/>
          <w:b/>
          <w:bCs/>
          <w:color w:val="008000"/>
          <w:lang w:val="en-US" w:eastAsia="ru-RU"/>
        </w:rPr>
        <w:t>def</w:t>
      </w:r>
      <w:r w:rsidRPr="0043679F">
        <w:rPr>
          <w:rFonts w:ascii="Courier New" w:eastAsia="Times New Roman" w:hAnsi="Courier New" w:cs="Courier New"/>
          <w:color w:val="333333"/>
          <w:lang w:eastAsia="ru-RU"/>
        </w:rPr>
        <w:t xml:space="preserve"> </w:t>
      </w:r>
      <w:r w:rsidRPr="00383F44">
        <w:rPr>
          <w:rFonts w:ascii="Courier New" w:eastAsia="Times New Roman" w:hAnsi="Courier New" w:cs="Courier New"/>
          <w:color w:val="0000FF"/>
          <w:lang w:val="en-US" w:eastAsia="ru-RU"/>
        </w:rPr>
        <w:t>fit</w:t>
      </w:r>
      <w:r w:rsidRPr="0043679F">
        <w:rPr>
          <w:rFonts w:ascii="Courier New" w:eastAsia="Times New Roman" w:hAnsi="Courier New" w:cs="Courier New"/>
          <w:color w:val="0000FF"/>
          <w:lang w:eastAsia="ru-RU"/>
        </w:rPr>
        <w:t>_</w:t>
      </w:r>
      <w:r w:rsidRPr="00383F44">
        <w:rPr>
          <w:rFonts w:ascii="Courier New" w:eastAsia="Times New Roman" w:hAnsi="Courier New" w:cs="Courier New"/>
          <w:color w:val="0000FF"/>
          <w:lang w:val="en-US" w:eastAsia="ru-RU"/>
        </w:rPr>
        <w:t>lstm</w:t>
      </w:r>
      <w:r w:rsidRPr="0043679F">
        <w:rPr>
          <w:rFonts w:ascii="Courier New" w:eastAsia="Times New Roman" w:hAnsi="Courier New" w:cs="Courier New"/>
          <w:color w:val="333333"/>
          <w:lang w:eastAsia="ru-RU"/>
        </w:rPr>
        <w:t>(</w:t>
      </w:r>
    </w:p>
    <w:p w14:paraId="061EAE1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383F44">
        <w:rPr>
          <w:rFonts w:ascii="Courier New" w:eastAsia="Times New Roman" w:hAnsi="Courier New" w:cs="Courier New"/>
          <w:color w:val="333333"/>
          <w:lang w:eastAsia="ru-RU"/>
        </w:rPr>
        <w:t xml:space="preserve">    </w:t>
      </w:r>
      <w:r w:rsidRPr="00BC2075">
        <w:rPr>
          <w:rFonts w:ascii="Courier New" w:eastAsia="Times New Roman" w:hAnsi="Courier New" w:cs="Courier New"/>
          <w:color w:val="333333"/>
          <w:lang w:val="en-US" w:eastAsia="ru-RU"/>
        </w:rPr>
        <w:t xml:space="preserve">train, </w:t>
      </w:r>
    </w:p>
    <w:p w14:paraId="620911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11028B9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29B10FE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nb_epoch, </w:t>
      </w:r>
    </w:p>
    <w:p w14:paraId="08BC86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438D78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 </w:t>
      </w:r>
    </w:p>
    <w:p w14:paraId="255EB37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 </w:t>
      </w:r>
    </w:p>
    <w:p w14:paraId="3D16F7C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52B6AB3"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43679F">
        <w:rPr>
          <w:rFonts w:ascii="Courier New" w:eastAsia="Times New Roman" w:hAnsi="Courier New" w:cs="Courier New"/>
          <w:color w:val="666666"/>
          <w:lang w:val="en-US" w:eastAsia="ru-RU"/>
        </w:rPr>
        <w:t>=2</w:t>
      </w:r>
    </w:p>
    <w:p w14:paraId="5DA928B9"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w:t>
      </w:r>
    </w:p>
    <w:p w14:paraId="3D8C16ED"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 xml:space="preserve">    </w:t>
      </w:r>
    </w:p>
    <w:p w14:paraId="425854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BA2121"/>
          <w:lang w:eastAsia="ru-RU"/>
        </w:rPr>
        <w:t>"""</w:t>
      </w:r>
    </w:p>
    <w:p w14:paraId="51A0E5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и обучает нейросеть с учетом выбранных параметров.</w:t>
      </w:r>
    </w:p>
    <w:p w14:paraId="2489E7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Возвращает саму модель и историю изменения метрик loss и val_loss в процессе обучения.</w:t>
      </w:r>
    </w:p>
    <w:p w14:paraId="5989F23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lastRenderedPageBreak/>
        <w:t xml:space="preserve">    </w:t>
      </w:r>
      <w:r w:rsidRPr="00BC2075">
        <w:rPr>
          <w:rFonts w:ascii="Courier New" w:eastAsia="Times New Roman" w:hAnsi="Courier New" w:cs="Courier New"/>
          <w:i/>
          <w:iCs/>
          <w:color w:val="BA2121"/>
          <w:lang w:val="en-US" w:eastAsia="ru-RU"/>
        </w:rPr>
        <w:t>"""</w:t>
      </w:r>
    </w:p>
    <w:p w14:paraId="1C1D6F4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04223E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train[:,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train[:, n_lag:]</w:t>
      </w:r>
    </w:p>
    <w:p w14:paraId="7468F2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930881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5E1BB6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FDEA7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Sequential()</w:t>
      </w:r>
    </w:p>
    <w:p w14:paraId="2BCC878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0774D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5BF59D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89A6D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opt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optimizers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Adam(learning_rate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learning_rate)</w:t>
      </w:r>
    </w:p>
    <w:p w14:paraId="576E92D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804FC6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#model.add(Conv1D(32, kernel_size=3))</w:t>
      </w:r>
    </w:p>
    <w:p w14:paraId="0254E12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D4D68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add(LSTM(</w:t>
      </w:r>
    </w:p>
    <w:p w14:paraId="6DA776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4C8611C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batch_input_shape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(n_batch,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4E64AC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stateful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072E0C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add(Dropout(</w:t>
      </w:r>
      <w:r w:rsidRPr="00BC2075">
        <w:rPr>
          <w:rFonts w:ascii="Courier New" w:eastAsia="Times New Roman" w:hAnsi="Courier New" w:cs="Courier New"/>
          <w:color w:val="666666"/>
          <w:lang w:val="en-US" w:eastAsia="ru-RU"/>
        </w:rPr>
        <w:t>0.3</w:t>
      </w:r>
      <w:r w:rsidRPr="00BC2075">
        <w:rPr>
          <w:rFonts w:ascii="Courier New" w:eastAsia="Times New Roman" w:hAnsi="Courier New" w:cs="Courier New"/>
          <w:color w:val="333333"/>
          <w:lang w:val="en-US" w:eastAsia="ru-RU"/>
        </w:rPr>
        <w:t>))</w:t>
      </w:r>
    </w:p>
    <w:p w14:paraId="0CA6F4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add(Dense(</w:t>
      </w:r>
      <w:r w:rsidRPr="00BC2075">
        <w:rPr>
          <w:rFonts w:ascii="Courier New" w:eastAsia="Times New Roman" w:hAnsi="Courier New" w:cs="Courier New"/>
          <w:color w:val="666666"/>
          <w:lang w:val="en-US" w:eastAsia="ru-RU"/>
        </w:rPr>
        <w:t>64</w:t>
      </w:r>
      <w:r w:rsidRPr="00BC2075">
        <w:rPr>
          <w:rFonts w:ascii="Courier New" w:eastAsia="Times New Roman" w:hAnsi="Courier New" w:cs="Courier New"/>
          <w:color w:val="333333"/>
          <w:lang w:val="en-US" w:eastAsia="ru-RU"/>
        </w:rPr>
        <w:t>, activation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'tanh'</w:t>
      </w:r>
      <w:r w:rsidRPr="00BC2075">
        <w:rPr>
          <w:rFonts w:ascii="Courier New" w:eastAsia="Times New Roman" w:hAnsi="Courier New" w:cs="Courier New"/>
          <w:color w:val="333333"/>
          <w:lang w:val="en-US" w:eastAsia="ru-RU"/>
        </w:rPr>
        <w:t>))</w:t>
      </w:r>
    </w:p>
    <w:p w14:paraId="7BF20F9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04D7C1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79D21B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add(Dense(y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2225F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compile(loss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'mean_squared_error'</w:t>
      </w:r>
      <w:r w:rsidRPr="00BC2075">
        <w:rPr>
          <w:rFonts w:ascii="Courier New" w:eastAsia="Times New Roman" w:hAnsi="Courier New" w:cs="Courier New"/>
          <w:color w:val="333333"/>
          <w:lang w:val="en-US" w:eastAsia="ru-RU"/>
        </w:rPr>
        <w:t>, optimizer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 metrics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'accuracy'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6BC09B3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0FBC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1B8246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w:t>
      </w:r>
    </w:p>
    <w:p w14:paraId="6059470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p>
    <w:p w14:paraId="5C05C5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epochs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n_epochs, </w:t>
      </w:r>
    </w:p>
    <w:p w14:paraId="6465A62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n_batch, </w:t>
      </w:r>
    </w:p>
    <w:p w14:paraId="2AA491A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validation_split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validation_size, </w:t>
      </w:r>
    </w:p>
    <w:p w14:paraId="067522F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verbose, </w:t>
      </w:r>
    </w:p>
    <w:p w14:paraId="56CC23E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callbacks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callbacks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EarlyStopping(monitor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 patience</w:t>
      </w:r>
      <w:r w:rsidRPr="00BC2075">
        <w:rPr>
          <w:rFonts w:ascii="Courier New" w:eastAsia="Times New Roman" w:hAnsi="Courier New" w:cs="Courier New"/>
          <w:color w:val="666666"/>
          <w:lang w:val="en-US" w:eastAsia="ru-RU"/>
        </w:rPr>
        <w:t>=16</w:t>
      </w:r>
      <w:r w:rsidRPr="00BC2075">
        <w:rPr>
          <w:rFonts w:ascii="Courier New" w:eastAsia="Times New Roman" w:hAnsi="Courier New" w:cs="Courier New"/>
          <w:color w:val="333333"/>
          <w:lang w:val="en-US" w:eastAsia="ru-RU"/>
        </w:rPr>
        <w:t>, min_delta</w:t>
      </w:r>
      <w:r w:rsidRPr="00BC2075">
        <w:rPr>
          <w:rFonts w:ascii="Courier New" w:eastAsia="Times New Roman" w:hAnsi="Courier New" w:cs="Courier New"/>
          <w:color w:val="666666"/>
          <w:lang w:val="en-US" w:eastAsia="ru-RU"/>
        </w:rPr>
        <w:t>=1e-4</w:t>
      </w:r>
      <w:r w:rsidRPr="00BC2075">
        <w:rPr>
          <w:rFonts w:ascii="Courier New" w:eastAsia="Times New Roman" w:hAnsi="Courier New" w:cs="Courier New"/>
          <w:color w:val="333333"/>
          <w:lang w:val="en-US" w:eastAsia="ru-RU"/>
        </w:rPr>
        <w:t>,restore_best_weights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7089D5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2DC93A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319810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model, history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history</w:t>
      </w:r>
    </w:p>
    <w:p w14:paraId="5478B4A6"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[5]:</w:t>
      </w:r>
    </w:p>
    <w:p w14:paraId="35B737D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функции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выполняющие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прогноз</w:t>
      </w:r>
    </w:p>
    <w:p w14:paraId="50E636C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ACF69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forecast_lstm</w:t>
      </w:r>
      <w:r w:rsidRPr="00BC2075">
        <w:rPr>
          <w:rFonts w:ascii="Courier New" w:eastAsia="Times New Roman" w:hAnsi="Courier New" w:cs="Courier New"/>
          <w:color w:val="333333"/>
          <w:lang w:val="en-US" w:eastAsia="ru-RU"/>
        </w:rPr>
        <w:t>(model, X, n_batch):</w:t>
      </w:r>
    </w:p>
    <w:p w14:paraId="720C2FD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955D7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752FAE5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Предсказание предстоящих значений после заданной точки</w:t>
      </w:r>
    </w:p>
    <w:p w14:paraId="413F3E9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325095F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9736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(X))</w:t>
      </w:r>
    </w:p>
    <w:p w14:paraId="3C127E5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predict(X,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n_batch)</w:t>
      </w:r>
    </w:p>
    <w:p w14:paraId="2C852E5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0C4F809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104270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759DD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make_forecasts</w:t>
      </w:r>
      <w:r w:rsidRPr="00BC2075">
        <w:rPr>
          <w:rFonts w:ascii="Courier New" w:eastAsia="Times New Roman" w:hAnsi="Courier New" w:cs="Courier New"/>
          <w:color w:val="333333"/>
          <w:lang w:val="en-US" w:eastAsia="ru-RU"/>
        </w:rPr>
        <w:t>(model, test, n_lag, n_seq,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D9A478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32B6244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Делает предсказания с помощью переданной модели</w:t>
      </w:r>
    </w:p>
    <w:p w14:paraId="1099F6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для всех временных участков из test</w:t>
      </w:r>
    </w:p>
    <w:p w14:paraId="7D96711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F7DAF4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63BA70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(test)):</w:t>
      </w:r>
    </w:p>
    <w:p w14:paraId="0270C38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test[i,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test[i, n_lag:]</w:t>
      </w:r>
    </w:p>
    <w:p w14:paraId="3B0902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forecast_lstm(model, X, n_batch)</w:t>
      </w:r>
    </w:p>
    <w:p w14:paraId="63B3E1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append(forecast)</w:t>
      </w:r>
    </w:p>
    <w:p w14:paraId="06DEA2C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forecasts</w:t>
      </w:r>
    </w:p>
    <w:p w14:paraId="261847E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8B099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CFBA0D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inverse_difference</w:t>
      </w:r>
      <w:r w:rsidRPr="00BC2075">
        <w:rPr>
          <w:rFonts w:ascii="Courier New" w:eastAsia="Times New Roman" w:hAnsi="Courier New" w:cs="Courier New"/>
          <w:color w:val="333333"/>
          <w:lang w:val="en-US" w:eastAsia="ru-RU"/>
        </w:rPr>
        <w:t>(last_ob, forecast):</w:t>
      </w:r>
    </w:p>
    <w:p w14:paraId="6C5596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A800E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Перевод значений из разности к абсолютным </w:t>
      </w:r>
    </w:p>
    <w:p w14:paraId="0DBFF6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1864B0D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9E1E1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198A713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last_ob)</w:t>
      </w:r>
    </w:p>
    <w:p w14:paraId="6F25600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7E2F1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285A4AE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append(forecast[i]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inverted[i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2AF74F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inverted</w:t>
      </w:r>
    </w:p>
    <w:p w14:paraId="6CA7A52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677F31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2B62B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inverse_transform</w:t>
      </w:r>
      <w:r w:rsidRPr="00BC2075">
        <w:rPr>
          <w:rFonts w:ascii="Courier New" w:eastAsia="Times New Roman" w:hAnsi="Courier New" w:cs="Courier New"/>
          <w:color w:val="333333"/>
          <w:lang w:val="en-US" w:eastAsia="ru-RU"/>
        </w:rPr>
        <w:t>(series, forecasts, scaler, n_test):</w:t>
      </w:r>
    </w:p>
    <w:p w14:paraId="51A230A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630C35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7C2D0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Обратное преобразование данных (после шкалирования и взятия разности)</w:t>
      </w:r>
    </w:p>
    <w:p w14:paraId="77C772E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3991202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F8A5BA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49EA91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46E161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F774AF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array(forecasts[i])</w:t>
      </w:r>
    </w:p>
    <w:p w14:paraId="2E82EB1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6F8104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395AE9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inverse_transform(forecast)</w:t>
      </w:r>
    </w:p>
    <w:p w14:paraId="60578A7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inv_scale[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1968704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6A8BE6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index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229CF7A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last_ob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values[index]</w:t>
      </w:r>
    </w:p>
    <w:p w14:paraId="7AD61FD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inverse_difference(last_ob, inv_scale)</w:t>
      </w:r>
    </w:p>
    <w:p w14:paraId="038FF7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5171AD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append(inv_diff)</w:t>
      </w:r>
    </w:p>
    <w:p w14:paraId="226E1B3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inverted</w:t>
      </w:r>
    </w:p>
    <w:p w14:paraId="75174779"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[6]:</w:t>
      </w:r>
    </w:p>
    <w:p w14:paraId="191DF12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функции для численной и визуальной оценки качества модели</w:t>
      </w:r>
    </w:p>
    <w:p w14:paraId="2CB868B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3995F34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evaluate_forecasts</w:t>
      </w:r>
      <w:r w:rsidRPr="00BC2075">
        <w:rPr>
          <w:rFonts w:ascii="Courier New" w:eastAsia="Times New Roman" w:hAnsi="Courier New" w:cs="Courier New"/>
          <w:color w:val="333333"/>
          <w:lang w:val="en-US" w:eastAsia="ru-RU"/>
        </w:rPr>
        <w:t>(test, forecasts, n_lag, n_seq):</w:t>
      </w:r>
    </w:p>
    <w:p w14:paraId="48A2802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D1B02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30447A0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Расчет и вывод метрики RMSE для каждой удаленности предсказания</w:t>
      </w:r>
    </w:p>
    <w:p w14:paraId="4E09496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555315B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F74167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(n_seq):</w:t>
      </w:r>
    </w:p>
    <w:p w14:paraId="538FCEE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4F00E90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forecasts]</w:t>
      </w:r>
    </w:p>
    <w:p w14:paraId="70F98AF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rmse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sqrt(mean_squared_error(actual, predicted))</w:t>
      </w:r>
    </w:p>
    <w:p w14:paraId="3054E7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 xml:space="preserve"> RMSE: </w:t>
      </w:r>
      <w:r w:rsidRPr="00BC2075">
        <w:rPr>
          <w:rFonts w:ascii="Courier New" w:eastAsia="Times New Roman" w:hAnsi="Courier New" w:cs="Courier New"/>
          <w:b/>
          <w:bCs/>
          <w:color w:val="BB6688"/>
          <w:lang w:val="en-US" w:eastAsia="ru-RU"/>
        </w:rPr>
        <w:t>%f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rmse))</w:t>
      </w:r>
    </w:p>
    <w:p w14:paraId="44343F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386080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lastRenderedPageBreak/>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w:t>
      </w:r>
      <w:r w:rsidRPr="00BC2075">
        <w:rPr>
          <w:rFonts w:ascii="Courier New" w:eastAsia="Times New Roman" w:hAnsi="Courier New" w:cs="Courier New"/>
          <w:color w:val="333333"/>
          <w:lang w:val="en-US" w:eastAsia="ru-RU"/>
        </w:rPr>
        <w:t>(series,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False</w:t>
      </w:r>
      <w:r w:rsidRPr="00BC2075">
        <w:rPr>
          <w:rFonts w:ascii="Courier New" w:eastAsia="Times New Roman" w:hAnsi="Courier New" w:cs="Courier New"/>
          <w:color w:val="333333"/>
          <w:lang w:val="en-US" w:eastAsia="ru-RU"/>
        </w:rPr>
        <w:t>):</w:t>
      </w:r>
    </w:p>
    <w:p w14:paraId="67EE91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646C0C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35F6B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1E9A2E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полный (Включает весь train sample).</w:t>
      </w:r>
    </w:p>
    <w:p w14:paraId="1BE5BD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57A7BA1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9A51C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3340283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F52C50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655D869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001420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5B4E9A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718EB9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0B75FB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484280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yaxis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3A576FE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476D29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1E262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4E6A2C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r w:rsidRPr="00BC2075">
        <w:rPr>
          <w:rFonts w:ascii="Courier New" w:eastAsia="Times New Roman" w:hAnsi="Courier New" w:cs="Courier New"/>
          <w:color w:val="BA2121"/>
          <w:lang w:val="en-US" w:eastAsia="ru-RU"/>
        </w:rPr>
        <w:t>'Forecasts Plot'</w:t>
      </w:r>
      <w:r w:rsidRPr="00BC2075">
        <w:rPr>
          <w:rFonts w:ascii="Courier New" w:eastAsia="Times New Roman" w:hAnsi="Courier New" w:cs="Courier New"/>
          <w:color w:val="333333"/>
          <w:lang w:val="en-US" w:eastAsia="ru-RU"/>
        </w:rPr>
        <w:t>)</w:t>
      </w:r>
    </w:p>
    <w:p w14:paraId="3EFF621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6662F63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7D8D022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2598B8B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6EF3D6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'Forecasts.png'</w:t>
      </w:r>
      <w:r w:rsidRPr="00BC2075">
        <w:rPr>
          <w:rFonts w:ascii="Courier New" w:eastAsia="Times New Roman" w:hAnsi="Courier New" w:cs="Courier New"/>
          <w:color w:val="333333"/>
          <w:lang w:val="en-US" w:eastAsia="ru-RU"/>
        </w:rPr>
        <w:t>,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1B67445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3B621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
    <w:p w14:paraId="5D28D42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25EB63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plot_forecasts_cropped</w:t>
      </w:r>
      <w:r w:rsidRPr="00BC2075">
        <w:rPr>
          <w:rFonts w:ascii="Courier New" w:eastAsia="Times New Roman" w:hAnsi="Courier New" w:cs="Courier New"/>
          <w:color w:val="333333"/>
          <w:lang w:val="en-US" w:eastAsia="ru-RU"/>
        </w:rPr>
        <w:t>(series,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False</w:t>
      </w:r>
      <w:r w:rsidRPr="00BC2075">
        <w:rPr>
          <w:rFonts w:ascii="Courier New" w:eastAsia="Times New Roman" w:hAnsi="Courier New" w:cs="Courier New"/>
          <w:color w:val="333333"/>
          <w:lang w:val="en-US" w:eastAsia="ru-RU"/>
        </w:rPr>
        <w:t>):</w:t>
      </w:r>
    </w:p>
    <w:p w14:paraId="0680B5E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2CFC7B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482DDC6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226CAA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обрезанный для лучшей читаемости</w:t>
      </w:r>
    </w:p>
    <w:p w14:paraId="3DE5357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(Включает небольшую часть train sample).</w:t>
      </w:r>
    </w:p>
    <w:p w14:paraId="1D41C08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7E838C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7AF10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225902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6616DFC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694ED4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6A5F97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05374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4CA2743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0F51105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33ED83F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39ECA62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yaxis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46AFC11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5F8FB12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68AF8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xlim([</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(series)])</w:t>
      </w:r>
    </w:p>
    <w:p w14:paraId="3C73262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ylim(</w:t>
      </w:r>
    </w:p>
    <w:p w14:paraId="288C1C3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min</w:t>
      </w:r>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max</w:t>
      </w:r>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n_test:])]</w:t>
      </w:r>
    </w:p>
    <w:p w14:paraId="2223F0C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D7F6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317826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r w:rsidRPr="00BC2075">
        <w:rPr>
          <w:rFonts w:ascii="Courier New" w:eastAsia="Times New Roman" w:hAnsi="Courier New" w:cs="Courier New"/>
          <w:color w:val="BA2121"/>
          <w:lang w:val="en-US" w:eastAsia="ru-RU"/>
        </w:rPr>
        <w:t>'Forecasts Plot'</w:t>
      </w:r>
      <w:r w:rsidRPr="00BC2075">
        <w:rPr>
          <w:rFonts w:ascii="Courier New" w:eastAsia="Times New Roman" w:hAnsi="Courier New" w:cs="Courier New"/>
          <w:color w:val="333333"/>
          <w:lang w:val="en-US" w:eastAsia="ru-RU"/>
        </w:rPr>
        <w:t>)</w:t>
      </w:r>
    </w:p>
    <w:p w14:paraId="07F2B2B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04BDDAC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027F2A7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638DAC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4D158E2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'Forecasts_crop.png'</w:t>
      </w:r>
      <w:r w:rsidRPr="00BC2075">
        <w:rPr>
          <w:rFonts w:ascii="Courier New" w:eastAsia="Times New Roman" w:hAnsi="Courier New" w:cs="Courier New"/>
          <w:color w:val="333333"/>
          <w:lang w:val="en-US" w:eastAsia="ru-RU"/>
        </w:rPr>
        <w:t>,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4EFB77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333333"/>
          <w:lang w:eastAsia="ru-RU"/>
        </w:rPr>
        <w:t>plt</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show()</w:t>
      </w:r>
    </w:p>
    <w:p w14:paraId="203313C3"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[7]:</w:t>
      </w:r>
    </w:p>
    <w:p w14:paraId="6289E0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Все параметры</w:t>
      </w:r>
    </w:p>
    <w:p w14:paraId="5E79653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722C7B1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n_lag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36</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длина фрагмента временного ряда, используемая для предсказания</w:t>
      </w:r>
    </w:p>
    <w:p w14:paraId="2F7C181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n_seq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количество временных точек, для которых будет строиться предсказание</w:t>
      </w:r>
    </w:p>
    <w:p w14:paraId="46B4533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n_test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абсолютный размер тестовой выборки</w:t>
      </w:r>
    </w:p>
    <w:p w14:paraId="0EE935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validation_size</w:t>
      </w:r>
      <w:r w:rsidRPr="00BC2075">
        <w:rPr>
          <w:rFonts w:ascii="Courier New" w:eastAsia="Times New Roman" w:hAnsi="Courier New" w:cs="Courier New"/>
          <w:color w:val="666666"/>
          <w:lang w:eastAsia="ru-RU"/>
        </w:rPr>
        <w:t>=0.1</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относительный размер валидационной выборки из трейна</w:t>
      </w:r>
    </w:p>
    <w:p w14:paraId="23AEC06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n_epochs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эпох обучения</w:t>
      </w:r>
    </w:p>
    <w:p w14:paraId="021761A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n_neurons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64</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LSTM нейронов</w:t>
      </w:r>
    </w:p>
    <w:p w14:paraId="5609BB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learning_rate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1e-5</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как быстро двигаемся по весам в процессе оптимизации</w:t>
      </w:r>
    </w:p>
    <w:p w14:paraId="4E7C3E4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LOG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b/>
          <w:bCs/>
          <w:color w:val="008000"/>
          <w:lang w:eastAsia="ru-RU"/>
        </w:rPr>
        <w:t>True</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будем ли логарифимировать</w:t>
      </w:r>
    </w:p>
    <w:p w14:paraId="0F6E3B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12E5EF7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1A1F55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3F2CA4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читаем табличку, вытаскиваем данные импорта США как удобный вариант для обучения</w:t>
      </w:r>
    </w:p>
    <w:p w14:paraId="2EAC87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dataframe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2BC8797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44E8B5D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E94599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3CB11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test_c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p>
    <w:p w14:paraId="0F62C00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5A6CE1D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E2102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736992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342A47A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50BE1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43E64E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54B7C9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BF6985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если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надо</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логарифмируем</w:t>
      </w:r>
    </w:p>
    <w:p w14:paraId="6E3F67D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1180B24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1430BC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index:</w:t>
      </w:r>
    </w:p>
    <w:p w14:paraId="5428AD6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log(series[i])</w:t>
      </w:r>
    </w:p>
    <w:p w14:paraId="37916B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0CBD1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6380E3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готовим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данные</w:t>
      </w:r>
    </w:p>
    <w:p w14:paraId="2F859C6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scaler,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prepare_data(series, n_test, n_lag, n_seq)</w:t>
      </w:r>
    </w:p>
    <w:p w14:paraId="33CD3DF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3CFB2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модель</w:t>
      </w:r>
    </w:p>
    <w:p w14:paraId="3212172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model,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fit_lstm(</w:t>
      </w:r>
    </w:p>
    <w:p w14:paraId="7B0E45E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train, </w:t>
      </w:r>
    </w:p>
    <w:p w14:paraId="6D9D4F0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46ED360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153E81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n_epochs, </w:t>
      </w:r>
    </w:p>
    <w:p w14:paraId="1A07B9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356AC7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w:t>
      </w:r>
    </w:p>
    <w:p w14:paraId="5C75BA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w:t>
      </w:r>
    </w:p>
    <w:p w14:paraId="2B85362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307B98E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w:t>
      </w:r>
    </w:p>
    <w:p w14:paraId="10A6109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DD650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1CA30E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1.0521131753921509</w:t>
      </w:r>
    </w:p>
    <w:p w14:paraId="34C4005D"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w:t>
      </w:r>
      <w:r w:rsidRPr="00FA5D05">
        <w:rPr>
          <w:rFonts w:ascii="Courier New" w:eastAsia="Times New Roman" w:hAnsi="Courier New" w:cs="Courier New"/>
          <w:color w:val="000080"/>
          <w:lang w:val="en-US" w:eastAsia="ru-RU"/>
        </w:rPr>
        <w:t>8</w:t>
      </w:r>
      <w:r w:rsidRPr="00BC2075">
        <w:rPr>
          <w:rFonts w:ascii="Courier New" w:eastAsia="Times New Roman" w:hAnsi="Courier New" w:cs="Courier New"/>
          <w:color w:val="000080"/>
          <w:lang w:val="en-US" w:eastAsia="ru-RU"/>
        </w:rPr>
        <w:t>]:</w:t>
      </w:r>
    </w:p>
    <w:p w14:paraId="5E4ECAD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w:t>
      </w:r>
      <w:r w:rsidRPr="00BC2075">
        <w:rPr>
          <w:rFonts w:ascii="Courier New" w:eastAsia="Times New Roman" w:hAnsi="Courier New" w:cs="Courier New"/>
          <w:i/>
          <w:iCs/>
          <w:color w:val="408080"/>
          <w:lang w:eastAsia="ru-RU"/>
        </w:rPr>
        <w:t>рисуем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p>
    <w:p w14:paraId="0FC7CE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fig, axs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subplots(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7F5299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EE12EF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3FD3C03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loss'</w:t>
      </w:r>
      <w:r w:rsidRPr="00BC2075">
        <w:rPr>
          <w:rFonts w:ascii="Courier New" w:eastAsia="Times New Roman" w:hAnsi="Courier New" w:cs="Courier New"/>
          <w:color w:val="333333"/>
          <w:lang w:val="en-US" w:eastAsia="ru-RU"/>
        </w:rPr>
        <w:t>)</w:t>
      </w:r>
    </w:p>
    <w:p w14:paraId="39824CA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56C2BB5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'loss'</w:t>
      </w:r>
      <w:r w:rsidRPr="00BC2075">
        <w:rPr>
          <w:rFonts w:ascii="Courier New" w:eastAsia="Times New Roman" w:hAnsi="Courier New" w:cs="Courier New"/>
          <w:color w:val="333333"/>
          <w:lang w:val="en-US" w:eastAsia="ru-RU"/>
        </w:rPr>
        <w:t>)</w:t>
      </w:r>
    </w:p>
    <w:p w14:paraId="0799E64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624EE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1EA8F6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5E8C6D8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MAE'</w:t>
      </w:r>
      <w:r w:rsidRPr="00BC2075">
        <w:rPr>
          <w:rFonts w:ascii="Courier New" w:eastAsia="Times New Roman" w:hAnsi="Courier New" w:cs="Courier New"/>
          <w:color w:val="333333"/>
          <w:lang w:val="en-US" w:eastAsia="ru-RU"/>
        </w:rPr>
        <w:t>)</w:t>
      </w:r>
    </w:p>
    <w:p w14:paraId="4C53EC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4AA6C2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7A8A1E4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FB99F6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F242E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1A1D503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'ModelQual.png'</w:t>
      </w:r>
      <w:r w:rsidRPr="00BC2075">
        <w:rPr>
          <w:rFonts w:ascii="Courier New" w:eastAsia="Times New Roman" w:hAnsi="Courier New" w:cs="Courier New"/>
          <w:color w:val="333333"/>
          <w:lang w:val="en-US" w:eastAsia="ru-RU"/>
        </w:rPr>
        <w:t>,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719A5E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
    <w:p w14:paraId="4A19511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849593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0F1709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979659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предсказания</w:t>
      </w:r>
    </w:p>
    <w:p w14:paraId="113B1A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make_forecasts(model, test, n_lag, n_seq)</w:t>
      </w:r>
    </w:p>
    <w:p w14:paraId="237B9AB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forecasts,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57EA607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583080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ED8A04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вытаскиваем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реальные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сценарии</w:t>
      </w:r>
    </w:p>
    <w:p w14:paraId="7788CD0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[row[n_lag:]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562E899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actual,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52605B9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5A76B0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них</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считаем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r w:rsidRPr="00BC2075">
        <w:rPr>
          <w:rFonts w:ascii="Courier New" w:eastAsia="Times New Roman" w:hAnsi="Courier New" w:cs="Courier New"/>
          <w:i/>
          <w:iCs/>
          <w:color w:val="408080"/>
          <w:lang w:val="en-US" w:eastAsia="ru-RU"/>
        </w:rPr>
        <w:t xml:space="preserve"> RMSE</w:t>
      </w:r>
    </w:p>
    <w:p w14:paraId="12C0DE7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evaluate_forecasts(actual, forecasts, n_lag, n_seq)</w:t>
      </w:r>
    </w:p>
    <w:p w14:paraId="0C22E0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1190DC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рисуем</w:t>
      </w:r>
    </w:p>
    <w:p w14:paraId="2933159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plot_forecasts(series, forecasts,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27D00A7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plot_forecasts_cropped(series, forecasts,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732E2B14"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w:t>
      </w:r>
      <w:r w:rsidRPr="00FA5D05">
        <w:rPr>
          <w:rFonts w:ascii="Courier New" w:eastAsia="Times New Roman" w:hAnsi="Courier New" w:cs="Courier New"/>
          <w:color w:val="000080"/>
          <w:lang w:val="en-US" w:eastAsia="ru-RU"/>
        </w:rPr>
        <w:t>9</w:t>
      </w:r>
      <w:r w:rsidRPr="00BC2075">
        <w:rPr>
          <w:rFonts w:ascii="Courier New" w:eastAsia="Times New Roman" w:hAnsi="Courier New" w:cs="Courier New"/>
          <w:color w:val="000080"/>
          <w:lang w:val="en-US" w:eastAsia="ru-RU"/>
        </w:rPr>
        <w:t>]:</w:t>
      </w:r>
    </w:p>
    <w:p w14:paraId="4D3792C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scipy.stats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spearmanr</w:t>
      </w:r>
    </w:p>
    <w:p w14:paraId="6806C7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720EA0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spearmanr(country_export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74BE9E33"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w:t>
      </w:r>
      <w:r w:rsidRPr="00FA5D05">
        <w:rPr>
          <w:rFonts w:ascii="Courier New" w:eastAsia="Times New Roman" w:hAnsi="Courier New" w:cs="Courier New"/>
          <w:color w:val="000080"/>
          <w:lang w:val="en-US" w:eastAsia="ru-RU"/>
        </w:rPr>
        <w:t>10</w:t>
      </w:r>
      <w:r w:rsidRPr="00BC2075">
        <w:rPr>
          <w:rFonts w:ascii="Courier New" w:eastAsia="Times New Roman" w:hAnsi="Courier New" w:cs="Courier New"/>
          <w:color w:val="000080"/>
          <w:lang w:val="en-US" w:eastAsia="ru-RU"/>
        </w:rPr>
        <w:t>]:</w:t>
      </w:r>
    </w:p>
    <w:p w14:paraId="4FC8094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summary()</w:t>
      </w:r>
    </w:p>
    <w:p w14:paraId="4819DC1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Model: "sequential_11"</w:t>
      </w:r>
    </w:p>
    <w:p w14:paraId="231C2CC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0AEE956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Layer (type)                 Output Shape              Param #   </w:t>
      </w:r>
    </w:p>
    <w:p w14:paraId="7DE6525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w:t>
      </w:r>
    </w:p>
    <w:p w14:paraId="07F240E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lstm_11 (LSTM)               (1, 64)                   24320     </w:t>
      </w:r>
    </w:p>
    <w:p w14:paraId="73B0C1A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5F01CE1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dropout_11 (Dropout)         (1, 64)                   0         </w:t>
      </w:r>
    </w:p>
    <w:p w14:paraId="634BA7E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68757CE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dense_22 (Dense)             (1, 64)                   4160      </w:t>
      </w:r>
    </w:p>
    <w:p w14:paraId="7E45429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lastRenderedPageBreak/>
        <w:t>_________________________________________________________________</w:t>
      </w:r>
    </w:p>
    <w:p w14:paraId="4217ABA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dense_23 (Dense)             (1, 3)                    195       </w:t>
      </w:r>
    </w:p>
    <w:p w14:paraId="21215D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w:t>
      </w:r>
    </w:p>
    <w:p w14:paraId="1805CDF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Total params: 28,675</w:t>
      </w:r>
    </w:p>
    <w:p w14:paraId="31BC030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Trainable params: 28,675</w:t>
      </w:r>
    </w:p>
    <w:p w14:paraId="14CE070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Non-trainable params: 0</w:t>
      </w:r>
    </w:p>
    <w:p w14:paraId="3EEF7FD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05072F39"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[11]:</w:t>
      </w:r>
    </w:p>
    <w:p w14:paraId="7FAB5D5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#def create_timeline(timeline):</w:t>
      </w:r>
    </w:p>
    <w:p w14:paraId="6C27F4C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3E70010"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#попытка прогнозирования</w:t>
      </w:r>
      <w:r w:rsidRPr="00FA5D0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цен</w:t>
      </w:r>
      <w:r w:rsidRPr="00FA5D0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w:t>
      </w:r>
      <w:r w:rsidRPr="00FA5D0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нефть</w:t>
      </w:r>
    </w:p>
    <w:p w14:paraId="5FFA4A7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006A8B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oil_df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Нефть</w:t>
      </w:r>
      <w:r w:rsidRPr="00BC2075">
        <w:rPr>
          <w:rFonts w:ascii="Courier New" w:eastAsia="Times New Roman" w:hAnsi="Courier New" w:cs="Courier New"/>
          <w:color w:val="BA2121"/>
          <w:lang w:val="en-US" w:eastAsia="ru-RU"/>
        </w:rPr>
        <w:t>.WTI.Mounth.csv'</w:t>
      </w:r>
      <w:r w:rsidRPr="00BC2075">
        <w:rPr>
          <w:rFonts w:ascii="Courier New" w:eastAsia="Times New Roman" w:hAnsi="Courier New" w:cs="Courier New"/>
          <w:color w:val="333333"/>
          <w:lang w:val="en-US" w:eastAsia="ru-RU"/>
        </w:rPr>
        <w:t>)</w:t>
      </w:r>
    </w:p>
    <w:p w14:paraId="3A83624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D5D0F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oil_df[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Цена</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oil_df[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Цена</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str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replace(</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astype(</w:t>
      </w:r>
      <w:r w:rsidRPr="00BC2075">
        <w:rPr>
          <w:rFonts w:ascii="Courier New" w:eastAsia="Times New Roman" w:hAnsi="Courier New" w:cs="Courier New"/>
          <w:color w:val="008000"/>
          <w:lang w:val="en-US" w:eastAsia="ru-RU"/>
        </w:rPr>
        <w:t>float</w:t>
      </w:r>
      <w:r w:rsidRPr="00BC2075">
        <w:rPr>
          <w:rFonts w:ascii="Courier New" w:eastAsia="Times New Roman" w:hAnsi="Courier New" w:cs="Courier New"/>
          <w:color w:val="333333"/>
          <w:lang w:val="en-US" w:eastAsia="ru-RU"/>
        </w:rPr>
        <w:t>)</w:t>
      </w:r>
    </w:p>
    <w:p w14:paraId="56179C2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2CF292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plot(oil_df[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Цена</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p>
    <w:p w14:paraId="406A05C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
    <w:p w14:paraId="3E6D3408" w14:textId="77777777" w:rsidR="000A3D78" w:rsidRPr="00BC2075" w:rsidRDefault="000A3D78" w:rsidP="000A3D78">
      <w:pPr>
        <w:spacing w:after="0" w:line="240" w:lineRule="auto"/>
        <w:rPr>
          <w:rFonts w:ascii="Courier New" w:eastAsia="Times New Roman" w:hAnsi="Courier New" w:cs="Courier New"/>
          <w:color w:val="000000"/>
          <w:lang w:val="en-US" w:eastAsia="ru-RU"/>
        </w:rPr>
      </w:pPr>
    </w:p>
    <w:p w14:paraId="7E71F756"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[12]:</w:t>
      </w:r>
    </w:p>
    <w:p w14:paraId="752A95A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dataframe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7DBCFC5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562A78F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#test_c = 'Russian Federation'</w:t>
      </w:r>
    </w:p>
    <w:p w14:paraId="36706FD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27F03C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DC0315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all_countries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4130FCB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r w:rsidRPr="00BC2075">
        <w:rPr>
          <w:rFonts w:ascii="Courier New" w:eastAsia="Times New Roman" w:hAnsi="Courier New" w:cs="Courier New"/>
          <w:color w:val="333333"/>
          <w:lang w:val="en-US" w:eastAsia="ru-RU"/>
        </w:rPr>
        <w:t>,</w:t>
      </w:r>
    </w:p>
    <w:p w14:paraId="0F5AED5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States'</w:t>
      </w:r>
      <w:r w:rsidRPr="00BC2075">
        <w:rPr>
          <w:rFonts w:ascii="Courier New" w:eastAsia="Times New Roman" w:hAnsi="Courier New" w:cs="Courier New"/>
          <w:color w:val="333333"/>
          <w:lang w:val="en-US" w:eastAsia="ru-RU"/>
        </w:rPr>
        <w:t>,</w:t>
      </w:r>
    </w:p>
    <w:p w14:paraId="2E4FF0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Kingdom'</w:t>
      </w:r>
      <w:r w:rsidRPr="00BC2075">
        <w:rPr>
          <w:rFonts w:ascii="Courier New" w:eastAsia="Times New Roman" w:hAnsi="Courier New" w:cs="Courier New"/>
          <w:color w:val="333333"/>
          <w:lang w:val="en-US" w:eastAsia="ru-RU"/>
        </w:rPr>
        <w:t>,</w:t>
      </w:r>
    </w:p>
    <w:p w14:paraId="4BD1276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'Germany'</w:t>
      </w:r>
      <w:r w:rsidRPr="00BC2075">
        <w:rPr>
          <w:rFonts w:ascii="Courier New" w:eastAsia="Times New Roman" w:hAnsi="Courier New" w:cs="Courier New"/>
          <w:color w:val="333333"/>
          <w:lang w:val="en-US" w:eastAsia="ru-RU"/>
        </w:rPr>
        <w:t>,</w:t>
      </w:r>
    </w:p>
    <w:p w14:paraId="31E0FB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'China, Hong Kong SAR'</w:t>
      </w:r>
      <w:r w:rsidRPr="00BC2075">
        <w:rPr>
          <w:rFonts w:ascii="Courier New" w:eastAsia="Times New Roman" w:hAnsi="Courier New" w:cs="Courier New"/>
          <w:color w:val="333333"/>
          <w:lang w:val="en-US" w:eastAsia="ru-RU"/>
        </w:rPr>
        <w:t>,</w:t>
      </w:r>
    </w:p>
    <w:p w14:paraId="1F1F09F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'Canada'</w:t>
      </w:r>
      <w:r w:rsidRPr="00BC2075">
        <w:rPr>
          <w:rFonts w:ascii="Courier New" w:eastAsia="Times New Roman" w:hAnsi="Courier New" w:cs="Courier New"/>
          <w:color w:val="333333"/>
          <w:lang w:val="en-US" w:eastAsia="ru-RU"/>
        </w:rPr>
        <w:t>,</w:t>
      </w:r>
    </w:p>
    <w:p w14:paraId="04CF30D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'Japan'</w:t>
      </w:r>
      <w:r w:rsidRPr="00BC2075">
        <w:rPr>
          <w:rFonts w:ascii="Courier New" w:eastAsia="Times New Roman" w:hAnsi="Courier New" w:cs="Courier New"/>
          <w:color w:val="333333"/>
          <w:lang w:val="en-US" w:eastAsia="ru-RU"/>
        </w:rPr>
        <w:t>,</w:t>
      </w:r>
    </w:p>
    <w:p w14:paraId="1B915A3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'Turkey'</w:t>
      </w:r>
      <w:r w:rsidRPr="00BC2075">
        <w:rPr>
          <w:rFonts w:ascii="Courier New" w:eastAsia="Times New Roman" w:hAnsi="Courier New" w:cs="Courier New"/>
          <w:color w:val="333333"/>
          <w:lang w:val="en-US" w:eastAsia="ru-RU"/>
        </w:rPr>
        <w:t>,</w:t>
      </w:r>
    </w:p>
    <w:p w14:paraId="323F772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'Denmark'</w:t>
      </w:r>
      <w:r w:rsidRPr="00BC2075">
        <w:rPr>
          <w:rFonts w:ascii="Courier New" w:eastAsia="Times New Roman" w:hAnsi="Courier New" w:cs="Courier New"/>
          <w:color w:val="333333"/>
          <w:lang w:val="en-US" w:eastAsia="ru-RU"/>
        </w:rPr>
        <w:t>,</w:t>
      </w:r>
    </w:p>
    <w:p w14:paraId="47CA03D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'Maldives'</w:t>
      </w:r>
      <w:r w:rsidRPr="00BC2075">
        <w:rPr>
          <w:rFonts w:ascii="Courier New" w:eastAsia="Times New Roman" w:hAnsi="Courier New" w:cs="Courier New"/>
          <w:color w:val="333333"/>
          <w:lang w:val="en-US" w:eastAsia="ru-RU"/>
        </w:rPr>
        <w:t>,</w:t>
      </w:r>
    </w:p>
    <w:p w14:paraId="2C01C9D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'Sweden'</w:t>
      </w:r>
      <w:r w:rsidRPr="00BC2075">
        <w:rPr>
          <w:rFonts w:ascii="Courier New" w:eastAsia="Times New Roman" w:hAnsi="Courier New" w:cs="Courier New"/>
          <w:color w:val="333333"/>
          <w:lang w:val="en-US" w:eastAsia="ru-RU"/>
        </w:rPr>
        <w:t>,</w:t>
      </w:r>
    </w:p>
    <w:p w14:paraId="5BA9E1B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'Korea, Republic of'</w:t>
      </w:r>
      <w:r w:rsidRPr="00BC2075">
        <w:rPr>
          <w:rFonts w:ascii="Courier New" w:eastAsia="Times New Roman" w:hAnsi="Courier New" w:cs="Courier New"/>
          <w:color w:val="333333"/>
          <w:lang w:val="en-US" w:eastAsia="ru-RU"/>
        </w:rPr>
        <w:t>,</w:t>
      </w:r>
    </w:p>
    <w:p w14:paraId="1F4475A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'Switzerland'</w:t>
      </w:r>
      <w:r w:rsidRPr="00BC2075">
        <w:rPr>
          <w:rFonts w:ascii="Courier New" w:eastAsia="Times New Roman" w:hAnsi="Courier New" w:cs="Courier New"/>
          <w:color w:val="333333"/>
          <w:lang w:val="en-US" w:eastAsia="ru-RU"/>
        </w:rPr>
        <w:t>,</w:t>
      </w:r>
    </w:p>
    <w:p w14:paraId="20618705"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FA5D05">
        <w:rPr>
          <w:rFonts w:ascii="Courier New" w:eastAsia="Times New Roman" w:hAnsi="Courier New" w:cs="Courier New"/>
          <w:color w:val="BA2121"/>
          <w:lang w:val="en-US" w:eastAsia="ru-RU"/>
        </w:rPr>
        <w:t>'Tunisia'</w:t>
      </w:r>
      <w:r w:rsidRPr="00FA5D05">
        <w:rPr>
          <w:rFonts w:ascii="Courier New" w:eastAsia="Times New Roman" w:hAnsi="Courier New" w:cs="Courier New"/>
          <w:color w:val="333333"/>
          <w:lang w:val="en-US" w:eastAsia="ru-RU"/>
        </w:rPr>
        <w:t>,</w:t>
      </w:r>
    </w:p>
    <w:p w14:paraId="58858303"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FA5D05">
        <w:rPr>
          <w:rFonts w:ascii="Courier New" w:eastAsia="Times New Roman" w:hAnsi="Courier New" w:cs="Courier New"/>
          <w:color w:val="333333"/>
          <w:lang w:val="en-US" w:eastAsia="ru-RU"/>
        </w:rPr>
        <w:t xml:space="preserve">    </w:t>
      </w:r>
      <w:r w:rsidRPr="00FA5D05">
        <w:rPr>
          <w:rFonts w:ascii="Courier New" w:eastAsia="Times New Roman" w:hAnsi="Courier New" w:cs="Courier New"/>
          <w:color w:val="BA2121"/>
          <w:lang w:val="en-US" w:eastAsia="ru-RU"/>
        </w:rPr>
        <w:t>'Malaysia'</w:t>
      </w:r>
      <w:r w:rsidRPr="00FA5D05">
        <w:rPr>
          <w:rFonts w:ascii="Courier New" w:eastAsia="Times New Roman" w:hAnsi="Courier New" w:cs="Courier New"/>
          <w:color w:val="333333"/>
          <w:lang w:val="en-US" w:eastAsia="ru-RU"/>
        </w:rPr>
        <w:t>,</w:t>
      </w:r>
    </w:p>
    <w:p w14:paraId="14FFECC6"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FA5D05">
        <w:rPr>
          <w:rFonts w:ascii="Courier New" w:eastAsia="Times New Roman" w:hAnsi="Courier New" w:cs="Courier New"/>
          <w:color w:val="333333"/>
          <w:lang w:val="en-US" w:eastAsia="ru-RU"/>
        </w:rPr>
        <w:t xml:space="preserve">    </w:t>
      </w:r>
      <w:r w:rsidRPr="00FA5D05">
        <w:rPr>
          <w:rFonts w:ascii="Courier New" w:eastAsia="Times New Roman" w:hAnsi="Courier New" w:cs="Courier New"/>
          <w:color w:val="BA2121"/>
          <w:lang w:val="en-US" w:eastAsia="ru-RU"/>
        </w:rPr>
        <w:t>'Argentina'</w:t>
      </w:r>
      <w:r w:rsidRPr="00FA5D05">
        <w:rPr>
          <w:rFonts w:ascii="Courier New" w:eastAsia="Times New Roman" w:hAnsi="Courier New" w:cs="Courier New"/>
          <w:color w:val="333333"/>
          <w:lang w:val="en-US" w:eastAsia="ru-RU"/>
        </w:rPr>
        <w:t>,</w:t>
      </w:r>
    </w:p>
    <w:p w14:paraId="392B23E0"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FA5D05">
        <w:rPr>
          <w:rFonts w:ascii="Courier New" w:eastAsia="Times New Roman" w:hAnsi="Courier New" w:cs="Courier New"/>
          <w:color w:val="333333"/>
          <w:lang w:val="en-US" w:eastAsia="ru-RU"/>
        </w:rPr>
        <w:t>]</w:t>
      </w:r>
    </w:p>
    <w:p w14:paraId="470C07D7"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395972D"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D56B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c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all_countries:</w:t>
      </w:r>
    </w:p>
    <w:p w14:paraId="728B974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0383CB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w:t>
      </w:r>
    </w:p>
    <w:p w14:paraId="387E06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5DCB93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sort_values(by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0FB979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980724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2FACB1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0F2C40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FB39D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reset_index()</w:t>
      </w:r>
    </w:p>
    <w:p w14:paraId="18B50F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
    <w:p w14:paraId="7532B5A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56F744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5</w:t>
      </w:r>
      <w:r w:rsidRPr="00BC2075">
        <w:rPr>
          <w:rFonts w:ascii="Courier New" w:eastAsia="Times New Roman" w:hAnsi="Courier New" w:cs="Courier New"/>
          <w:color w:val="333333"/>
          <w:lang w:val="en-US" w:eastAsia="ru-RU"/>
        </w:rPr>
        <w:t>))</w:t>
      </w:r>
    </w:p>
    <w:p w14:paraId="0FCB98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0965F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title(c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 Import'</w:t>
      </w:r>
      <w:r w:rsidRPr="00BC2075">
        <w:rPr>
          <w:rFonts w:ascii="Courier New" w:eastAsia="Times New Roman" w:hAnsi="Courier New" w:cs="Courier New"/>
          <w:color w:val="333333"/>
          <w:lang w:val="en-US" w:eastAsia="ru-RU"/>
        </w:rPr>
        <w:t>)</w:t>
      </w:r>
    </w:p>
    <w:p w14:paraId="73E822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period_in_date,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2B82A52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4E06EE3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'Import value'</w:t>
      </w:r>
      <w:r w:rsidRPr="00BC2075">
        <w:rPr>
          <w:rFonts w:ascii="Courier New" w:eastAsia="Times New Roman" w:hAnsi="Courier New" w:cs="Courier New"/>
          <w:color w:val="333333"/>
          <w:lang w:val="en-US" w:eastAsia="ru-RU"/>
        </w:rPr>
        <w:t>)</w:t>
      </w:r>
    </w:p>
    <w:p w14:paraId="7AEE53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24084D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'Clear_pics/Clear_Import_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6D98864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F64B7A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
    <w:p w14:paraId="25E725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FA27EB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7E430B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5</w:t>
      </w:r>
      <w:r w:rsidRPr="00BC2075">
        <w:rPr>
          <w:rFonts w:ascii="Courier New" w:eastAsia="Times New Roman" w:hAnsi="Courier New" w:cs="Courier New"/>
          <w:color w:val="333333"/>
          <w:lang w:val="en-US" w:eastAsia="ru-RU"/>
        </w:rPr>
        <w:t>))</w:t>
      </w:r>
    </w:p>
    <w:p w14:paraId="582E78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9D5CA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title(c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 Export'</w:t>
      </w:r>
      <w:r w:rsidRPr="00BC2075">
        <w:rPr>
          <w:rFonts w:ascii="Courier New" w:eastAsia="Times New Roman" w:hAnsi="Courier New" w:cs="Courier New"/>
          <w:color w:val="333333"/>
          <w:lang w:val="en-US" w:eastAsia="ru-RU"/>
        </w:rPr>
        <w:t>)</w:t>
      </w:r>
    </w:p>
    <w:p w14:paraId="69B7CB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period_in_date, 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4B1038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4866997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'Import value'</w:t>
      </w:r>
      <w:r w:rsidRPr="00BC2075">
        <w:rPr>
          <w:rFonts w:ascii="Courier New" w:eastAsia="Times New Roman" w:hAnsi="Courier New" w:cs="Courier New"/>
          <w:color w:val="333333"/>
          <w:lang w:val="en-US" w:eastAsia="ru-RU"/>
        </w:rPr>
        <w:t>)</w:t>
      </w:r>
    </w:p>
    <w:p w14:paraId="2319A7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2A34C6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'Clear_pics/Clear_Export_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45B9F5B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A1537C5" w14:textId="77777777" w:rsidR="000A3D78" w:rsidRPr="00FA5D0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FA5D05">
        <w:rPr>
          <w:rFonts w:ascii="Courier New" w:eastAsia="Times New Roman" w:hAnsi="Courier New" w:cs="Courier New"/>
          <w:color w:val="333333"/>
          <w:lang w:val="en-US" w:eastAsia="ru-RU"/>
        </w:rPr>
        <w:t>plt</w:t>
      </w:r>
      <w:r w:rsidRPr="00FA5D05">
        <w:rPr>
          <w:rFonts w:ascii="Courier New" w:eastAsia="Times New Roman" w:hAnsi="Courier New" w:cs="Courier New"/>
          <w:color w:val="666666"/>
          <w:lang w:val="en-US" w:eastAsia="ru-RU"/>
        </w:rPr>
        <w:t>.</w:t>
      </w:r>
      <w:r w:rsidRPr="00FA5D05">
        <w:rPr>
          <w:rFonts w:ascii="Courier New" w:eastAsia="Times New Roman" w:hAnsi="Courier New" w:cs="Courier New"/>
          <w:color w:val="333333"/>
          <w:lang w:val="en-US" w:eastAsia="ru-RU"/>
        </w:rPr>
        <w:t>show()</w:t>
      </w:r>
    </w:p>
    <w:p w14:paraId="6B092774" w14:textId="77777777" w:rsidR="000A3D78" w:rsidRPr="00D72AA3"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lang w:val="en-US" w:eastAsia="ru-RU"/>
        </w:rPr>
      </w:pPr>
    </w:p>
    <w:p w14:paraId="593B7165" w14:textId="77777777" w:rsidR="000A3D78" w:rsidRPr="00122DFA" w:rsidRDefault="000A3D78" w:rsidP="000A3D78">
      <w:pPr>
        <w:spacing w:after="0" w:line="360" w:lineRule="auto"/>
        <w:jc w:val="both"/>
        <w:rPr>
          <w:rFonts w:ascii="Times New Roman" w:eastAsiaTheme="minorEastAsia" w:hAnsi="Times New Roman" w:cs="Times New Roman"/>
          <w:sz w:val="28"/>
          <w:szCs w:val="28"/>
          <w:lang w:val="en-US"/>
        </w:rPr>
      </w:pPr>
      <w:r w:rsidRPr="00122DFA">
        <w:rPr>
          <w:rFonts w:ascii="Times New Roman" w:eastAsiaTheme="minorEastAsia" w:hAnsi="Times New Roman" w:cs="Times New Roman"/>
          <w:color w:val="000000" w:themeColor="text1"/>
          <w:lang w:val="en-US"/>
        </w:rPr>
        <w:br w:type="page"/>
      </w:r>
    </w:p>
    <w:p w14:paraId="587A0B07" w14:textId="77777777" w:rsidR="000A3D78" w:rsidRPr="00FA5D05" w:rsidRDefault="000A3D78" w:rsidP="000A3D78">
      <w:pPr>
        <w:pStyle w:val="1"/>
        <w:spacing w:before="0" w:after="120" w:line="360" w:lineRule="auto"/>
        <w:jc w:val="center"/>
        <w:rPr>
          <w:rFonts w:ascii="Times New Roman" w:eastAsiaTheme="minorEastAsia" w:hAnsi="Times New Roman" w:cs="Times New Roman"/>
          <w:color w:val="000000" w:themeColor="text1"/>
          <w:lang w:val="en-US"/>
        </w:rPr>
      </w:pPr>
      <w:bookmarkStart w:id="189" w:name="_Toc59209456"/>
      <w:bookmarkStart w:id="190" w:name="_Toc59550701"/>
      <w:r>
        <w:rPr>
          <w:rFonts w:ascii="Times New Roman" w:eastAsiaTheme="minorEastAsia" w:hAnsi="Times New Roman" w:cs="Times New Roman"/>
          <w:color w:val="000000" w:themeColor="text1"/>
        </w:rPr>
        <w:lastRenderedPageBreak/>
        <w:t>Приложение</w:t>
      </w:r>
      <w:r w:rsidRPr="00FA5D05">
        <w:rPr>
          <w:rFonts w:ascii="Times New Roman" w:eastAsiaTheme="minorEastAsia" w:hAnsi="Times New Roman" w:cs="Times New Roman"/>
          <w:color w:val="000000" w:themeColor="text1"/>
          <w:lang w:val="en-US"/>
        </w:rPr>
        <w:t xml:space="preserve"> </w:t>
      </w:r>
      <w:r>
        <w:rPr>
          <w:rFonts w:ascii="Times New Roman" w:eastAsiaTheme="minorEastAsia" w:hAnsi="Times New Roman" w:cs="Times New Roman"/>
          <w:color w:val="000000" w:themeColor="text1"/>
        </w:rPr>
        <w:t>Б</w:t>
      </w:r>
      <w:r w:rsidRPr="00FA5D05">
        <w:rPr>
          <w:rFonts w:ascii="Times New Roman" w:eastAsiaTheme="minorEastAsia" w:hAnsi="Times New Roman" w:cs="Times New Roman"/>
          <w:color w:val="000000" w:themeColor="text1"/>
          <w:lang w:val="en-US"/>
        </w:rPr>
        <w:t xml:space="preserve">. </w:t>
      </w:r>
      <w:r>
        <w:rPr>
          <w:rFonts w:ascii="Times New Roman" w:eastAsiaTheme="minorEastAsia" w:hAnsi="Times New Roman" w:cs="Times New Roman"/>
          <w:color w:val="000000" w:themeColor="text1"/>
        </w:rPr>
        <w:t>Листинг</w:t>
      </w:r>
      <w:r w:rsidRPr="00FA5D05">
        <w:rPr>
          <w:rFonts w:ascii="Times New Roman" w:eastAsiaTheme="minorEastAsia" w:hAnsi="Times New Roman" w:cs="Times New Roman"/>
          <w:color w:val="000000" w:themeColor="text1"/>
          <w:lang w:val="en-US"/>
        </w:rPr>
        <w:t xml:space="preserve"> </w:t>
      </w:r>
      <w:r>
        <w:rPr>
          <w:rFonts w:ascii="Times New Roman" w:eastAsiaTheme="minorEastAsia" w:hAnsi="Times New Roman" w:cs="Times New Roman"/>
          <w:color w:val="000000" w:themeColor="text1"/>
        </w:rPr>
        <w:t>программы</w:t>
      </w:r>
      <w:r w:rsidRPr="00FA5D05">
        <w:rPr>
          <w:rFonts w:ascii="Times New Roman" w:eastAsiaTheme="minorEastAsia" w:hAnsi="Times New Roman" w:cs="Times New Roman"/>
          <w:color w:val="000000" w:themeColor="text1"/>
          <w:lang w:val="en-US"/>
        </w:rPr>
        <w:t xml:space="preserve"> </w:t>
      </w:r>
      <w:r w:rsidRPr="00BE69FA">
        <w:rPr>
          <w:rFonts w:ascii="Times New Roman" w:eastAsiaTheme="minorEastAsia" w:hAnsi="Times New Roman" w:cs="Times New Roman"/>
          <w:color w:val="000000" w:themeColor="text1"/>
          <w:lang w:val="en-US"/>
        </w:rPr>
        <w:t>Jupyter</w:t>
      </w:r>
      <w:r w:rsidRPr="00FA5D05">
        <w:rPr>
          <w:rFonts w:ascii="Times New Roman" w:eastAsiaTheme="minorEastAsia" w:hAnsi="Times New Roman" w:cs="Times New Roman"/>
          <w:color w:val="000000" w:themeColor="text1"/>
          <w:lang w:val="en-US"/>
        </w:rPr>
        <w:t>-</w:t>
      </w:r>
      <w:r w:rsidRPr="00BE69FA">
        <w:rPr>
          <w:rFonts w:ascii="Times New Roman" w:eastAsiaTheme="minorEastAsia" w:hAnsi="Times New Roman" w:cs="Times New Roman"/>
          <w:color w:val="000000" w:themeColor="text1"/>
        </w:rPr>
        <w:t>ноубука</w:t>
      </w:r>
      <w:r w:rsidRPr="00FA5D05">
        <w:rPr>
          <w:rFonts w:ascii="Times New Roman" w:eastAsiaTheme="minorEastAsia" w:hAnsi="Times New Roman" w:cs="Times New Roman"/>
          <w:color w:val="000000" w:themeColor="text1"/>
          <w:lang w:val="en-US"/>
        </w:rPr>
        <w:t xml:space="preserve"> </w:t>
      </w:r>
      <w:r w:rsidRPr="00122DFA">
        <w:rPr>
          <w:rFonts w:ascii="Times New Roman" w:eastAsiaTheme="minorEastAsia" w:hAnsi="Times New Roman" w:cs="Times New Roman"/>
          <w:color w:val="auto"/>
          <w:lang w:val="en-US"/>
        </w:rPr>
        <w:t>LTSM</w:t>
      </w:r>
      <w:r w:rsidRPr="00FA5D05">
        <w:rPr>
          <w:rFonts w:ascii="Times New Roman" w:eastAsiaTheme="minorEastAsia" w:hAnsi="Times New Roman" w:cs="Times New Roman"/>
          <w:color w:val="auto"/>
          <w:lang w:val="en-US"/>
        </w:rPr>
        <w:t>_</w:t>
      </w:r>
      <w:r w:rsidRPr="00122DFA">
        <w:rPr>
          <w:rFonts w:ascii="Times New Roman" w:eastAsiaTheme="minorEastAsia" w:hAnsi="Times New Roman" w:cs="Times New Roman"/>
          <w:color w:val="auto"/>
          <w:lang w:val="en-US"/>
        </w:rPr>
        <w:t>test</w:t>
      </w:r>
      <w:r w:rsidRPr="00FA5D05">
        <w:rPr>
          <w:rFonts w:ascii="Times New Roman" w:eastAsiaTheme="minorEastAsia" w:hAnsi="Times New Roman" w:cs="Times New Roman"/>
          <w:color w:val="auto"/>
          <w:lang w:val="en-US"/>
        </w:rPr>
        <w:t>_</w:t>
      </w:r>
      <w:r>
        <w:rPr>
          <w:rFonts w:ascii="Times New Roman" w:eastAsiaTheme="minorEastAsia" w:hAnsi="Times New Roman" w:cs="Times New Roman"/>
          <w:color w:val="auto"/>
          <w:lang w:val="en-US"/>
        </w:rPr>
        <w:t>all</w:t>
      </w:r>
      <w:r w:rsidRPr="00FA5D05">
        <w:rPr>
          <w:rFonts w:ascii="Times New Roman" w:eastAsiaTheme="minorEastAsia" w:hAnsi="Times New Roman" w:cs="Times New Roman"/>
          <w:color w:val="auto"/>
          <w:lang w:val="en-US"/>
        </w:rPr>
        <w:t>_</w:t>
      </w:r>
      <w:r>
        <w:rPr>
          <w:rFonts w:ascii="Times New Roman" w:eastAsiaTheme="minorEastAsia" w:hAnsi="Times New Roman" w:cs="Times New Roman"/>
          <w:color w:val="auto"/>
          <w:lang w:val="en-US"/>
        </w:rPr>
        <w:t>c</w:t>
      </w:r>
      <w:r w:rsidRPr="00FA5D05">
        <w:rPr>
          <w:rFonts w:ascii="Times New Roman" w:eastAsiaTheme="minorEastAsia" w:hAnsi="Times New Roman" w:cs="Times New Roman"/>
          <w:color w:val="auto"/>
          <w:lang w:val="en-US"/>
        </w:rPr>
        <w:t>.</w:t>
      </w:r>
      <w:r w:rsidRPr="00122DFA">
        <w:rPr>
          <w:rFonts w:ascii="Times New Roman" w:eastAsiaTheme="minorEastAsia" w:hAnsi="Times New Roman" w:cs="Times New Roman"/>
          <w:color w:val="auto"/>
          <w:lang w:val="en-US"/>
        </w:rPr>
        <w:t>ipynb</w:t>
      </w:r>
      <w:bookmarkEnd w:id="189"/>
      <w:bookmarkEnd w:id="190"/>
      <w:r w:rsidRPr="00FA5D05">
        <w:rPr>
          <w:rFonts w:ascii="Times New Roman" w:eastAsiaTheme="minorEastAsia" w:hAnsi="Times New Roman" w:cs="Times New Roman"/>
          <w:color w:val="auto"/>
          <w:lang w:val="en-US"/>
        </w:rPr>
        <w:t xml:space="preserve"> </w:t>
      </w:r>
    </w:p>
    <w:p w14:paraId="5D05F57D" w14:textId="77777777" w:rsidR="000A3D78" w:rsidRPr="00122DFA" w:rsidRDefault="000A3D78" w:rsidP="000A3D78">
      <w:pPr>
        <w:spacing w:after="0" w:line="360" w:lineRule="auto"/>
        <w:ind w:firstLine="709"/>
        <w:jc w:val="both"/>
        <w:rPr>
          <w:rFonts w:ascii="Times New Roman" w:eastAsiaTheme="minorEastAsia" w:hAnsi="Times New Roman" w:cs="Times New Roman"/>
          <w:sz w:val="28"/>
          <w:szCs w:val="28"/>
        </w:rPr>
      </w:pPr>
      <w:r w:rsidRPr="00BE69FA">
        <w:rPr>
          <w:rFonts w:ascii="Times New Roman" w:eastAsiaTheme="minorEastAsia" w:hAnsi="Times New Roman" w:cs="Times New Roman"/>
          <w:color w:val="000000" w:themeColor="text1"/>
          <w:sz w:val="28"/>
          <w:szCs w:val="28"/>
        </w:rPr>
        <w:t xml:space="preserve">В данном приложении представлен код </w:t>
      </w:r>
      <w:r w:rsidRPr="00BE69FA">
        <w:rPr>
          <w:rFonts w:ascii="Times New Roman" w:eastAsiaTheme="minorEastAsia" w:hAnsi="Times New Roman" w:cs="Times New Roman"/>
          <w:color w:val="000000" w:themeColor="text1"/>
          <w:sz w:val="28"/>
          <w:szCs w:val="28"/>
          <w:lang w:val="en-US"/>
        </w:rPr>
        <w:t>Jupyter</w:t>
      </w:r>
      <w:r w:rsidRPr="00BE69FA">
        <w:rPr>
          <w:rFonts w:ascii="Times New Roman" w:eastAsiaTheme="minorEastAsia" w:hAnsi="Times New Roman" w:cs="Times New Roman"/>
          <w:color w:val="000000" w:themeColor="text1"/>
          <w:sz w:val="28"/>
          <w:szCs w:val="28"/>
        </w:rPr>
        <w:t xml:space="preserve">-ноубука </w:t>
      </w:r>
      <w:r w:rsidRPr="00122DFA">
        <w:rPr>
          <w:rFonts w:ascii="Times New Roman" w:eastAsiaTheme="minorEastAsia" w:hAnsi="Times New Roman" w:cs="Times New Roman"/>
          <w:sz w:val="28"/>
          <w:szCs w:val="28"/>
          <w:lang w:val="en-US"/>
        </w:rPr>
        <w:t>LTSM</w:t>
      </w:r>
      <w:r w:rsidRPr="00122DFA">
        <w:rPr>
          <w:rFonts w:ascii="Times New Roman" w:eastAsiaTheme="minorEastAsia" w:hAnsi="Times New Roman" w:cs="Times New Roman"/>
          <w:sz w:val="28"/>
          <w:szCs w:val="28"/>
        </w:rPr>
        <w:t>_</w:t>
      </w:r>
      <w:r w:rsidRPr="00122DFA">
        <w:rPr>
          <w:rFonts w:ascii="Times New Roman" w:eastAsiaTheme="minorEastAsia" w:hAnsi="Times New Roman" w:cs="Times New Roman"/>
          <w:sz w:val="28"/>
          <w:szCs w:val="28"/>
          <w:lang w:val="en-US"/>
        </w:rPr>
        <w:t>test</w:t>
      </w:r>
      <w:r w:rsidRPr="00122DFA">
        <w:rPr>
          <w:rFonts w:ascii="Times New Roman" w:eastAsiaTheme="minorEastAsia" w:hAnsi="Times New Roman" w:cs="Times New Roman"/>
          <w:sz w:val="28"/>
          <w:szCs w:val="28"/>
        </w:rPr>
        <w:t>_</w:t>
      </w:r>
      <w:r w:rsidRPr="00122DFA">
        <w:rPr>
          <w:rFonts w:ascii="Times New Roman" w:eastAsiaTheme="minorEastAsia" w:hAnsi="Times New Roman" w:cs="Times New Roman"/>
          <w:sz w:val="28"/>
          <w:szCs w:val="28"/>
          <w:lang w:val="en-US"/>
        </w:rPr>
        <w:t>all</w:t>
      </w:r>
      <w:r w:rsidRPr="00122DFA">
        <w:rPr>
          <w:rFonts w:ascii="Times New Roman" w:eastAsiaTheme="minorEastAsia" w:hAnsi="Times New Roman" w:cs="Times New Roman"/>
          <w:sz w:val="28"/>
          <w:szCs w:val="28"/>
        </w:rPr>
        <w:t>_</w:t>
      </w:r>
      <w:r w:rsidRPr="00122DFA">
        <w:rPr>
          <w:rFonts w:ascii="Times New Roman" w:eastAsiaTheme="minorEastAsia" w:hAnsi="Times New Roman" w:cs="Times New Roman"/>
          <w:sz w:val="28"/>
          <w:szCs w:val="28"/>
          <w:lang w:val="en-US"/>
        </w:rPr>
        <w:t>c</w:t>
      </w:r>
      <w:r w:rsidRPr="00122DFA">
        <w:rPr>
          <w:rFonts w:ascii="Times New Roman" w:eastAsiaTheme="minorEastAsia" w:hAnsi="Times New Roman" w:cs="Times New Roman"/>
          <w:sz w:val="28"/>
          <w:szCs w:val="28"/>
        </w:rPr>
        <w:t>.</w:t>
      </w:r>
      <w:r w:rsidRPr="00122DFA">
        <w:rPr>
          <w:rFonts w:ascii="Times New Roman" w:eastAsiaTheme="minorEastAsia" w:hAnsi="Times New Roman" w:cs="Times New Roman"/>
          <w:sz w:val="28"/>
          <w:szCs w:val="28"/>
          <w:lang w:val="en-US"/>
        </w:rPr>
        <w:t>ipynb</w:t>
      </w:r>
      <w:r w:rsidRPr="00122DFA">
        <w:rPr>
          <w:rFonts w:ascii="Times New Roman" w:eastAsiaTheme="minorEastAsia" w:hAnsi="Times New Roman" w:cs="Times New Roman"/>
          <w:sz w:val="28"/>
          <w:szCs w:val="28"/>
        </w:rPr>
        <w:t>.</w:t>
      </w:r>
    </w:p>
    <w:p w14:paraId="48A7B678"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[1]:</w:t>
      </w:r>
    </w:p>
    <w:p w14:paraId="650FEF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игнорируем warnings, чтобы не захламлять вывод</w:t>
      </w:r>
    </w:p>
    <w:p w14:paraId="2F5CA2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warnings</w:t>
      </w:r>
    </w:p>
    <w:p w14:paraId="0FC3E2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warnings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filterwarnings(</w:t>
      </w:r>
      <w:r w:rsidRPr="00BC2075">
        <w:rPr>
          <w:rFonts w:ascii="Courier New" w:eastAsia="Times New Roman" w:hAnsi="Courier New" w:cs="Courier New"/>
          <w:color w:val="BA2121"/>
          <w:lang w:val="en-US" w:eastAsia="ru-RU"/>
        </w:rPr>
        <w:t>"ignore"</w:t>
      </w:r>
      <w:r w:rsidRPr="00BC2075">
        <w:rPr>
          <w:rFonts w:ascii="Courier New" w:eastAsia="Times New Roman" w:hAnsi="Courier New" w:cs="Courier New"/>
          <w:color w:val="333333"/>
          <w:lang w:val="en-US" w:eastAsia="ru-RU"/>
        </w:rPr>
        <w:t>)</w:t>
      </w:r>
    </w:p>
    <w:p w14:paraId="68C3799D"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[2]:</w:t>
      </w:r>
    </w:p>
    <w:p w14:paraId="2E1D7007"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A128E7">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импортируем</w:t>
      </w:r>
      <w:r w:rsidRPr="00A128E7">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зависимости</w:t>
      </w:r>
    </w:p>
    <w:p w14:paraId="3A5F76EA"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43679F">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7B61B59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DataFrame</w:t>
      </w:r>
    </w:p>
    <w:p w14:paraId="6E803FB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tensorflow</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tf</w:t>
      </w:r>
    </w:p>
    <w:p w14:paraId="491A266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Series</w:t>
      </w:r>
    </w:p>
    <w:p w14:paraId="0B410BA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concat</w:t>
      </w:r>
    </w:p>
    <w:p w14:paraId="5969AAC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read_csv</w:t>
      </w:r>
    </w:p>
    <w:p w14:paraId="45C9D1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datetime</w:t>
      </w:r>
    </w:p>
    <w:p w14:paraId="6A6535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sklearn.metrics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mean_squared_error</w:t>
      </w:r>
    </w:p>
    <w:p w14:paraId="47BB1F3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sklearn.preprocessing</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MinMaxScaler, StandardScaler</w:t>
      </w:r>
    </w:p>
    <w:p w14:paraId="70AA7DE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keras.models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Sequential</w:t>
      </w:r>
    </w:p>
    <w:p w14:paraId="57AD658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keras.layers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LSTM, Conv1D, Dropout, Dense</w:t>
      </w:r>
    </w:p>
    <w:p w14:paraId="321CDF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w:t>
      </w:r>
    </w:p>
    <w:p w14:paraId="18A6155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matplotlib.pyplot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plt</w:t>
      </w:r>
    </w:p>
    <w:p w14:paraId="368CC09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math</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sqrt</w:t>
      </w:r>
    </w:p>
    <w:p w14:paraId="50C4ED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style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use(</w:t>
      </w:r>
      <w:r w:rsidRPr="00BC2075">
        <w:rPr>
          <w:rFonts w:ascii="Courier New" w:eastAsia="Times New Roman" w:hAnsi="Courier New" w:cs="Courier New"/>
          <w:color w:val="BA2121"/>
          <w:lang w:val="en-US" w:eastAsia="ru-RU"/>
        </w:rPr>
        <w:t>'ggplot'</w:t>
      </w:r>
      <w:r w:rsidRPr="00BC2075">
        <w:rPr>
          <w:rFonts w:ascii="Courier New" w:eastAsia="Times New Roman" w:hAnsi="Courier New" w:cs="Courier New"/>
          <w:color w:val="333333"/>
          <w:lang w:val="en-US" w:eastAsia="ru-RU"/>
        </w:rPr>
        <w:t>)</w:t>
      </w:r>
    </w:p>
    <w:p w14:paraId="2DCA763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array</w:t>
      </w:r>
    </w:p>
    <w:p w14:paraId="4B24EFC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63102F3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np</w:t>
      </w:r>
    </w:p>
    <w:p w14:paraId="7EF01D1B"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[3]:</w:t>
      </w:r>
    </w:p>
    <w:p w14:paraId="5C9983A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функции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связанные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предобработкой</w:t>
      </w:r>
    </w:p>
    <w:p w14:paraId="085B83D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9DDAC7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series_to_supervised</w:t>
      </w:r>
      <w:r w:rsidRPr="00BC2075">
        <w:rPr>
          <w:rFonts w:ascii="Courier New" w:eastAsia="Times New Roman" w:hAnsi="Courier New" w:cs="Courier New"/>
          <w:color w:val="333333"/>
          <w:lang w:val="en-US" w:eastAsia="ru-RU"/>
        </w:rPr>
        <w:t>(data, n_in</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n_out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dropnan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082E37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70144DB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массив возможных кусков из временного ряда, </w:t>
      </w:r>
    </w:p>
    <w:p w14:paraId="55F751D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таких что они включают n_in элементов как обучающую часть, </w:t>
      </w:r>
    </w:p>
    <w:p w14:paraId="0C0C24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и n_out как предсказываемую. По сути устраняет "краевые эфекты"</w:t>
      </w:r>
    </w:p>
    <w:p w14:paraId="48E83D8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Метод</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взят</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из</w:t>
      </w:r>
      <w:r w:rsidRPr="00BC2075">
        <w:rPr>
          <w:rFonts w:ascii="Courier New" w:eastAsia="Times New Roman" w:hAnsi="Courier New" w:cs="Courier New"/>
          <w:i/>
          <w:iCs/>
          <w:color w:val="BA2121"/>
          <w:lang w:val="en-US" w:eastAsia="ru-RU"/>
        </w:rPr>
        <w:t xml:space="preserve"> </w:t>
      </w:r>
      <w:r w:rsidRPr="00BC2075">
        <w:rPr>
          <w:rFonts w:ascii="Courier New" w:eastAsia="Times New Roman" w:hAnsi="Courier New" w:cs="Courier New"/>
          <w:i/>
          <w:iCs/>
          <w:color w:val="BA2121"/>
          <w:lang w:eastAsia="ru-RU"/>
        </w:rPr>
        <w:t>интернета</w:t>
      </w:r>
      <w:r w:rsidRPr="00BC2075">
        <w:rPr>
          <w:rFonts w:ascii="Courier New" w:eastAsia="Times New Roman" w:hAnsi="Courier New" w:cs="Courier New"/>
          <w:i/>
          <w:iCs/>
          <w:color w:val="BA2121"/>
          <w:lang w:val="en-US" w:eastAsia="ru-RU"/>
        </w:rPr>
        <w:t>.</w:t>
      </w:r>
    </w:p>
    <w:p w14:paraId="108CD90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val="en-US" w:eastAsia="ru-RU"/>
        </w:rPr>
        <w:t xml:space="preserve">    """</w:t>
      </w:r>
    </w:p>
    <w:p w14:paraId="066EC6D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2CF3C7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n_vars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type</w:t>
      </w:r>
      <w:r w:rsidRPr="00BC2075">
        <w:rPr>
          <w:rFonts w:ascii="Courier New" w:eastAsia="Times New Roman" w:hAnsi="Courier New" w:cs="Courier New"/>
          <w:color w:val="333333"/>
          <w:lang w:val="en-US" w:eastAsia="ru-RU"/>
        </w:rPr>
        <w:t xml:space="preserve">(data)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else</w:t>
      </w:r>
      <w:r w:rsidRPr="00BC2075">
        <w:rPr>
          <w:rFonts w:ascii="Courier New" w:eastAsia="Times New Roman" w:hAnsi="Courier New" w:cs="Courier New"/>
          <w:color w:val="333333"/>
          <w:lang w:val="en-US" w:eastAsia="ru-RU"/>
        </w:rPr>
        <w:t xml:space="preserve"> data</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35050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w:t>
      </w:r>
    </w:p>
    <w:p w14:paraId="7B1D638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31806F2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(n_in,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2735636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shift(i))</w:t>
      </w:r>
    </w:p>
    <w:p w14:paraId="4633CC7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4C3723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n_out):</w:t>
      </w:r>
    </w:p>
    <w:p w14:paraId="7A60A4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w:t>
      </w:r>
    </w:p>
    <w:p w14:paraId="6885384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59CC5E0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1040C7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else</w:t>
      </w:r>
      <w:r w:rsidRPr="00BC2075">
        <w:rPr>
          <w:rFonts w:ascii="Courier New" w:eastAsia="Times New Roman" w:hAnsi="Courier New" w:cs="Courier New"/>
          <w:color w:val="333333"/>
          <w:lang w:val="en-US" w:eastAsia="ru-RU"/>
        </w:rPr>
        <w:t>:</w:t>
      </w:r>
    </w:p>
    <w:p w14:paraId="2042B9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3AD5F42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agg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concat(cols, axis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D0435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columns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names</w:t>
      </w:r>
    </w:p>
    <w:p w14:paraId="6573954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dropnan:</w:t>
      </w:r>
    </w:p>
    <w:p w14:paraId="1E338E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dropna(inplace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3AF0A0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agg</w:t>
      </w:r>
    </w:p>
    <w:p w14:paraId="3C4729F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1220E0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difference</w:t>
      </w:r>
      <w:r w:rsidRPr="00BC2075">
        <w:rPr>
          <w:rFonts w:ascii="Courier New" w:eastAsia="Times New Roman" w:hAnsi="Courier New" w:cs="Courier New"/>
          <w:color w:val="333333"/>
          <w:lang w:val="en-US" w:eastAsia="ru-RU"/>
        </w:rPr>
        <w:t>(dataset, interval</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6280CA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1E4A36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3B5D94A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Считает разницу между элементами временного ряда,</w:t>
      </w:r>
    </w:p>
    <w:p w14:paraId="101C12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отстоящими друг от друга на interval</w:t>
      </w:r>
    </w:p>
    <w:p w14:paraId="1FFD93F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5E21FC5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DA636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4D236EE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(interval,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(dataset)):</w:t>
      </w:r>
    </w:p>
    <w:p w14:paraId="63629EF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value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interval]</w:t>
      </w:r>
    </w:p>
    <w:p w14:paraId="597A082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append(value)</w:t>
      </w:r>
    </w:p>
    <w:p w14:paraId="3998B6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Series(diff)</w:t>
      </w:r>
    </w:p>
    <w:p w14:paraId="3298C5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9E1B1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prepare_data</w:t>
      </w:r>
      <w:r w:rsidRPr="00BC2075">
        <w:rPr>
          <w:rFonts w:ascii="Courier New" w:eastAsia="Times New Roman" w:hAnsi="Courier New" w:cs="Courier New"/>
          <w:color w:val="333333"/>
          <w:lang w:val="en-US" w:eastAsia="ru-RU"/>
        </w:rPr>
        <w:t>(series, n_test, n_lag, n_seq):</w:t>
      </w:r>
    </w:p>
    <w:p w14:paraId="5263BF2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A885A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771CD6C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Преобразует данные с помощью нахождения разности (тк данные имеют четкий тренд) и шкалирования,</w:t>
      </w:r>
    </w:p>
    <w:p w14:paraId="28693C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формирует тренировочную и обучающую части выборки</w:t>
      </w:r>
    </w:p>
    <w:p w14:paraId="6846E0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228E27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583E7D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raw_values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6061CDF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32769C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difference(raw_values,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A10CF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31F9338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(diff_values),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03A30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35E18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scaler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StandardScaler()</w:t>
      </w:r>
    </w:p>
    <w:p w14:paraId="1BD93A3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fit_transform(diff_values)</w:t>
      </w:r>
    </w:p>
    <w:p w14:paraId="779B44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scaled_values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(scaled_values),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1A8E41B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supervised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series_to_supervised(scaled_values, n_lag, n_seq)</w:t>
      </w:r>
    </w:p>
    <w:p w14:paraId="5E7B327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supervised_values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374CC3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6FB644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supervised_values[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 supervised_values[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w:t>
      </w:r>
    </w:p>
    <w:p w14:paraId="45435D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scaler, train, test</w:t>
      </w:r>
    </w:p>
    <w:p w14:paraId="446D73D0"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[4]:</w:t>
      </w:r>
    </w:p>
    <w:p w14:paraId="3600D4B8"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функция</w:t>
      </w: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построения</w:t>
      </w:r>
      <w:r w:rsidRPr="0043679F">
        <w:rPr>
          <w:rFonts w:ascii="Courier New" w:eastAsia="Times New Roman" w:hAnsi="Courier New" w:cs="Courier New"/>
          <w:i/>
          <w:iCs/>
          <w:color w:val="408080"/>
          <w:lang w:eastAsia="ru-RU"/>
        </w:rPr>
        <w:t xml:space="preserve"> </w:t>
      </w:r>
      <w:r w:rsidRPr="00BC2075">
        <w:rPr>
          <w:rFonts w:ascii="Courier New" w:eastAsia="Times New Roman" w:hAnsi="Courier New" w:cs="Courier New"/>
          <w:i/>
          <w:iCs/>
          <w:color w:val="408080"/>
          <w:lang w:eastAsia="ru-RU"/>
        </w:rPr>
        <w:t>сети</w:t>
      </w:r>
    </w:p>
    <w:p w14:paraId="58ED6EBC"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27BDFE9C"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383F44">
        <w:rPr>
          <w:rFonts w:ascii="Courier New" w:eastAsia="Times New Roman" w:hAnsi="Courier New" w:cs="Courier New"/>
          <w:b/>
          <w:bCs/>
          <w:color w:val="008000"/>
          <w:lang w:val="en-US" w:eastAsia="ru-RU"/>
        </w:rPr>
        <w:t>def</w:t>
      </w:r>
      <w:r w:rsidRPr="0043679F">
        <w:rPr>
          <w:rFonts w:ascii="Courier New" w:eastAsia="Times New Roman" w:hAnsi="Courier New" w:cs="Courier New"/>
          <w:color w:val="333333"/>
          <w:lang w:eastAsia="ru-RU"/>
        </w:rPr>
        <w:t xml:space="preserve"> </w:t>
      </w:r>
      <w:r w:rsidRPr="00383F44">
        <w:rPr>
          <w:rFonts w:ascii="Courier New" w:eastAsia="Times New Roman" w:hAnsi="Courier New" w:cs="Courier New"/>
          <w:color w:val="0000FF"/>
          <w:lang w:val="en-US" w:eastAsia="ru-RU"/>
        </w:rPr>
        <w:t>fit</w:t>
      </w:r>
      <w:r w:rsidRPr="0043679F">
        <w:rPr>
          <w:rFonts w:ascii="Courier New" w:eastAsia="Times New Roman" w:hAnsi="Courier New" w:cs="Courier New"/>
          <w:color w:val="0000FF"/>
          <w:lang w:eastAsia="ru-RU"/>
        </w:rPr>
        <w:t>_</w:t>
      </w:r>
      <w:r w:rsidRPr="00383F44">
        <w:rPr>
          <w:rFonts w:ascii="Courier New" w:eastAsia="Times New Roman" w:hAnsi="Courier New" w:cs="Courier New"/>
          <w:color w:val="0000FF"/>
          <w:lang w:val="en-US" w:eastAsia="ru-RU"/>
        </w:rPr>
        <w:t>lstm</w:t>
      </w:r>
      <w:r w:rsidRPr="0043679F">
        <w:rPr>
          <w:rFonts w:ascii="Courier New" w:eastAsia="Times New Roman" w:hAnsi="Courier New" w:cs="Courier New"/>
          <w:color w:val="333333"/>
          <w:lang w:eastAsia="ru-RU"/>
        </w:rPr>
        <w:t>(</w:t>
      </w:r>
    </w:p>
    <w:p w14:paraId="3EDD78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383F44">
        <w:rPr>
          <w:rFonts w:ascii="Courier New" w:eastAsia="Times New Roman" w:hAnsi="Courier New" w:cs="Courier New"/>
          <w:color w:val="333333"/>
          <w:lang w:eastAsia="ru-RU"/>
        </w:rPr>
        <w:t xml:space="preserve">    </w:t>
      </w:r>
      <w:r w:rsidRPr="00BC2075">
        <w:rPr>
          <w:rFonts w:ascii="Courier New" w:eastAsia="Times New Roman" w:hAnsi="Courier New" w:cs="Courier New"/>
          <w:color w:val="333333"/>
          <w:lang w:val="en-US" w:eastAsia="ru-RU"/>
        </w:rPr>
        <w:t xml:space="preserve">train, </w:t>
      </w:r>
    </w:p>
    <w:p w14:paraId="515601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6B8DD6F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3B7CFF7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nb_epoch, </w:t>
      </w:r>
    </w:p>
    <w:p w14:paraId="4560B5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2A18DC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 </w:t>
      </w:r>
    </w:p>
    <w:p w14:paraId="16D9F3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 </w:t>
      </w:r>
    </w:p>
    <w:p w14:paraId="42687DC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DAD9574" w14:textId="77777777" w:rsidR="000A3D78" w:rsidRPr="0043679F"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43679F">
        <w:rPr>
          <w:rFonts w:ascii="Courier New" w:eastAsia="Times New Roman" w:hAnsi="Courier New" w:cs="Courier New"/>
          <w:color w:val="666666"/>
          <w:lang w:val="en-US" w:eastAsia="ru-RU"/>
        </w:rPr>
        <w:t>=2</w:t>
      </w:r>
    </w:p>
    <w:p w14:paraId="474B6765"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w:t>
      </w:r>
    </w:p>
    <w:p w14:paraId="32CA68E1" w14:textId="77777777" w:rsidR="000A3D78" w:rsidRPr="00A128E7"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 xml:space="preserve">    </w:t>
      </w:r>
    </w:p>
    <w:p w14:paraId="1A265BC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A128E7">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BA2121"/>
          <w:lang w:eastAsia="ru-RU"/>
        </w:rPr>
        <w:t>"""</w:t>
      </w:r>
    </w:p>
    <w:p w14:paraId="4C9AB0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и обучает нейросеть с учетом выбранных параметров.</w:t>
      </w:r>
    </w:p>
    <w:p w14:paraId="657924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lastRenderedPageBreak/>
        <w:t xml:space="preserve">    Возвращает саму модель и историю изменения метрик loss и val_loss в процессе обучения.</w:t>
      </w:r>
    </w:p>
    <w:p w14:paraId="7389B15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46662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6D3274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train[:,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train[:, n_lag:]</w:t>
      </w:r>
    </w:p>
    <w:p w14:paraId="4D97CC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380C95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EB802A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44A1BB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Sequential()</w:t>
      </w:r>
    </w:p>
    <w:p w14:paraId="6A1699B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013F7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191BB91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974C7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opt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optimizers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Adam(learning_rate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learning_rate)</w:t>
      </w:r>
    </w:p>
    <w:p w14:paraId="625E4F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159A0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#model.add(Conv1D(32, kernel_size=3))</w:t>
      </w:r>
    </w:p>
    <w:p w14:paraId="72C238C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0094CB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add(LSTM(</w:t>
      </w:r>
    </w:p>
    <w:p w14:paraId="1FD1C0B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4CDAB5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batch_input_shape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(n_batch,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7D7674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stateful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4469910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add(Dropout(</w:t>
      </w:r>
      <w:r w:rsidRPr="00BC2075">
        <w:rPr>
          <w:rFonts w:ascii="Courier New" w:eastAsia="Times New Roman" w:hAnsi="Courier New" w:cs="Courier New"/>
          <w:color w:val="666666"/>
          <w:lang w:val="en-US" w:eastAsia="ru-RU"/>
        </w:rPr>
        <w:t>0.3</w:t>
      </w:r>
      <w:r w:rsidRPr="00BC2075">
        <w:rPr>
          <w:rFonts w:ascii="Courier New" w:eastAsia="Times New Roman" w:hAnsi="Courier New" w:cs="Courier New"/>
          <w:color w:val="333333"/>
          <w:lang w:val="en-US" w:eastAsia="ru-RU"/>
        </w:rPr>
        <w:t>))</w:t>
      </w:r>
    </w:p>
    <w:p w14:paraId="20ED00D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add(Dense(</w:t>
      </w:r>
      <w:r w:rsidRPr="00BC2075">
        <w:rPr>
          <w:rFonts w:ascii="Courier New" w:eastAsia="Times New Roman" w:hAnsi="Courier New" w:cs="Courier New"/>
          <w:color w:val="666666"/>
          <w:lang w:val="en-US" w:eastAsia="ru-RU"/>
        </w:rPr>
        <w:t>64</w:t>
      </w:r>
      <w:r w:rsidRPr="00BC2075">
        <w:rPr>
          <w:rFonts w:ascii="Courier New" w:eastAsia="Times New Roman" w:hAnsi="Courier New" w:cs="Courier New"/>
          <w:color w:val="333333"/>
          <w:lang w:val="en-US" w:eastAsia="ru-RU"/>
        </w:rPr>
        <w:t>, activation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'tanh'</w:t>
      </w:r>
      <w:r w:rsidRPr="00BC2075">
        <w:rPr>
          <w:rFonts w:ascii="Courier New" w:eastAsia="Times New Roman" w:hAnsi="Courier New" w:cs="Courier New"/>
          <w:color w:val="333333"/>
          <w:lang w:val="en-US" w:eastAsia="ru-RU"/>
        </w:rPr>
        <w:t>))</w:t>
      </w:r>
    </w:p>
    <w:p w14:paraId="3F45653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4498C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4A6DFE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add(Dense(y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0E881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compile(loss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'mean_squared_error'</w:t>
      </w:r>
      <w:r w:rsidRPr="00BC2075">
        <w:rPr>
          <w:rFonts w:ascii="Courier New" w:eastAsia="Times New Roman" w:hAnsi="Courier New" w:cs="Courier New"/>
          <w:color w:val="333333"/>
          <w:lang w:val="en-US" w:eastAsia="ru-RU"/>
        </w:rPr>
        <w:t>, optimizer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 metrics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'accuracy'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32CE29C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A26BE9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B69AE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w:t>
      </w:r>
    </w:p>
    <w:p w14:paraId="1061A8B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p>
    <w:p w14:paraId="0D9200F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epochs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n_epochs, </w:t>
      </w:r>
    </w:p>
    <w:p w14:paraId="353CF6E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n_batch, </w:t>
      </w:r>
    </w:p>
    <w:p w14:paraId="7ED9B6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validation_split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validation_size, </w:t>
      </w:r>
    </w:p>
    <w:p w14:paraId="012B81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verbose, </w:t>
      </w:r>
    </w:p>
    <w:p w14:paraId="7D2508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callbacks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callbacks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EarlyStopping(monitor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 patience</w:t>
      </w:r>
      <w:r w:rsidRPr="00BC2075">
        <w:rPr>
          <w:rFonts w:ascii="Courier New" w:eastAsia="Times New Roman" w:hAnsi="Courier New" w:cs="Courier New"/>
          <w:color w:val="666666"/>
          <w:lang w:val="en-US" w:eastAsia="ru-RU"/>
        </w:rPr>
        <w:t>=16</w:t>
      </w:r>
      <w:r w:rsidRPr="00BC2075">
        <w:rPr>
          <w:rFonts w:ascii="Courier New" w:eastAsia="Times New Roman" w:hAnsi="Courier New" w:cs="Courier New"/>
          <w:color w:val="333333"/>
          <w:lang w:val="en-US" w:eastAsia="ru-RU"/>
        </w:rPr>
        <w:t>, min_delta</w:t>
      </w:r>
      <w:r w:rsidRPr="00BC2075">
        <w:rPr>
          <w:rFonts w:ascii="Courier New" w:eastAsia="Times New Roman" w:hAnsi="Courier New" w:cs="Courier New"/>
          <w:color w:val="666666"/>
          <w:lang w:val="en-US" w:eastAsia="ru-RU"/>
        </w:rPr>
        <w:t>=1e-4</w:t>
      </w:r>
      <w:r w:rsidRPr="00BC2075">
        <w:rPr>
          <w:rFonts w:ascii="Courier New" w:eastAsia="Times New Roman" w:hAnsi="Courier New" w:cs="Courier New"/>
          <w:color w:val="333333"/>
          <w:lang w:val="en-US" w:eastAsia="ru-RU"/>
        </w:rPr>
        <w:t>,restore_best_weights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10D0F7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BB2BA6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2A57B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model, history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history</w:t>
      </w:r>
    </w:p>
    <w:p w14:paraId="318289CC" w14:textId="77777777" w:rsidR="000A3D78" w:rsidRPr="00BC2075" w:rsidRDefault="000A3D78" w:rsidP="000A3D78">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[5]:</w:t>
      </w:r>
    </w:p>
    <w:p w14:paraId="77ED37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функции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выполняющие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прогноз</w:t>
      </w:r>
    </w:p>
    <w:p w14:paraId="627000F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DE18B7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forecast_lstm</w:t>
      </w:r>
      <w:r w:rsidRPr="00BC2075">
        <w:rPr>
          <w:rFonts w:ascii="Courier New" w:eastAsia="Times New Roman" w:hAnsi="Courier New" w:cs="Courier New"/>
          <w:color w:val="333333"/>
          <w:lang w:val="en-US" w:eastAsia="ru-RU"/>
        </w:rPr>
        <w:t>(model, X, n_batch):</w:t>
      </w:r>
    </w:p>
    <w:p w14:paraId="50AF897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938F67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195500F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Предсказание предстоящих значений после заданной точки</w:t>
      </w:r>
    </w:p>
    <w:p w14:paraId="6D12B86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2393B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8BA24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(X))</w:t>
      </w:r>
    </w:p>
    <w:p w14:paraId="4825FAA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predict(X,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n_batch)</w:t>
      </w:r>
    </w:p>
    <w:p w14:paraId="740C94A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21AFC44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F09AA2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0D0F27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make_forecasts</w:t>
      </w:r>
      <w:r w:rsidRPr="00BC2075">
        <w:rPr>
          <w:rFonts w:ascii="Courier New" w:eastAsia="Times New Roman" w:hAnsi="Courier New" w:cs="Courier New"/>
          <w:color w:val="333333"/>
          <w:lang w:val="en-US" w:eastAsia="ru-RU"/>
        </w:rPr>
        <w:t>(model, test, n_lag, n_seq,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AF2422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4AE0AF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Делает предсказания с помощью переданной модели</w:t>
      </w:r>
    </w:p>
    <w:p w14:paraId="28AF34D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lastRenderedPageBreak/>
        <w:t xml:space="preserve">    для всех временных участков из test</w:t>
      </w:r>
    </w:p>
    <w:p w14:paraId="648ADD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3E69A0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7539B73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(test)):</w:t>
      </w:r>
    </w:p>
    <w:p w14:paraId="4235E7D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test[i,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test[i, n_lag:]</w:t>
      </w:r>
    </w:p>
    <w:p w14:paraId="290BBB2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forecast_lstm(model, X, n_batch)</w:t>
      </w:r>
    </w:p>
    <w:p w14:paraId="4217D32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append(forecast)</w:t>
      </w:r>
    </w:p>
    <w:p w14:paraId="270BA4E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forecasts</w:t>
      </w:r>
    </w:p>
    <w:p w14:paraId="04C12A4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180884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AF9613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inverse_difference</w:t>
      </w:r>
      <w:r w:rsidRPr="00BC2075">
        <w:rPr>
          <w:rFonts w:ascii="Courier New" w:eastAsia="Times New Roman" w:hAnsi="Courier New" w:cs="Courier New"/>
          <w:color w:val="333333"/>
          <w:lang w:val="en-US" w:eastAsia="ru-RU"/>
        </w:rPr>
        <w:t>(last_ob, forecast):</w:t>
      </w:r>
    </w:p>
    <w:p w14:paraId="0C12544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3637943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Перевод значений из разности к абсолютным </w:t>
      </w:r>
    </w:p>
    <w:p w14:paraId="0D3EB25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394C86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7D86BB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54A98B3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last_ob)</w:t>
      </w:r>
    </w:p>
    <w:p w14:paraId="074EDC9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770EF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42A319F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append(forecast[i]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inverted[i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627EA7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inverted</w:t>
      </w:r>
    </w:p>
    <w:p w14:paraId="445B2A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8811F5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9B32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inverse_transform</w:t>
      </w:r>
      <w:r w:rsidRPr="00BC2075">
        <w:rPr>
          <w:rFonts w:ascii="Courier New" w:eastAsia="Times New Roman" w:hAnsi="Courier New" w:cs="Courier New"/>
          <w:color w:val="333333"/>
          <w:lang w:val="en-US" w:eastAsia="ru-RU"/>
        </w:rPr>
        <w:t>(series, forecasts, scaler, n_test):</w:t>
      </w:r>
    </w:p>
    <w:p w14:paraId="38EF3A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C9284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BE947D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Обратное преобразование данных (после шкалирования и взятия разности)</w:t>
      </w:r>
    </w:p>
    <w:p w14:paraId="2F752D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3D66901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2B232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294CD2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03234A3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BE1EAE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array(forecasts[i])</w:t>
      </w:r>
    </w:p>
    <w:p w14:paraId="24FC92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08911F3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266A7A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inverse_transform(forecast)</w:t>
      </w:r>
    </w:p>
    <w:p w14:paraId="773B11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inv_scale[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300EE52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67AFD0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index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774A2E9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last_ob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values[index]</w:t>
      </w:r>
    </w:p>
    <w:p w14:paraId="73EB2FE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inverse_difference(last_ob, inv_scale)</w:t>
      </w:r>
    </w:p>
    <w:p w14:paraId="209975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A4DEA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append(inv_diff)</w:t>
      </w:r>
    </w:p>
    <w:p w14:paraId="5A1D9B7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return</w:t>
      </w:r>
      <w:r w:rsidRPr="00BC2075">
        <w:rPr>
          <w:rFonts w:ascii="Courier New" w:eastAsia="Times New Roman" w:hAnsi="Courier New" w:cs="Courier New"/>
          <w:color w:val="333333"/>
          <w:lang w:val="en-US" w:eastAsia="ru-RU"/>
        </w:rPr>
        <w:t xml:space="preserve"> inverted</w:t>
      </w:r>
    </w:p>
    <w:p w14:paraId="3CE1D2E9"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[6]:</w:t>
      </w:r>
    </w:p>
    <w:p w14:paraId="3E6514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функции для численной и визуальной оценки качества модели</w:t>
      </w:r>
    </w:p>
    <w:p w14:paraId="46D811F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from</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sklearn.metrics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accuracy_score</w:t>
      </w:r>
    </w:p>
    <w:p w14:paraId="6A36CD2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36964D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evaluate_forecasts_acc</w:t>
      </w:r>
      <w:r w:rsidRPr="00BC2075">
        <w:rPr>
          <w:rFonts w:ascii="Courier New" w:eastAsia="Times New Roman" w:hAnsi="Courier New" w:cs="Courier New"/>
          <w:color w:val="333333"/>
          <w:lang w:val="en-US" w:eastAsia="ru-RU"/>
        </w:rPr>
        <w:t>(test, forecasts, n_lag, n_seq):</w:t>
      </w:r>
    </w:p>
    <w:p w14:paraId="0D4ED99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4FD1F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Расчет точности по направлению изменения</w:t>
      </w:r>
    </w:p>
    <w:p w14:paraId="1D9C7F2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w:t>
      </w:r>
    </w:p>
    <w:p w14:paraId="17C7B23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333333"/>
          <w:lang w:val="en-US" w:eastAsia="ru-RU"/>
        </w:rPr>
        <w:t xml:space="preserve">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630C01A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forecasts]</w:t>
      </w:r>
    </w:p>
    <w:p w14:paraId="5EA752A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41BCB3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494F7C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096C23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
    <w:p w14:paraId="14A13D6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(predicted)):</w:t>
      </w:r>
    </w:p>
    <w:p w14:paraId="08BD49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sign(np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diff(</w:t>
      </w:r>
    </w:p>
    <w:p w14:paraId="60BC45D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actual[j]</w:t>
      </w:r>
    </w:p>
    <w:p w14:paraId="31D1621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8ABE8C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sign(np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diff(</w:t>
      </w:r>
    </w:p>
    <w:p w14:paraId="060E533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predicted[j]</w:t>
      </w:r>
    </w:p>
    <w:p w14:paraId="6E9B49E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66F3CD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47D21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(actual_diff)</w:t>
      </w:r>
    </w:p>
    <w:p w14:paraId="4F83A37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(pred_diff)</w:t>
      </w:r>
    </w:p>
    <w:p w14:paraId="08226C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BAAA3F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'Binary acccuracy:'</w:t>
      </w:r>
      <w:r w:rsidRPr="00BC2075">
        <w:rPr>
          <w:rFonts w:ascii="Courier New" w:eastAsia="Times New Roman" w:hAnsi="Courier New" w:cs="Courier New"/>
          <w:color w:val="333333"/>
          <w:lang w:val="en-US" w:eastAsia="ru-RU"/>
        </w:rPr>
        <w:t>, accuracy_score(actual_binary, predicted_binary))</w:t>
      </w:r>
    </w:p>
    <w:p w14:paraId="4C61905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5EBA11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B8ED0E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evaluate_forecasts</w:t>
      </w:r>
      <w:r w:rsidRPr="00BC2075">
        <w:rPr>
          <w:rFonts w:ascii="Courier New" w:eastAsia="Times New Roman" w:hAnsi="Courier New" w:cs="Courier New"/>
          <w:color w:val="333333"/>
          <w:lang w:val="en-US" w:eastAsia="ru-RU"/>
        </w:rPr>
        <w:t>(test, forecasts, n_lag, n_seq):</w:t>
      </w:r>
    </w:p>
    <w:p w14:paraId="40F041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C0AA57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1F7AF9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Расчет и вывод метрики RMSE для каждой удаленности предсказания</w:t>
      </w:r>
    </w:p>
    <w:p w14:paraId="4BC6A9A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1F67D05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(n_seq):</w:t>
      </w:r>
    </w:p>
    <w:p w14:paraId="6CB0CE4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55E5915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forecasts]</w:t>
      </w:r>
    </w:p>
    <w:p w14:paraId="6305AF0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C1802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01DE3C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5B7F0A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rmse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sqrt(mean_squared_error(actual, predicted))</w:t>
      </w:r>
    </w:p>
    <w:p w14:paraId="3C97384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 xml:space="preserve"> RMSE: </w:t>
      </w:r>
      <w:r w:rsidRPr="00BC2075">
        <w:rPr>
          <w:rFonts w:ascii="Courier New" w:eastAsia="Times New Roman" w:hAnsi="Courier New" w:cs="Courier New"/>
          <w:b/>
          <w:bCs/>
          <w:color w:val="BB6688"/>
          <w:lang w:val="en-US" w:eastAsia="ru-RU"/>
        </w:rPr>
        <w:t>%f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rmse))</w:t>
      </w:r>
    </w:p>
    <w:p w14:paraId="1056522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A99BC7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w:t>
      </w:r>
      <w:r w:rsidRPr="00BC2075">
        <w:rPr>
          <w:rFonts w:ascii="Courier New" w:eastAsia="Times New Roman" w:hAnsi="Courier New" w:cs="Courier New"/>
          <w:color w:val="333333"/>
          <w:lang w:val="en-US" w:eastAsia="ru-RU"/>
        </w:rPr>
        <w:t>(series, c,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56E0F4F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F2223E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BC8715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43B2072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полный (Включает весь train sample).</w:t>
      </w:r>
    </w:p>
    <w:p w14:paraId="1FCA35F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2B8639A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5E701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5D000E6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636828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543961F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86FDE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36BF6C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68A0B4D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78477E7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69CA8E1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yaxis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1AB8F3E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4472851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868B3D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3C771C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r w:rsidRPr="00BC2075">
        <w:rPr>
          <w:rFonts w:ascii="Courier New" w:eastAsia="Times New Roman" w:hAnsi="Courier New" w:cs="Courier New"/>
          <w:color w:val="BA2121"/>
          <w:lang w:val="en-US" w:eastAsia="ru-RU"/>
        </w:rPr>
        <w:t>'Forecasts Plot: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w:t>
      </w:r>
    </w:p>
    <w:p w14:paraId="7564CE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3743FAD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45F9D41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AA22FF"/>
          <w:lang w:val="en-US" w:eastAsia="ru-RU"/>
        </w:rPr>
        <w:t>not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1C4AE1C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7FC484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savefig(save,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311E1FB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BB296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close()</w:t>
      </w:r>
    </w:p>
    <w:p w14:paraId="3D46837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52EBAA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lastRenderedPageBreak/>
        <w:t>def</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plot_forecasts_cropped</w:t>
      </w:r>
      <w:r w:rsidRPr="00BC2075">
        <w:rPr>
          <w:rFonts w:ascii="Courier New" w:eastAsia="Times New Roman" w:hAnsi="Courier New" w:cs="Courier New"/>
          <w:color w:val="333333"/>
          <w:lang w:val="en-US" w:eastAsia="ru-RU"/>
        </w:rPr>
        <w:t>(series, c,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7CBBA8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64E78E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4B80258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0E2CAB6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обрезанный для лучшей читаемости</w:t>
      </w:r>
    </w:p>
    <w:p w14:paraId="62B91FF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(Включает небольшую часть train sample).</w:t>
      </w:r>
    </w:p>
    <w:p w14:paraId="730CC0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4B435E9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29106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0A5AF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2F40329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CE1A1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070237A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B1D51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2EBDAAC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3D4CE3F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49D24E8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241A613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yaxis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230F3C5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1A8B920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76DF30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xlim([</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(series)])</w:t>
      </w:r>
    </w:p>
    <w:p w14:paraId="50104C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ylim(</w:t>
      </w:r>
    </w:p>
    <w:p w14:paraId="1C5D1E1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min</w:t>
      </w:r>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max</w:t>
      </w:r>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n_test:])]</w:t>
      </w:r>
    </w:p>
    <w:p w14:paraId="3B57547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050D8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8EEDA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r w:rsidRPr="00BC2075">
        <w:rPr>
          <w:rFonts w:ascii="Courier New" w:eastAsia="Times New Roman" w:hAnsi="Courier New" w:cs="Courier New"/>
          <w:color w:val="BA2121"/>
          <w:lang w:val="en-US" w:eastAsia="ru-RU"/>
        </w:rPr>
        <w:t>'Forecasts Plot: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w:t>
      </w:r>
    </w:p>
    <w:p w14:paraId="7E403E9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01AE0AA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0CDBCD2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AA22FF"/>
          <w:lang w:val="en-US" w:eastAsia="ru-RU"/>
        </w:rPr>
        <w:t>not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675986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707A110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savefig(save,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15EC7E6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FA5D0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333333"/>
          <w:lang w:eastAsia="ru-RU"/>
        </w:rPr>
        <w:t>plt</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close()</w:t>
      </w:r>
    </w:p>
    <w:p w14:paraId="2CB92FAC" w14:textId="77777777" w:rsidR="000A3D78" w:rsidRPr="00BC2075" w:rsidRDefault="000A3D78" w:rsidP="000A3D78">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[7]:</w:t>
      </w:r>
    </w:p>
    <w:p w14:paraId="5766AA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 ЭТОЙ ЯЧЕЙКЕ ЦИКЛ ДЛЯ ИМПОРТА. ДЛЯ ЭКСПОРТА В СЛЕДУЮЩЕЙ ЯЧЕЙКЕ.</w:t>
      </w:r>
    </w:p>
    <w:p w14:paraId="18A9F7F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Все параметры</w:t>
      </w:r>
    </w:p>
    <w:p w14:paraId="4B9A3AD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76CFEC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n_lag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36</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длина фрагмента временного ряда, используемая для предсказания</w:t>
      </w:r>
    </w:p>
    <w:p w14:paraId="21B0AC4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n_seq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количество временных точек, для которых будет строиться предсказание</w:t>
      </w:r>
    </w:p>
    <w:p w14:paraId="11CE58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n_test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абсолютный размер тестовой выборки</w:t>
      </w:r>
    </w:p>
    <w:p w14:paraId="3436E90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validation_size</w:t>
      </w:r>
      <w:r w:rsidRPr="00BC2075">
        <w:rPr>
          <w:rFonts w:ascii="Courier New" w:eastAsia="Times New Roman" w:hAnsi="Courier New" w:cs="Courier New"/>
          <w:color w:val="666666"/>
          <w:lang w:eastAsia="ru-RU"/>
        </w:rPr>
        <w:t>=0.1</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относительный размер валидационной выборки из трейна</w:t>
      </w:r>
    </w:p>
    <w:p w14:paraId="39964BF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n_epochs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эпох обучения</w:t>
      </w:r>
    </w:p>
    <w:p w14:paraId="55EE2DA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n_neurons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64</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LSTM нейронов</w:t>
      </w:r>
    </w:p>
    <w:p w14:paraId="2D5B67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learning_rate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1e-5</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как быстро двигаемся по весам в процессе оптимизации</w:t>
      </w:r>
    </w:p>
    <w:p w14:paraId="269778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будем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логарифимировать</w:t>
      </w:r>
    </w:p>
    <w:p w14:paraId="1C08CD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8C1DB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01D42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all_countries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5D7F657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r w:rsidRPr="00BC2075">
        <w:rPr>
          <w:rFonts w:ascii="Courier New" w:eastAsia="Times New Roman" w:hAnsi="Courier New" w:cs="Courier New"/>
          <w:color w:val="333333"/>
          <w:lang w:val="en-US" w:eastAsia="ru-RU"/>
        </w:rPr>
        <w:t>,</w:t>
      </w:r>
    </w:p>
    <w:p w14:paraId="7B65B4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States'</w:t>
      </w:r>
      <w:r w:rsidRPr="00BC2075">
        <w:rPr>
          <w:rFonts w:ascii="Courier New" w:eastAsia="Times New Roman" w:hAnsi="Courier New" w:cs="Courier New"/>
          <w:color w:val="333333"/>
          <w:lang w:val="en-US" w:eastAsia="ru-RU"/>
        </w:rPr>
        <w:t>,</w:t>
      </w:r>
    </w:p>
    <w:p w14:paraId="07BAD95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Kingdom'</w:t>
      </w:r>
      <w:r w:rsidRPr="00BC2075">
        <w:rPr>
          <w:rFonts w:ascii="Courier New" w:eastAsia="Times New Roman" w:hAnsi="Courier New" w:cs="Courier New"/>
          <w:color w:val="333333"/>
          <w:lang w:val="en-US" w:eastAsia="ru-RU"/>
        </w:rPr>
        <w:t>,</w:t>
      </w:r>
    </w:p>
    <w:p w14:paraId="263058D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'Germany'</w:t>
      </w:r>
      <w:r w:rsidRPr="00BC2075">
        <w:rPr>
          <w:rFonts w:ascii="Courier New" w:eastAsia="Times New Roman" w:hAnsi="Courier New" w:cs="Courier New"/>
          <w:color w:val="333333"/>
          <w:lang w:val="en-US" w:eastAsia="ru-RU"/>
        </w:rPr>
        <w:t>,</w:t>
      </w:r>
    </w:p>
    <w:p w14:paraId="27CCE4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'China, Hong Kong SAR'</w:t>
      </w:r>
      <w:r w:rsidRPr="00BC2075">
        <w:rPr>
          <w:rFonts w:ascii="Courier New" w:eastAsia="Times New Roman" w:hAnsi="Courier New" w:cs="Courier New"/>
          <w:color w:val="333333"/>
          <w:lang w:val="en-US" w:eastAsia="ru-RU"/>
        </w:rPr>
        <w:t>,</w:t>
      </w:r>
    </w:p>
    <w:p w14:paraId="7A57BBE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'Canada'</w:t>
      </w:r>
      <w:r w:rsidRPr="00BC2075">
        <w:rPr>
          <w:rFonts w:ascii="Courier New" w:eastAsia="Times New Roman" w:hAnsi="Courier New" w:cs="Courier New"/>
          <w:color w:val="333333"/>
          <w:lang w:val="en-US" w:eastAsia="ru-RU"/>
        </w:rPr>
        <w:t>,</w:t>
      </w:r>
    </w:p>
    <w:p w14:paraId="12D0231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'Japan'</w:t>
      </w:r>
      <w:r w:rsidRPr="00BC2075">
        <w:rPr>
          <w:rFonts w:ascii="Courier New" w:eastAsia="Times New Roman" w:hAnsi="Courier New" w:cs="Courier New"/>
          <w:color w:val="333333"/>
          <w:lang w:val="en-US" w:eastAsia="ru-RU"/>
        </w:rPr>
        <w:t>,</w:t>
      </w:r>
    </w:p>
    <w:p w14:paraId="55DF46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r w:rsidRPr="00BC2075">
        <w:rPr>
          <w:rFonts w:ascii="Courier New" w:eastAsia="Times New Roman" w:hAnsi="Courier New" w:cs="Courier New"/>
          <w:color w:val="BA2121"/>
          <w:lang w:val="en-US" w:eastAsia="ru-RU"/>
        </w:rPr>
        <w:t>'Turkey'</w:t>
      </w:r>
      <w:r w:rsidRPr="00BC2075">
        <w:rPr>
          <w:rFonts w:ascii="Courier New" w:eastAsia="Times New Roman" w:hAnsi="Courier New" w:cs="Courier New"/>
          <w:color w:val="333333"/>
          <w:lang w:val="en-US" w:eastAsia="ru-RU"/>
        </w:rPr>
        <w:t>,</w:t>
      </w:r>
    </w:p>
    <w:p w14:paraId="71B0F1E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'Denmark'</w:t>
      </w:r>
      <w:r w:rsidRPr="00BC2075">
        <w:rPr>
          <w:rFonts w:ascii="Courier New" w:eastAsia="Times New Roman" w:hAnsi="Courier New" w:cs="Courier New"/>
          <w:color w:val="333333"/>
          <w:lang w:val="en-US" w:eastAsia="ru-RU"/>
        </w:rPr>
        <w:t>,</w:t>
      </w:r>
    </w:p>
    <w:p w14:paraId="2C3DE64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'Maldives'</w:t>
      </w:r>
      <w:r w:rsidRPr="00BC2075">
        <w:rPr>
          <w:rFonts w:ascii="Courier New" w:eastAsia="Times New Roman" w:hAnsi="Courier New" w:cs="Courier New"/>
          <w:color w:val="333333"/>
          <w:lang w:val="en-US" w:eastAsia="ru-RU"/>
        </w:rPr>
        <w:t>,</w:t>
      </w:r>
    </w:p>
    <w:p w14:paraId="5DB892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'Sweden'</w:t>
      </w:r>
      <w:r w:rsidRPr="00BC2075">
        <w:rPr>
          <w:rFonts w:ascii="Courier New" w:eastAsia="Times New Roman" w:hAnsi="Courier New" w:cs="Courier New"/>
          <w:color w:val="333333"/>
          <w:lang w:val="en-US" w:eastAsia="ru-RU"/>
        </w:rPr>
        <w:t>,</w:t>
      </w:r>
    </w:p>
    <w:p w14:paraId="0CEA6DF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'Korea, Republic of'</w:t>
      </w:r>
      <w:r w:rsidRPr="00BC2075">
        <w:rPr>
          <w:rFonts w:ascii="Courier New" w:eastAsia="Times New Roman" w:hAnsi="Courier New" w:cs="Courier New"/>
          <w:color w:val="333333"/>
          <w:lang w:val="en-US" w:eastAsia="ru-RU"/>
        </w:rPr>
        <w:t>,</w:t>
      </w:r>
    </w:p>
    <w:p w14:paraId="18894F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'Switzerland'</w:t>
      </w:r>
      <w:r w:rsidRPr="00BC2075">
        <w:rPr>
          <w:rFonts w:ascii="Courier New" w:eastAsia="Times New Roman" w:hAnsi="Courier New" w:cs="Courier New"/>
          <w:color w:val="333333"/>
          <w:lang w:val="en-US" w:eastAsia="ru-RU"/>
        </w:rPr>
        <w:t>,</w:t>
      </w:r>
    </w:p>
    <w:p w14:paraId="66BFD3F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'Tunisia'</w:t>
      </w:r>
      <w:r w:rsidRPr="00BC2075">
        <w:rPr>
          <w:rFonts w:ascii="Courier New" w:eastAsia="Times New Roman" w:hAnsi="Courier New" w:cs="Courier New"/>
          <w:color w:val="333333"/>
          <w:lang w:val="en-US" w:eastAsia="ru-RU"/>
        </w:rPr>
        <w:t>,</w:t>
      </w:r>
    </w:p>
    <w:p w14:paraId="683358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eastAsia="ru-RU"/>
        </w:rPr>
        <w:t>'Malaysia'</w:t>
      </w:r>
      <w:r w:rsidRPr="00BC2075">
        <w:rPr>
          <w:rFonts w:ascii="Courier New" w:eastAsia="Times New Roman" w:hAnsi="Courier New" w:cs="Courier New"/>
          <w:color w:val="333333"/>
          <w:lang w:eastAsia="ru-RU"/>
        </w:rPr>
        <w:t>,</w:t>
      </w:r>
    </w:p>
    <w:p w14:paraId="14D1B30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BA2121"/>
          <w:lang w:eastAsia="ru-RU"/>
        </w:rPr>
        <w:t>'Argentina'</w:t>
      </w:r>
      <w:r w:rsidRPr="00BC2075">
        <w:rPr>
          <w:rFonts w:ascii="Courier New" w:eastAsia="Times New Roman" w:hAnsi="Courier New" w:cs="Courier New"/>
          <w:color w:val="333333"/>
          <w:lang w:eastAsia="ru-RU"/>
        </w:rPr>
        <w:t>,</w:t>
      </w:r>
    </w:p>
    <w:p w14:paraId="4BCD620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w:t>
      </w:r>
    </w:p>
    <w:p w14:paraId="21360AD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3149EC3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читаем табличку, вытаскиваем данные импорта США как удобный вариант для обучения</w:t>
      </w:r>
    </w:p>
    <w:p w14:paraId="7BF6B55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dataframe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4298BF6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78F292D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F7976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'IMPORT RESULTS'</w:t>
      </w:r>
      <w:r w:rsidRPr="00BC2075">
        <w:rPr>
          <w:rFonts w:ascii="Courier New" w:eastAsia="Times New Roman" w:hAnsi="Courier New" w:cs="Courier New"/>
          <w:color w:val="333333"/>
          <w:lang w:val="en-US" w:eastAsia="ru-RU"/>
        </w:rPr>
        <w:t>)</w:t>
      </w:r>
    </w:p>
    <w:p w14:paraId="1177E98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
    <w:p w14:paraId="40462F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'Country'</w:t>
      </w:r>
      <w:r w:rsidRPr="00BC2075">
        <w:rPr>
          <w:rFonts w:ascii="Courier New" w:eastAsia="Times New Roman" w:hAnsi="Courier New" w:cs="Courier New"/>
          <w:color w:val="333333"/>
          <w:lang w:val="en-US" w:eastAsia="ru-RU"/>
        </w:rPr>
        <w:t>,</w:t>
      </w:r>
    </w:p>
    <w:p w14:paraId="5F87746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6A89E1E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p>
    <w:p w14:paraId="46ACE54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71E5177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7CC1B99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w:t>
      </w:r>
    </w:p>
    <w:p w14:paraId="2EF9F12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country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all_countries:</w:t>
      </w:r>
    </w:p>
    <w:p w14:paraId="45A6606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ACC4D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w:t>
      </w:r>
    </w:p>
    <w:p w14:paraId="2AD6F53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1388F5B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847986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3DAE1A8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5B3CA3F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06AAB9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5745CBE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BABFC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009C66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если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надо</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логарифмируем</w:t>
      </w:r>
    </w:p>
    <w:p w14:paraId="120C33E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7931103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A491FC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index:</w:t>
      </w:r>
    </w:p>
    <w:p w14:paraId="125472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log(series[i])</w:t>
      </w:r>
    </w:p>
    <w:p w14:paraId="4CBD53F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64AF24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43DC64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готовим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данные</w:t>
      </w:r>
    </w:p>
    <w:p w14:paraId="60EC002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scaler,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prepare_data(series, n_test, n_lag, n_seq)</w:t>
      </w:r>
    </w:p>
    <w:p w14:paraId="58CFF0F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C5C81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модель</w:t>
      </w:r>
    </w:p>
    <w:p w14:paraId="43EEA2F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fit_lstm(</w:t>
      </w:r>
    </w:p>
    <w:p w14:paraId="34EFF4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train, </w:t>
      </w:r>
    </w:p>
    <w:p w14:paraId="748FCA2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4B4ACD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0FBD5C0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n_epochs, </w:t>
      </w:r>
    </w:p>
    <w:p w14:paraId="6E80CB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5DFC1AE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w:t>
      </w:r>
    </w:p>
    <w:p w14:paraId="2BA1F3C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w:t>
      </w:r>
    </w:p>
    <w:p w14:paraId="7F10FE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verbose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49EEB80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6178C4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06DA3E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
    <w:p w14:paraId="79350D5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 </w:t>
      </w:r>
    </w:p>
    <w:p w14:paraId="034E70B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734704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068C60A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5263FF5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61479A4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2F752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530E36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w:t>
      </w:r>
      <w:r w:rsidRPr="00BC2075">
        <w:rPr>
          <w:rFonts w:ascii="Courier New" w:eastAsia="Times New Roman" w:hAnsi="Courier New" w:cs="Courier New"/>
          <w:i/>
          <w:iCs/>
          <w:color w:val="408080"/>
          <w:lang w:eastAsia="ru-RU"/>
        </w:rPr>
        <w:t>рисуем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p>
    <w:p w14:paraId="2F90F19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fig, axs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subplots(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668FE0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8A666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62C0B2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loss: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1585636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394262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'loss'</w:t>
      </w:r>
      <w:r w:rsidRPr="00BC2075">
        <w:rPr>
          <w:rFonts w:ascii="Courier New" w:eastAsia="Times New Roman" w:hAnsi="Courier New" w:cs="Courier New"/>
          <w:color w:val="333333"/>
          <w:lang w:val="en-US" w:eastAsia="ru-RU"/>
        </w:rPr>
        <w:t>)</w:t>
      </w:r>
    </w:p>
    <w:p w14:paraId="42CB545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D6EC83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E0404E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2B3CF5B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MAE: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5CAB91F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3D0AE5A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6619115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ABBBA2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EE1722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69E582B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'Models_quality_pics_import/ModelQual_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24D5391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close()</w:t>
      </w:r>
    </w:p>
    <w:p w14:paraId="22FC1C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CDFDDA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предсказания</w:t>
      </w:r>
    </w:p>
    <w:p w14:paraId="7346613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make_forecasts(model, test, n_lag, n_seq)</w:t>
      </w:r>
    </w:p>
    <w:p w14:paraId="6E0CAB9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forecasts,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771F78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D560D1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941085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вытаскиваем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реальные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сценарии</w:t>
      </w:r>
    </w:p>
    <w:p w14:paraId="0EE9DB6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[row[n_lag:]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3C92EA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actual,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6B3C8E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D24000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них</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считаем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r w:rsidRPr="00BC2075">
        <w:rPr>
          <w:rFonts w:ascii="Courier New" w:eastAsia="Times New Roman" w:hAnsi="Courier New" w:cs="Courier New"/>
          <w:i/>
          <w:iCs/>
          <w:color w:val="408080"/>
          <w:lang w:val="en-US" w:eastAsia="ru-RU"/>
        </w:rPr>
        <w:t xml:space="preserve"> RMSE</w:t>
      </w:r>
    </w:p>
    <w:p w14:paraId="3921767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evaluate_forecasts_acc(actual, forecasts, n_lag, n_seq)</w:t>
      </w:r>
    </w:p>
    <w:p w14:paraId="53C9907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6B8D12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рисуем</w:t>
      </w:r>
    </w:p>
    <w:p w14:paraId="2B3D3C9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plot_forecasts(</w:t>
      </w:r>
    </w:p>
    <w:p w14:paraId="6749F19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p>
    <w:p w14:paraId="1AC57F4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25AF94D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p>
    <w:p w14:paraId="5BEDC6B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4BEDF0D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'Forecasts_pics_import/Forecasts_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023D3A1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1E9E02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4498F5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plot_forecasts_cropped(</w:t>
      </w:r>
    </w:p>
    <w:p w14:paraId="150DC7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p>
    <w:p w14:paraId="4C9977D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3696DEB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p>
    <w:p w14:paraId="54E9DFD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2B3D86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'Forecasts_pics_import/Forecasts_crop_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726A95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333333"/>
          <w:lang w:eastAsia="ru-RU"/>
        </w:rPr>
        <w:t>)</w:t>
      </w:r>
    </w:p>
    <w:p w14:paraId="7DE362B0" w14:textId="77777777" w:rsidR="000A3D78" w:rsidRPr="00BC2075" w:rsidRDefault="000A3D78" w:rsidP="000A3D78">
      <w:pPr>
        <w:shd w:val="clear" w:color="auto" w:fill="FFFFFF"/>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[8]:</w:t>
      </w:r>
    </w:p>
    <w:p w14:paraId="174DE89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 ЭТОЙ ЯЧЕЙКЕ ЦИКЛ ДЛЯ ЭКСПОРТА. ДЛЯ ИМПОРТА В ПРЕДЫДУЩЕЙ ЯЧЕЙКЕ.</w:t>
      </w:r>
    </w:p>
    <w:p w14:paraId="22E1671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Все параметры</w:t>
      </w:r>
    </w:p>
    <w:p w14:paraId="3C3C9C9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7C5058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n_lag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36</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длина фрагмента временного ряда, используемая для предсказания</w:t>
      </w:r>
    </w:p>
    <w:p w14:paraId="316975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n_seq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количество временных точек, для которых будет строиться предсказание</w:t>
      </w:r>
    </w:p>
    <w:p w14:paraId="35DEA7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n_test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абсолютный размер тестовой выборки</w:t>
      </w:r>
    </w:p>
    <w:p w14:paraId="39D6144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validation_size</w:t>
      </w:r>
      <w:r w:rsidRPr="00BC2075">
        <w:rPr>
          <w:rFonts w:ascii="Courier New" w:eastAsia="Times New Roman" w:hAnsi="Courier New" w:cs="Courier New"/>
          <w:color w:val="666666"/>
          <w:lang w:eastAsia="ru-RU"/>
        </w:rPr>
        <w:t>=0.1</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относительный размер валидационной выборки из трейна</w:t>
      </w:r>
    </w:p>
    <w:p w14:paraId="64D4524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n_epochs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эпох обучения</w:t>
      </w:r>
    </w:p>
    <w:p w14:paraId="4065B5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n_neurons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64</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LSTM нейронов</w:t>
      </w:r>
    </w:p>
    <w:p w14:paraId="18F885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learning_rate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1e-5</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как быстро двигаемся по весам в процессе оптимизации</w:t>
      </w:r>
    </w:p>
    <w:p w14:paraId="1128067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будем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логарифимировать</w:t>
      </w:r>
    </w:p>
    <w:p w14:paraId="478C6BA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109D1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0A42B8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all_countries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55274A0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r w:rsidRPr="00BC2075">
        <w:rPr>
          <w:rFonts w:ascii="Courier New" w:eastAsia="Times New Roman" w:hAnsi="Courier New" w:cs="Courier New"/>
          <w:color w:val="333333"/>
          <w:lang w:val="en-US" w:eastAsia="ru-RU"/>
        </w:rPr>
        <w:t>,</w:t>
      </w:r>
    </w:p>
    <w:p w14:paraId="5F50339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States'</w:t>
      </w:r>
      <w:r w:rsidRPr="00BC2075">
        <w:rPr>
          <w:rFonts w:ascii="Courier New" w:eastAsia="Times New Roman" w:hAnsi="Courier New" w:cs="Courier New"/>
          <w:color w:val="333333"/>
          <w:lang w:val="en-US" w:eastAsia="ru-RU"/>
        </w:rPr>
        <w:t>,</w:t>
      </w:r>
    </w:p>
    <w:p w14:paraId="22D8903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Kingdom'</w:t>
      </w:r>
      <w:r w:rsidRPr="00BC2075">
        <w:rPr>
          <w:rFonts w:ascii="Courier New" w:eastAsia="Times New Roman" w:hAnsi="Courier New" w:cs="Courier New"/>
          <w:color w:val="333333"/>
          <w:lang w:val="en-US" w:eastAsia="ru-RU"/>
        </w:rPr>
        <w:t>,</w:t>
      </w:r>
    </w:p>
    <w:p w14:paraId="6921255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'Germany'</w:t>
      </w:r>
      <w:r w:rsidRPr="00BC2075">
        <w:rPr>
          <w:rFonts w:ascii="Courier New" w:eastAsia="Times New Roman" w:hAnsi="Courier New" w:cs="Courier New"/>
          <w:color w:val="333333"/>
          <w:lang w:val="en-US" w:eastAsia="ru-RU"/>
        </w:rPr>
        <w:t>,</w:t>
      </w:r>
    </w:p>
    <w:p w14:paraId="37A307A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'China, Hong Kong SAR'</w:t>
      </w:r>
      <w:r w:rsidRPr="00BC2075">
        <w:rPr>
          <w:rFonts w:ascii="Courier New" w:eastAsia="Times New Roman" w:hAnsi="Courier New" w:cs="Courier New"/>
          <w:color w:val="333333"/>
          <w:lang w:val="en-US" w:eastAsia="ru-RU"/>
        </w:rPr>
        <w:t>,</w:t>
      </w:r>
    </w:p>
    <w:p w14:paraId="046A35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'Canada'</w:t>
      </w:r>
      <w:r w:rsidRPr="00BC2075">
        <w:rPr>
          <w:rFonts w:ascii="Courier New" w:eastAsia="Times New Roman" w:hAnsi="Courier New" w:cs="Courier New"/>
          <w:color w:val="333333"/>
          <w:lang w:val="en-US" w:eastAsia="ru-RU"/>
        </w:rPr>
        <w:t>,</w:t>
      </w:r>
    </w:p>
    <w:p w14:paraId="799C6ED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'Japan'</w:t>
      </w:r>
      <w:r w:rsidRPr="00BC2075">
        <w:rPr>
          <w:rFonts w:ascii="Courier New" w:eastAsia="Times New Roman" w:hAnsi="Courier New" w:cs="Courier New"/>
          <w:color w:val="333333"/>
          <w:lang w:val="en-US" w:eastAsia="ru-RU"/>
        </w:rPr>
        <w:t>,</w:t>
      </w:r>
    </w:p>
    <w:p w14:paraId="015556D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'Turkey'</w:t>
      </w:r>
      <w:r w:rsidRPr="00BC2075">
        <w:rPr>
          <w:rFonts w:ascii="Courier New" w:eastAsia="Times New Roman" w:hAnsi="Courier New" w:cs="Courier New"/>
          <w:color w:val="333333"/>
          <w:lang w:val="en-US" w:eastAsia="ru-RU"/>
        </w:rPr>
        <w:t>,</w:t>
      </w:r>
    </w:p>
    <w:p w14:paraId="41F1786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'Denmark'</w:t>
      </w:r>
      <w:r w:rsidRPr="00BC2075">
        <w:rPr>
          <w:rFonts w:ascii="Courier New" w:eastAsia="Times New Roman" w:hAnsi="Courier New" w:cs="Courier New"/>
          <w:color w:val="333333"/>
          <w:lang w:val="en-US" w:eastAsia="ru-RU"/>
        </w:rPr>
        <w:t>,</w:t>
      </w:r>
    </w:p>
    <w:p w14:paraId="67A502C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'Maldives'</w:t>
      </w:r>
      <w:r w:rsidRPr="00BC2075">
        <w:rPr>
          <w:rFonts w:ascii="Courier New" w:eastAsia="Times New Roman" w:hAnsi="Courier New" w:cs="Courier New"/>
          <w:color w:val="333333"/>
          <w:lang w:val="en-US" w:eastAsia="ru-RU"/>
        </w:rPr>
        <w:t>,</w:t>
      </w:r>
    </w:p>
    <w:p w14:paraId="4067644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'Sweden'</w:t>
      </w:r>
      <w:r w:rsidRPr="00BC2075">
        <w:rPr>
          <w:rFonts w:ascii="Courier New" w:eastAsia="Times New Roman" w:hAnsi="Courier New" w:cs="Courier New"/>
          <w:color w:val="333333"/>
          <w:lang w:val="en-US" w:eastAsia="ru-RU"/>
        </w:rPr>
        <w:t>,</w:t>
      </w:r>
    </w:p>
    <w:p w14:paraId="597FD50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'Korea, Republic of'</w:t>
      </w:r>
      <w:r w:rsidRPr="00BC2075">
        <w:rPr>
          <w:rFonts w:ascii="Courier New" w:eastAsia="Times New Roman" w:hAnsi="Courier New" w:cs="Courier New"/>
          <w:color w:val="333333"/>
          <w:lang w:val="en-US" w:eastAsia="ru-RU"/>
        </w:rPr>
        <w:t>,</w:t>
      </w:r>
    </w:p>
    <w:p w14:paraId="181C85C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'Switzerland'</w:t>
      </w:r>
      <w:r w:rsidRPr="00BC2075">
        <w:rPr>
          <w:rFonts w:ascii="Courier New" w:eastAsia="Times New Roman" w:hAnsi="Courier New" w:cs="Courier New"/>
          <w:color w:val="333333"/>
          <w:lang w:val="en-US" w:eastAsia="ru-RU"/>
        </w:rPr>
        <w:t>,</w:t>
      </w:r>
    </w:p>
    <w:p w14:paraId="1945C0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'Tunisia'</w:t>
      </w:r>
      <w:r w:rsidRPr="00BC2075">
        <w:rPr>
          <w:rFonts w:ascii="Courier New" w:eastAsia="Times New Roman" w:hAnsi="Courier New" w:cs="Courier New"/>
          <w:color w:val="333333"/>
          <w:lang w:val="en-US" w:eastAsia="ru-RU"/>
        </w:rPr>
        <w:t>,</w:t>
      </w:r>
    </w:p>
    <w:p w14:paraId="23F881B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eastAsia="ru-RU"/>
        </w:rPr>
        <w:t>'Malaysia'</w:t>
      </w:r>
      <w:r w:rsidRPr="00BC2075">
        <w:rPr>
          <w:rFonts w:ascii="Courier New" w:eastAsia="Times New Roman" w:hAnsi="Courier New" w:cs="Courier New"/>
          <w:color w:val="333333"/>
          <w:lang w:eastAsia="ru-RU"/>
        </w:rPr>
        <w:t>,</w:t>
      </w:r>
    </w:p>
    <w:p w14:paraId="0F96296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BA2121"/>
          <w:lang w:eastAsia="ru-RU"/>
        </w:rPr>
        <w:t>'Argentina'</w:t>
      </w:r>
      <w:r w:rsidRPr="00BC2075">
        <w:rPr>
          <w:rFonts w:ascii="Courier New" w:eastAsia="Times New Roman" w:hAnsi="Courier New" w:cs="Courier New"/>
          <w:color w:val="333333"/>
          <w:lang w:eastAsia="ru-RU"/>
        </w:rPr>
        <w:t>,</w:t>
      </w:r>
    </w:p>
    <w:p w14:paraId="0EBFCE1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w:t>
      </w:r>
    </w:p>
    <w:p w14:paraId="6F51B7C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2D04E17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читаем табличку, вытаскиваем данные импорта США как удобный вариант для обучения</w:t>
      </w:r>
    </w:p>
    <w:p w14:paraId="2F4AF38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dataframe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696DD66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35C68B5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CDBD68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8C2D2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'EXPORT RESULTS'</w:t>
      </w:r>
      <w:r w:rsidRPr="00BC2075">
        <w:rPr>
          <w:rFonts w:ascii="Courier New" w:eastAsia="Times New Roman" w:hAnsi="Courier New" w:cs="Courier New"/>
          <w:color w:val="333333"/>
          <w:lang w:val="en-US" w:eastAsia="ru-RU"/>
        </w:rPr>
        <w:t>)</w:t>
      </w:r>
    </w:p>
    <w:p w14:paraId="2513C08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
    <w:p w14:paraId="01CD4D4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'Country'</w:t>
      </w:r>
      <w:r w:rsidRPr="00BC2075">
        <w:rPr>
          <w:rFonts w:ascii="Courier New" w:eastAsia="Times New Roman" w:hAnsi="Courier New" w:cs="Courier New"/>
          <w:color w:val="333333"/>
          <w:lang w:val="en-US" w:eastAsia="ru-RU"/>
        </w:rPr>
        <w:t>,</w:t>
      </w:r>
    </w:p>
    <w:p w14:paraId="3C19DDD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4760DE3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p>
    <w:p w14:paraId="6A39FC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4D85C79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2047F20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w:t>
      </w:r>
    </w:p>
    <w:p w14:paraId="031C090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592096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country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all_countries:</w:t>
      </w:r>
    </w:p>
    <w:p w14:paraId="2E7FD4C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91248F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test_c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w:t>
      </w:r>
    </w:p>
    <w:p w14:paraId="4D85AC1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1C285E3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3B2B4E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09D3BF3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1B5C6A8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36F1E3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18E83DF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09EEA5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B91579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если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надо</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логарифмируем</w:t>
      </w:r>
    </w:p>
    <w:p w14:paraId="61D8F31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5AF3D4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739EBA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index:</w:t>
      </w:r>
    </w:p>
    <w:p w14:paraId="6411C5B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log(series[i])</w:t>
      </w:r>
    </w:p>
    <w:p w14:paraId="18DC220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0133B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E2EFA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готовим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данные</w:t>
      </w:r>
    </w:p>
    <w:p w14:paraId="79105F3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scaler,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prepare_data(series, n_test, n_lag, n_seq)</w:t>
      </w:r>
    </w:p>
    <w:p w14:paraId="0421856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507210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модель</w:t>
      </w:r>
    </w:p>
    <w:p w14:paraId="4D8AB8E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model,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fit_lstm(</w:t>
      </w:r>
    </w:p>
    <w:p w14:paraId="5DE4219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train, </w:t>
      </w:r>
    </w:p>
    <w:p w14:paraId="13E9E6D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0F4899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6F375D7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n_epochs, </w:t>
      </w:r>
    </w:p>
    <w:p w14:paraId="3A0A3EC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3617455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w:t>
      </w:r>
    </w:p>
    <w:p w14:paraId="35CAF2E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w:t>
      </w:r>
    </w:p>
    <w:p w14:paraId="45D5E79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verbose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3A21FA2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48748E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5053E8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
    <w:p w14:paraId="053CB5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 </w:t>
      </w:r>
    </w:p>
    <w:p w14:paraId="04FCB4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6DA5C80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0BF878F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5646228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5BA6893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EEB522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4BBAB70"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w:t>
      </w:r>
      <w:r w:rsidRPr="00BC2075">
        <w:rPr>
          <w:rFonts w:ascii="Courier New" w:eastAsia="Times New Roman" w:hAnsi="Courier New" w:cs="Courier New"/>
          <w:i/>
          <w:iCs/>
          <w:color w:val="408080"/>
          <w:lang w:eastAsia="ru-RU"/>
        </w:rPr>
        <w:t>рисуем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p>
    <w:p w14:paraId="6EACB88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fig, axs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subplots(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7330393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C10882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4143A2B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loss: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5AC65E4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071BF08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'loss'</w:t>
      </w:r>
      <w:r w:rsidRPr="00BC2075">
        <w:rPr>
          <w:rFonts w:ascii="Courier New" w:eastAsia="Times New Roman" w:hAnsi="Courier New" w:cs="Courier New"/>
          <w:color w:val="333333"/>
          <w:lang w:val="en-US" w:eastAsia="ru-RU"/>
        </w:rPr>
        <w:t>)</w:t>
      </w:r>
    </w:p>
    <w:p w14:paraId="55E68AD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86904E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FED6DC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129A3C8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MAE: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42118FF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36CDC1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axs[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0E86A2C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E2059E1"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A24EA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tight_layout()</w:t>
      </w:r>
    </w:p>
    <w:p w14:paraId="1546E69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r w:rsidRPr="00BC2075">
        <w:rPr>
          <w:rFonts w:ascii="Courier New" w:eastAsia="Times New Roman" w:hAnsi="Courier New" w:cs="Courier New"/>
          <w:color w:val="BA2121"/>
          <w:lang w:val="en-US" w:eastAsia="ru-RU"/>
        </w:rPr>
        <w:t>'Models_quality_pics_export//ModelQual_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5C08C748"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close()</w:t>
      </w:r>
    </w:p>
    <w:p w14:paraId="57D1F73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D06B01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строим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предсказания</w:t>
      </w:r>
    </w:p>
    <w:p w14:paraId="749DF60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make_forecasts(model, test, n_lag, n_seq)</w:t>
      </w:r>
    </w:p>
    <w:p w14:paraId="6AF594E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forecasts,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6A5D909E"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281FA9B"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вытаскиваем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реальные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сценарии</w:t>
      </w:r>
    </w:p>
    <w:p w14:paraId="6F77D3C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[row[n_lag:]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6304D129"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actual,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4AD8F79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09E888A"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них</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считаем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r w:rsidRPr="00BC2075">
        <w:rPr>
          <w:rFonts w:ascii="Courier New" w:eastAsia="Times New Roman" w:hAnsi="Courier New" w:cs="Courier New"/>
          <w:i/>
          <w:iCs/>
          <w:color w:val="408080"/>
          <w:lang w:val="en-US" w:eastAsia="ru-RU"/>
        </w:rPr>
        <w:t xml:space="preserve"> RMSE</w:t>
      </w:r>
    </w:p>
    <w:p w14:paraId="5CE8CA35"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evaluate_forecasts_acc(actual, forecasts, n_lag, n_seq)</w:t>
      </w:r>
    </w:p>
    <w:p w14:paraId="69A2364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F0A5EF3"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рисуем</w:t>
      </w:r>
    </w:p>
    <w:p w14:paraId="1BE9597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plot_forecasts(</w:t>
      </w:r>
    </w:p>
    <w:p w14:paraId="621AAF47"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p>
    <w:p w14:paraId="34C330B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3F30312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p>
    <w:p w14:paraId="36DB3F4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1417358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'Forecasts_pics_export/Forecasts_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596E22E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13D2EEF"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33E8A2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plot_forecasts_cropped(</w:t>
      </w:r>
    </w:p>
    <w:p w14:paraId="2147A3D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series, </w:t>
      </w:r>
    </w:p>
    <w:p w14:paraId="5465FBA6"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6773E924"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forecasts, </w:t>
      </w:r>
    </w:p>
    <w:p w14:paraId="64C4021C"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4E91EBED"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'Forecasts_pics_export/Forecasts_crop_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4F14B152" w14:textId="77777777" w:rsidR="000A3D78" w:rsidRPr="00BC2075" w:rsidRDefault="000A3D78" w:rsidP="000A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333333"/>
          <w:lang w:eastAsia="ru-RU"/>
        </w:rPr>
        <w:t>)</w:t>
      </w:r>
    </w:p>
    <w:p w14:paraId="67E388E7" w14:textId="77777777" w:rsidR="000A3D78" w:rsidRDefault="000A3D78" w:rsidP="000A3D78">
      <w:pPr>
        <w:spacing w:after="160" w:line="259" w:lineRule="auto"/>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14:paraId="1F07F843" w14:textId="77777777" w:rsidR="000A3D78" w:rsidRPr="008E3271"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191" w:name="_Toc59209457"/>
      <w:bookmarkStart w:id="192" w:name="_Toc59550702"/>
      <w:r>
        <w:rPr>
          <w:rFonts w:ascii="Times New Roman" w:eastAsiaTheme="minorEastAsia" w:hAnsi="Times New Roman" w:cs="Times New Roman"/>
          <w:color w:val="000000" w:themeColor="text1"/>
        </w:rPr>
        <w:lastRenderedPageBreak/>
        <w:t>Приложение В. Графики прогнозов экспорта</w:t>
      </w:r>
      <w:bookmarkEnd w:id="191"/>
      <w:bookmarkEnd w:id="192"/>
      <w:r>
        <w:rPr>
          <w:rFonts w:ascii="Times New Roman" w:eastAsiaTheme="minorEastAsia" w:hAnsi="Times New Roman" w:cs="Times New Roman"/>
          <w:color w:val="000000" w:themeColor="text1"/>
        </w:rPr>
        <w:t xml:space="preserve"> </w:t>
      </w:r>
    </w:p>
    <w:p w14:paraId="0FCBDCDD" w14:textId="77777777" w:rsidR="000A3D78" w:rsidRPr="00314382"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В этом приложении представлены графики прогнозов товарооборота экспорта, которые были построены на 3 месяца вперёд для соответствующих стран.</w:t>
      </w:r>
    </w:p>
    <w:p w14:paraId="1AE4B872" w14:textId="77777777" w:rsidR="000A3D78" w:rsidRDefault="000A3D78" w:rsidP="000A3D78">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41126B90" wp14:editId="7AB55D2F">
            <wp:extent cx="5937885" cy="2968625"/>
            <wp:effectExtent l="0" t="0" r="5715" b="3175"/>
            <wp:docPr id="65" name="Рисунок 65"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ecasts_crop_Argentin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3849CB1" w14:textId="73A8DD64"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217C23BF"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32740A03" w14:textId="77777777" w:rsidR="000A3D78" w:rsidRDefault="000A3D78" w:rsidP="000A3D7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1AC4C72B" wp14:editId="0A19701A">
            <wp:extent cx="5937885" cy="2968625"/>
            <wp:effectExtent l="0" t="0" r="5715" b="3175"/>
            <wp:docPr id="66" name="Рисунок 66"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ecasts_crop_Ca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8B0F4B3" w14:textId="77F9B504"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27A8482D"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0CEE40C2" wp14:editId="2B370581">
            <wp:extent cx="5937885" cy="2968625"/>
            <wp:effectExtent l="0" t="0" r="5715" b="3175"/>
            <wp:docPr id="67" name="Рисунок 67"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ecasts_crop_China, Hong Kong SA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DE5B552" w14:textId="0CD5CCD9"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7069F5DC"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2C09E87E"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1328EF16"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78DAF416" wp14:editId="02D2E21D">
            <wp:extent cx="5937885" cy="2968625"/>
            <wp:effectExtent l="0" t="0" r="5715" b="3175"/>
            <wp:docPr id="48" name="Рисунок 48" descr="C:\Users\Lenovo\AppData\Local\Microsoft\Windows\INetCache\Content.Word\Forecasts_crop_Den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Microsoft\Windows\INetCache\Content.Word\Forecasts_crop_Denmark.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468D325" w14:textId="506ECAF3"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6478F61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6F391839" wp14:editId="7C632A8E">
            <wp:extent cx="5937885" cy="2968625"/>
            <wp:effectExtent l="0" t="0" r="5715" b="3175"/>
            <wp:docPr id="71" name="Рисунок 71"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ecasts_crop_German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F861E1D" w14:textId="731116D6"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273DE9C5"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0D3DFCFE"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0364976E" wp14:editId="45120498">
            <wp:extent cx="5937885" cy="2968625"/>
            <wp:effectExtent l="0" t="0" r="5715" b="3175"/>
            <wp:docPr id="72" name="Рисунок 72"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recasts_crop_Japa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E1F4842" w14:textId="07602F76"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3123D75B"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5F470672" wp14:editId="42CF2B57">
            <wp:extent cx="5937885" cy="2968625"/>
            <wp:effectExtent l="0" t="0" r="5715" b="3175"/>
            <wp:docPr id="73" name="Рисунок 73"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ecasts_crop_Korea, Republic o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7098D8F" w14:textId="5831E842"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Южной Кореи</w:t>
      </w:r>
    </w:p>
    <w:p w14:paraId="54887613"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1226898D" w14:textId="02612FB0"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20BE7FF9" wp14:editId="4740455B">
            <wp:extent cx="5937885" cy="2968625"/>
            <wp:effectExtent l="0" t="0" r="5715" b="3175"/>
            <wp:docPr id="74" name="Рисунок 74"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ecasts_crop_Malays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Pr>
          <w:rFonts w:ascii="Times New Roman" w:eastAsia="Times New Roman" w:hAnsi="Times New Roman" w:cs="Times New Roman"/>
          <w:color w:val="000000"/>
          <w:sz w:val="24"/>
          <w:szCs w:val="28"/>
          <w:lang w:eastAsia="ru-RU"/>
        </w:rPr>
        <w:t xml:space="preserve">26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6B77A71C"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07B17BFE" wp14:editId="3EEE8123">
            <wp:extent cx="5937885" cy="2968625"/>
            <wp:effectExtent l="0" t="0" r="5715" b="3175"/>
            <wp:docPr id="76" name="Рисунок 76"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ecasts_crop_Maldiv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852C28C" w14:textId="73978863"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49FE6BEC"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407F0843"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EDCE897" wp14:editId="5BD3D0A1">
            <wp:extent cx="5937885" cy="2968625"/>
            <wp:effectExtent l="0" t="0" r="5715" b="3175"/>
            <wp:docPr id="50" name="Рисунок 50" descr="C:\Users\Lenovo\AppData\Local\Microsoft\Windows\INetCache\Content.Word\Forecasts_crop_Swe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Forecasts_crop_Swede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46CCFC6" w14:textId="2DDD3A3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3D6BCC2D"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6B84ADBE"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67F7A047" wp14:editId="21CCC44C">
            <wp:extent cx="5937885" cy="2968625"/>
            <wp:effectExtent l="0" t="0" r="5715" b="3175"/>
            <wp:docPr id="85" name="Рисунок 85"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orecasts_crop_Switzerlan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C0A323B" w14:textId="4CDBFFE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0E35E3F8"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44774F1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47935ECB" wp14:editId="7BA85AA6">
            <wp:extent cx="5937885" cy="2968625"/>
            <wp:effectExtent l="0" t="0" r="5715" b="3175"/>
            <wp:docPr id="86" name="Рисунок 86"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orecasts_crop_Tunis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0226027" w14:textId="679ADA11"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31CF8B7D"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04AA8865" wp14:editId="1D3F485C">
            <wp:extent cx="5937885" cy="2968625"/>
            <wp:effectExtent l="0" t="0" r="5715" b="3175"/>
            <wp:docPr id="87" name="Рисунок 87"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orecasts_crop_Turke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22713A7" w14:textId="0ED70F03"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3029ADF5"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4A036400"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1FC7B7B5" wp14:editId="4BDF5CC4">
            <wp:extent cx="5937885" cy="2968625"/>
            <wp:effectExtent l="0" t="0" r="5715" b="3175"/>
            <wp:docPr id="88" name="Рисунок 88"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orecasts_crop_United Kingdo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F20363A" w14:textId="7EBD9564"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11CD544C"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0D279997" w14:textId="77777777" w:rsidR="000A3D78" w:rsidRDefault="000A3D78" w:rsidP="000A3D78">
      <w:pPr>
        <w:rPr>
          <w:rFonts w:ascii="Times New Roman" w:eastAsia="Times New Roman" w:hAnsi="Times New Roman" w:cs="Times New Roman"/>
          <w:color w:val="000000"/>
          <w:sz w:val="28"/>
          <w:szCs w:val="28"/>
          <w:lang w:eastAsia="ru-RU"/>
        </w:rPr>
      </w:pPr>
    </w:p>
    <w:p w14:paraId="433BEF40" w14:textId="77777777" w:rsidR="000A3D78"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r>
      <w:r>
        <w:rPr>
          <w:rFonts w:ascii="Times New Roman" w:eastAsia="Times New Roman" w:hAnsi="Times New Roman" w:cs="Times New Roman"/>
          <w:color w:val="000000"/>
          <w:sz w:val="28"/>
          <w:szCs w:val="28"/>
          <w:lang w:eastAsia="ru-RU"/>
        </w:rPr>
        <w:br/>
      </w:r>
    </w:p>
    <w:p w14:paraId="6D564955" w14:textId="77777777" w:rsidR="000A3D78" w:rsidRDefault="000A3D78" w:rsidP="000A3D7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22482EFA" w14:textId="77777777" w:rsidR="000A3D78" w:rsidRPr="008E3271"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193" w:name="_Toc59209458"/>
      <w:bookmarkStart w:id="194" w:name="_Toc59550703"/>
      <w:r>
        <w:rPr>
          <w:rFonts w:ascii="Times New Roman" w:eastAsiaTheme="minorEastAsia" w:hAnsi="Times New Roman" w:cs="Times New Roman"/>
          <w:color w:val="000000" w:themeColor="text1"/>
        </w:rPr>
        <w:lastRenderedPageBreak/>
        <w:t>Приложение Г.</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импорта</w:t>
      </w:r>
      <w:bookmarkEnd w:id="193"/>
      <w:bookmarkEnd w:id="194"/>
    </w:p>
    <w:p w14:paraId="463EF247" w14:textId="77777777" w:rsidR="000A3D78" w:rsidRPr="00314382"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прогнозов товарооборота </w:t>
      </w:r>
      <w:r>
        <w:rPr>
          <w:rFonts w:ascii="Times New Roman" w:eastAsia="Times New Roman" w:hAnsi="Times New Roman" w:cs="Times New Roman"/>
          <w:color w:val="000000"/>
          <w:sz w:val="28"/>
          <w:szCs w:val="28"/>
          <w:lang w:eastAsia="ru-RU"/>
        </w:rPr>
        <w:t>импорта</w:t>
      </w:r>
      <w:r w:rsidRPr="00314382">
        <w:rPr>
          <w:rFonts w:ascii="Times New Roman" w:eastAsia="Times New Roman" w:hAnsi="Times New Roman" w:cs="Times New Roman"/>
          <w:color w:val="000000"/>
          <w:sz w:val="28"/>
          <w:szCs w:val="28"/>
          <w:lang w:eastAsia="ru-RU"/>
        </w:rPr>
        <w:t>, которые были построены на 3 месяца вперёд для соответствующих стран.</w:t>
      </w:r>
    </w:p>
    <w:p w14:paraId="77E1763D" w14:textId="77777777" w:rsidR="000A3D78" w:rsidRDefault="000A3D78" w:rsidP="000A3D78">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2F6A604" wp14:editId="5B4BC6FC">
            <wp:extent cx="5937885" cy="2968625"/>
            <wp:effectExtent l="0" t="0" r="5715" b="3175"/>
            <wp:docPr id="101" name="Рисунок 101"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orecasts_crop_Argentin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F820A4F" w14:textId="3E7DD3F3"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5AD22DD2"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4C34C92D" w14:textId="77777777" w:rsidR="000A3D78" w:rsidRDefault="000A3D78" w:rsidP="000A3D7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051DA218" wp14:editId="5CE01F73">
            <wp:extent cx="5937885" cy="2968625"/>
            <wp:effectExtent l="0" t="0" r="5715" b="3175"/>
            <wp:docPr id="102" name="Рисунок 102"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orecasts_crop_Canad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0168ECD" w14:textId="2E41D3D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1C7124F1"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1D23697A" wp14:editId="729239F8">
            <wp:extent cx="5937885" cy="2968625"/>
            <wp:effectExtent l="0" t="0" r="5715" b="3175"/>
            <wp:docPr id="103" name="Рисунок 103"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recasts_crop_China, Hong Kong SA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BA2FC8E" w14:textId="7FDFCC5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76BFA69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31676C0A"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6EC6D853" wp14:editId="5D65E475">
            <wp:extent cx="5937885" cy="2968625"/>
            <wp:effectExtent l="0" t="0" r="5715" b="3175"/>
            <wp:docPr id="104" name="Рисунок 104" descr="Forecasts_crop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orecasts_crop_Denmar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7A88C7A" w14:textId="45395825"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 xml:space="preserve">36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48222426"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8FA4388" wp14:editId="23FD88E2">
            <wp:extent cx="5937885" cy="2968625"/>
            <wp:effectExtent l="0" t="0" r="5715" b="3175"/>
            <wp:docPr id="105" name="Рисунок 105"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recasts_crop_German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0D19AFF" w14:textId="01D11B35"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643416A1"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3D551134"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5078FCB9" wp14:editId="4C842F01">
            <wp:extent cx="5937885" cy="2968625"/>
            <wp:effectExtent l="0" t="0" r="5715" b="3175"/>
            <wp:docPr id="106" name="Рисунок 106"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orecasts_crop_Jap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381D541" w14:textId="08C07A2B"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26DEDE87"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060C257D" wp14:editId="1B06E402">
            <wp:extent cx="5937885" cy="2968625"/>
            <wp:effectExtent l="0" t="0" r="5715" b="3175"/>
            <wp:docPr id="107" name="Рисунок 107"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ecasts_crop_Korea, Republic o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F0BB88F" w14:textId="49F971A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Кореи</w:t>
      </w:r>
    </w:p>
    <w:p w14:paraId="0FB425C9"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0D1A4FB6" w14:textId="0294600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7265F205" wp14:editId="4C02AD17">
            <wp:extent cx="5937885" cy="2968625"/>
            <wp:effectExtent l="0" t="0" r="5715" b="3175"/>
            <wp:docPr id="108" name="Рисунок 108"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recasts_crop_Malays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Pr>
          <w:rFonts w:ascii="Times New Roman" w:eastAsia="Times New Roman" w:hAnsi="Times New Roman" w:cs="Times New Roman"/>
          <w:color w:val="000000"/>
          <w:sz w:val="24"/>
          <w:szCs w:val="28"/>
          <w:lang w:eastAsia="ru-RU"/>
        </w:rPr>
        <w:t xml:space="preserve">40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4570BBB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1DB72E30" wp14:editId="1773B152">
            <wp:extent cx="5937885" cy="2968625"/>
            <wp:effectExtent l="0" t="0" r="5715" b="3175"/>
            <wp:docPr id="109" name="Рисунок 109"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recasts_crop_Maldiv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0DEBAC5" w14:textId="4DEE69C0"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4BAFD622"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33B6A387"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4C664E03" wp14:editId="0BCB9DEA">
            <wp:extent cx="5937885" cy="2968625"/>
            <wp:effectExtent l="0" t="0" r="5715" b="3175"/>
            <wp:docPr id="123" name="Рисунок 123" descr="Forecasts_crop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orecasts_crop_Swede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0AC4F55" w14:textId="309621CF"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6D6C28D2"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6967024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1D75BECD" wp14:editId="49257911">
            <wp:extent cx="5937885" cy="2968625"/>
            <wp:effectExtent l="0" t="0" r="5715" b="3175"/>
            <wp:docPr id="111" name="Рисунок 111" descr="Forecasts_crop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orecasts_crop_Russian Federatio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FCFBBF5" w14:textId="144A6BD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 xml:space="preserve">43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4F6A6F22"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41364FFB"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3DA25CAA" wp14:editId="18C9B748">
            <wp:extent cx="5937885" cy="2968625"/>
            <wp:effectExtent l="0" t="0" r="5715" b="3175"/>
            <wp:docPr id="112" name="Рисунок 112"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recasts_crop_Switzerlan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BA727D9" w14:textId="000D8ECE"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36B09D9A"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0D89109D" wp14:editId="5E4F0723">
            <wp:extent cx="5937885" cy="2968625"/>
            <wp:effectExtent l="0" t="0" r="5715" b="3175"/>
            <wp:docPr id="113" name="Рисунок 113"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orecasts_crop_Tunisi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09AFAC2" w14:textId="6E3BEBF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4492A7D6"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493DA1E5"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18D1BB16" wp14:editId="4102E7A6">
            <wp:extent cx="5937885" cy="2968625"/>
            <wp:effectExtent l="0" t="0" r="5715" b="3175"/>
            <wp:docPr id="114" name="Рисунок 114"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recasts_crop_Turke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C78B045" w14:textId="64A04C72"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1D0F3E5B"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77DAF09" wp14:editId="1BB0BD0B">
            <wp:extent cx="5937885" cy="2968625"/>
            <wp:effectExtent l="0" t="0" r="5715" b="3175"/>
            <wp:docPr id="115" name="Рисунок 115"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orecasts_crop_United Kingdo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CD7E320" w14:textId="763C9934"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31313A10"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488D3FF8"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651217D" wp14:editId="517EB816">
            <wp:extent cx="5937885" cy="2968625"/>
            <wp:effectExtent l="0" t="0" r="5715" b="3175"/>
            <wp:docPr id="116" name="Рисунок 116" descr="Forecasts_crop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orecasts_crop_United Stat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DDBE3DC" w14:textId="3E4CACDE"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США</w:t>
      </w:r>
    </w:p>
    <w:p w14:paraId="27C155CD" w14:textId="77777777" w:rsidR="000A3D78" w:rsidRDefault="000A3D78" w:rsidP="000A3D78">
      <w:pPr>
        <w:rPr>
          <w:rFonts w:ascii="Times New Roman" w:eastAsia="Times New Roman" w:hAnsi="Times New Roman" w:cs="Times New Roman"/>
          <w:color w:val="000000"/>
          <w:sz w:val="28"/>
          <w:szCs w:val="28"/>
          <w:lang w:eastAsia="ru-RU"/>
        </w:rPr>
      </w:pPr>
    </w:p>
    <w:p w14:paraId="3F055C16" w14:textId="77777777" w:rsidR="000A3D78" w:rsidRDefault="000A3D78" w:rsidP="000A3D7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4BAA7DD3" w14:textId="77777777" w:rsidR="000A3D78" w:rsidRPr="004117BC"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195" w:name="_Toc59209459"/>
      <w:bookmarkStart w:id="196" w:name="_Toc59550704"/>
      <w:r>
        <w:rPr>
          <w:rFonts w:ascii="Times New Roman" w:eastAsiaTheme="minorEastAsia" w:hAnsi="Times New Roman" w:cs="Times New Roman"/>
          <w:color w:val="000000" w:themeColor="text1"/>
        </w:rPr>
        <w:lastRenderedPageBreak/>
        <w:t>Приложение Д. Таблица оценки качества модели на данных объёма экспорта</w:t>
      </w:r>
      <w:bookmarkEnd w:id="195"/>
      <w:bookmarkEnd w:id="196"/>
    </w:p>
    <w:p w14:paraId="66A9EC94" w14:textId="77777777" w:rsidR="000A3D78"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Оценка качества модели на данных объема экспорта разных стран</w:t>
      </w:r>
      <w:r>
        <w:rPr>
          <w:rFonts w:ascii="Times New Roman" w:eastAsia="Times New Roman" w:hAnsi="Times New Roman" w:cs="Times New Roman"/>
          <w:color w:val="000000"/>
          <w:sz w:val="28"/>
          <w:szCs w:val="28"/>
          <w:lang w:eastAsia="ru-RU"/>
        </w:rPr>
        <w:t xml:space="preserve"> представлена в таблице 1</w:t>
      </w:r>
      <w:r w:rsidRPr="00324ED3">
        <w:rPr>
          <w:rFonts w:ascii="Times New Roman" w:eastAsia="Times New Roman" w:hAnsi="Times New Roman" w:cs="Times New Roman"/>
          <w:color w:val="000000"/>
          <w:sz w:val="28"/>
          <w:szCs w:val="28"/>
          <w:lang w:eastAsia="ru-RU"/>
        </w:rPr>
        <w:t>.</w:t>
      </w:r>
    </w:p>
    <w:p w14:paraId="1FE5DD4F" w14:textId="77777777" w:rsidR="000A3D78" w:rsidRPr="00D472CC" w:rsidRDefault="000A3D78" w:rsidP="000A3D7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 – Оценка качества модели на данных объёма экспорта разных стран</w:t>
      </w:r>
    </w:p>
    <w:tbl>
      <w:tblPr>
        <w:tblW w:w="9298" w:type="dxa"/>
        <w:tblCellMar>
          <w:top w:w="15" w:type="dxa"/>
          <w:left w:w="15" w:type="dxa"/>
          <w:bottom w:w="15" w:type="dxa"/>
          <w:right w:w="15" w:type="dxa"/>
        </w:tblCellMar>
        <w:tblLook w:val="04A0" w:firstRow="1" w:lastRow="0" w:firstColumn="1" w:lastColumn="0" w:noHBand="0" w:noVBand="1"/>
      </w:tblPr>
      <w:tblGrid>
        <w:gridCol w:w="5720"/>
        <w:gridCol w:w="937"/>
        <w:gridCol w:w="1704"/>
        <w:gridCol w:w="937"/>
      </w:tblGrid>
      <w:tr w:rsidR="000A3D78" w:rsidRPr="007029D1" w14:paraId="70158468" w14:textId="77777777" w:rsidTr="008E4DBB">
        <w:trPr>
          <w:trHeight w:val="301"/>
        </w:trPr>
        <w:tc>
          <w:tcPr>
            <w:tcW w:w="0" w:type="auto"/>
            <w:tcBorders>
              <w:top w:val="single" w:sz="6" w:space="0" w:color="000000"/>
              <w:left w:val="single" w:sz="6" w:space="0" w:color="000000"/>
              <w:bottom w:val="single" w:sz="6" w:space="0" w:color="000000"/>
              <w:right w:val="single" w:sz="6" w:space="0" w:color="000000"/>
              <w:tl2br w:val="single" w:sz="4" w:space="0" w:color="auto"/>
            </w:tcBorders>
            <w:tcMar>
              <w:top w:w="40" w:type="dxa"/>
              <w:left w:w="40" w:type="dxa"/>
              <w:bottom w:w="40" w:type="dxa"/>
              <w:right w:w="40" w:type="dxa"/>
            </w:tcMar>
            <w:vAlign w:val="bottom"/>
            <w:hideMark/>
          </w:tcPr>
          <w:p w14:paraId="1C41DC18" w14:textId="77777777" w:rsidR="008E4DBB" w:rsidRDefault="008E4DBB" w:rsidP="008E4DBB">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Метрика</w:t>
            </w:r>
          </w:p>
          <w:p w14:paraId="5067D69F" w14:textId="25A5448F" w:rsidR="000A3D78" w:rsidRPr="007029D1" w:rsidRDefault="008E4DBB" w:rsidP="008E4DBB">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Государство</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A17112" w14:textId="6D32899D" w:rsidR="000A3D78" w:rsidRPr="008E4DBB" w:rsidRDefault="008E4DBB" w:rsidP="00290DBE">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color w:val="000000"/>
                <w:sz w:val="24"/>
                <w:szCs w:val="24"/>
                <w:lang w:val="en-US" w:eastAsia="ru-RU"/>
              </w:rPr>
              <w:t>MSE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7B9B2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FCECCE" w14:textId="646E58AE" w:rsidR="000A3D78" w:rsidRPr="008E4DBB" w:rsidRDefault="008E4DBB" w:rsidP="00290DBE">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color w:val="000000"/>
                <w:sz w:val="24"/>
                <w:szCs w:val="24"/>
                <w:lang w:val="en-US" w:eastAsia="ru-RU"/>
              </w:rPr>
              <w:t>MAE</w:t>
            </w:r>
          </w:p>
        </w:tc>
      </w:tr>
      <w:tr w:rsidR="000A3D78" w:rsidRPr="007029D1" w14:paraId="0160E786" w14:textId="77777777" w:rsidTr="00290DBE">
        <w:trPr>
          <w:trHeight w:val="1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5875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Российская Федерация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A6BEC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0758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0.2857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AD66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0.4975</w:t>
            </w:r>
          </w:p>
        </w:tc>
      </w:tr>
      <w:tr w:rsidR="000A3D78" w:rsidRPr="007029D1" w14:paraId="2363133F" w14:textId="77777777" w:rsidTr="00290DBE">
        <w:trPr>
          <w:trHeight w:val="1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9E9D9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0FFC7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4AA5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66D12"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07DB8C73" w14:textId="77777777" w:rsidTr="00290DBE">
        <w:trPr>
          <w:trHeight w:val="12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E62B3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США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14697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0.2308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1FED6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4429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0.371</w:t>
            </w:r>
          </w:p>
        </w:tc>
      </w:tr>
      <w:tr w:rsidR="000A3D78" w:rsidRPr="007029D1" w14:paraId="76D68F22" w14:textId="77777777" w:rsidTr="00290DBE">
        <w:trPr>
          <w:trHeight w:val="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7D95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0.5959595959595959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49B5F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D6E35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DCE1F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7E48F531" w14:textId="77777777" w:rsidTr="00290DBE">
        <w:trPr>
          <w:trHeight w:val="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DFE9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Великобритания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CCEC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75A60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0.3016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6F061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0.4241</w:t>
            </w:r>
          </w:p>
        </w:tc>
      </w:tr>
      <w:tr w:rsidR="000A3D78" w:rsidRPr="007029D1" w14:paraId="035D3691" w14:textId="77777777" w:rsidTr="00290DBE">
        <w:trPr>
          <w:trHeight w:val="26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3676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0.468013468013468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2344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2C768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CC517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7ECAA33D" w14:textId="77777777" w:rsidTr="00290DBE">
        <w:trPr>
          <w:trHeight w:val="1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031C5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Германия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2E9E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0.5252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B43AE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439C2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0.5816</w:t>
            </w:r>
          </w:p>
        </w:tc>
      </w:tr>
      <w:tr w:rsidR="000A3D78" w:rsidRPr="007029D1" w14:paraId="1AD2528F" w14:textId="77777777" w:rsidTr="00290DBE">
        <w:trPr>
          <w:trHeight w:val="20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E54CE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0.7373737373737373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4099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FDCBC"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B4093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58484D3C" w14:textId="77777777" w:rsidTr="00290DBE">
        <w:trPr>
          <w:trHeight w:val="15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B5E7A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КитайЮ Гонконг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85CCB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0C2FEC"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0.6032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97529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0.4442</w:t>
            </w:r>
          </w:p>
        </w:tc>
      </w:tr>
      <w:tr w:rsidR="000A3D78" w:rsidRPr="007029D1" w14:paraId="4B3C1134" w14:textId="77777777" w:rsidTr="00290DBE">
        <w:trPr>
          <w:trHeight w:val="9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C7E39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730E2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F35A3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D7EA1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70705373" w14:textId="77777777" w:rsidTr="00290DBE">
        <w:trPr>
          <w:trHeight w:val="18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6CCF1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Канада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522922"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0CD8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0.5714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D9752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0.5467</w:t>
            </w:r>
          </w:p>
        </w:tc>
      </w:tr>
      <w:tr w:rsidR="000A3D78" w:rsidRPr="007029D1" w14:paraId="0050208D" w14:textId="77777777" w:rsidTr="00290DBE">
        <w:trPr>
          <w:trHeight w:val="1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E4D6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0.5521885521885522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2C2E2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F4524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671F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4D48F91F" w14:textId="77777777" w:rsidTr="00290DBE">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D7DB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Япония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CBB92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8C05A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C2DA9A"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0.3233</w:t>
            </w:r>
          </w:p>
        </w:tc>
      </w:tr>
      <w:tr w:rsidR="000A3D78" w:rsidRPr="007029D1" w14:paraId="52E52270" w14:textId="77777777" w:rsidTr="00290DBE">
        <w:trPr>
          <w:trHeight w:val="3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9F66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0.8585858585858586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BF771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4939E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F066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52AFB254" w14:textId="77777777" w:rsidTr="00290DBE">
        <w:trPr>
          <w:trHeight w:val="12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67031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Турция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EF8D5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0DE43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FA342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0.4425</w:t>
            </w:r>
          </w:p>
        </w:tc>
      </w:tr>
      <w:tr w:rsidR="000A3D78" w:rsidRPr="007029D1" w14:paraId="3A6E177E" w14:textId="77777777" w:rsidTr="00290DBE">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92B8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E7291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21264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C695D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4791524D" w14:textId="77777777" w:rsidTr="00290DBE">
        <w:trPr>
          <w:trHeight w:val="1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808D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Дания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C7858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0.7538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9938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0.5397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7EABCA"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0.7162</w:t>
            </w:r>
          </w:p>
        </w:tc>
      </w:tr>
      <w:tr w:rsidR="000A3D78" w:rsidRPr="007029D1" w14:paraId="575076B3" w14:textId="77777777" w:rsidTr="00290DBE">
        <w:trPr>
          <w:trHeight w:val="10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0F3FB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0.6195286195286195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C575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EF10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2812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4FDF18DC" w14:textId="77777777" w:rsidTr="00290DBE">
        <w:trPr>
          <w:trHeight w:val="19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6953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Мальдивы</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F6E67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F4901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489DEA"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0.617</w:t>
            </w:r>
          </w:p>
        </w:tc>
      </w:tr>
      <w:tr w:rsidR="000A3D78" w:rsidRPr="007029D1" w14:paraId="1C4B040D" w14:textId="77777777" w:rsidTr="00290DBE">
        <w:trPr>
          <w:trHeight w:val="28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C99DB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0.46464646464646464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36D1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6DB4E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C19A5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7155D759" w14:textId="77777777" w:rsidTr="00290DBE">
        <w:trPr>
          <w:trHeight w:val="1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E737A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4E956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C554F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58B64A"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0.51</w:t>
            </w:r>
          </w:p>
        </w:tc>
      </w:tr>
      <w:tr w:rsidR="000A3D78" w:rsidRPr="007029D1" w14:paraId="7BAE9E9D" w14:textId="77777777" w:rsidTr="00290DBE">
        <w:trPr>
          <w:trHeight w:val="2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33607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08040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8E673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B76F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6676A037" w14:textId="77777777" w:rsidTr="00290DBE">
        <w:trPr>
          <w:trHeight w:val="19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07ED8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Южная Корея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08E6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D3624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0.4762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E105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0.3147</w:t>
            </w:r>
          </w:p>
        </w:tc>
      </w:tr>
      <w:tr w:rsidR="000A3D78" w:rsidRPr="007029D1" w14:paraId="2E29F7A9" w14:textId="77777777" w:rsidTr="00290DBE">
        <w:trPr>
          <w:trHeight w:val="28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ED556A"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0.5420875420875421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F2B1E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9ECDA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402B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4DE63314" w14:textId="77777777" w:rsidTr="00290DBE">
        <w:trPr>
          <w:trHeight w:val="18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ED08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Швейцария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3C05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0.2523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D67A8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7A4B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0.38</w:t>
            </w:r>
          </w:p>
        </w:tc>
      </w:tr>
      <w:tr w:rsidR="000A3D78" w:rsidRPr="007029D1" w14:paraId="7E8CF3BD" w14:textId="77777777" w:rsidTr="00290DBE">
        <w:trPr>
          <w:trHeight w:val="2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426E1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0.7138047138047138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7454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7A4AA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8DCA0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7AD47210" w14:textId="77777777" w:rsidTr="00290DBE">
        <w:trPr>
          <w:trHeight w:val="18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6FA1A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Тунис</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99779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8D68E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FDEF5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0.3472</w:t>
            </w:r>
          </w:p>
        </w:tc>
      </w:tr>
      <w:tr w:rsidR="000A3D78" w:rsidRPr="007029D1" w14:paraId="32FF29D8" w14:textId="77777777" w:rsidTr="00290DBE">
        <w:trPr>
          <w:trHeight w:val="14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28C15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D948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88A152"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A16DD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3341178B" w14:textId="77777777" w:rsidTr="00290DBE">
        <w:trPr>
          <w:trHeight w:val="2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5166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Малайзия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69BD4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0.7266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8ED4F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0.6226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8CCA7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0.6542</w:t>
            </w:r>
          </w:p>
        </w:tc>
      </w:tr>
      <w:tr w:rsidR="000A3D78" w:rsidRPr="007029D1" w14:paraId="37C15FE1" w14:textId="77777777" w:rsidTr="00290DBE">
        <w:trPr>
          <w:trHeight w:val="18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310C2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AD34F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7173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3820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5DE850CB" w14:textId="77777777" w:rsidTr="00290DBE">
        <w:trPr>
          <w:trHeight w:val="13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87F9D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Аргентина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88119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184E1C"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0.5238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796A1A"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0.5184</w:t>
            </w:r>
          </w:p>
        </w:tc>
      </w:tr>
      <w:tr w:rsidR="000A3D78" w:rsidRPr="007029D1" w14:paraId="50A01B38" w14:textId="77777777" w:rsidTr="00290DBE">
        <w:trPr>
          <w:trHeight w:val="20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70646C"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lastRenderedPageBreak/>
              <w:t>Binary accuracy: 0.632996632996633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C9538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7640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E41FA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bl>
    <w:p w14:paraId="29411859" w14:textId="77777777" w:rsidR="000A3D78" w:rsidRPr="00D472CC" w:rsidRDefault="000A3D78" w:rsidP="000A3D78">
      <w:pPr>
        <w:spacing w:after="0" w:line="360" w:lineRule="auto"/>
        <w:ind w:firstLine="709"/>
        <w:jc w:val="both"/>
        <w:rPr>
          <w:rFonts w:ascii="Times New Roman" w:eastAsia="Times New Roman" w:hAnsi="Times New Roman" w:cs="Times New Roman"/>
          <w:sz w:val="24"/>
          <w:szCs w:val="24"/>
          <w:lang w:eastAsia="ru-RU"/>
        </w:rPr>
      </w:pPr>
    </w:p>
    <w:p w14:paraId="414FE27A" w14:textId="77777777" w:rsidR="000A3D78" w:rsidRDefault="000A3D78" w:rsidP="000A3D78">
      <w:pPr>
        <w:spacing w:after="160" w:line="259" w:lineRule="auto"/>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14:paraId="30B03B7C" w14:textId="77777777" w:rsidR="000A3D78" w:rsidRPr="004117BC"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197" w:name="_Toc59209460"/>
      <w:bookmarkStart w:id="198" w:name="_Toc59550705"/>
      <w:r>
        <w:rPr>
          <w:rFonts w:ascii="Times New Roman" w:eastAsiaTheme="minorEastAsia" w:hAnsi="Times New Roman" w:cs="Times New Roman"/>
          <w:color w:val="000000" w:themeColor="text1"/>
        </w:rPr>
        <w:lastRenderedPageBreak/>
        <w:t>Приложение Е. Таблица оценки качества модели на данных объёма импорта</w:t>
      </w:r>
      <w:bookmarkEnd w:id="197"/>
      <w:bookmarkEnd w:id="198"/>
    </w:p>
    <w:p w14:paraId="73E6E3BA" w14:textId="77777777" w:rsidR="000A3D78" w:rsidRPr="007029D1"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 xml:space="preserve">Оценка качества модели на данных объема </w:t>
      </w:r>
      <w:r>
        <w:rPr>
          <w:rFonts w:ascii="Times New Roman" w:eastAsia="Times New Roman" w:hAnsi="Times New Roman" w:cs="Times New Roman"/>
          <w:color w:val="000000"/>
          <w:sz w:val="28"/>
          <w:szCs w:val="28"/>
          <w:lang w:eastAsia="ru-RU"/>
        </w:rPr>
        <w:t>импорта</w:t>
      </w:r>
      <w:r w:rsidRPr="00324ED3">
        <w:rPr>
          <w:rFonts w:ascii="Times New Roman" w:eastAsia="Times New Roman" w:hAnsi="Times New Roman" w:cs="Times New Roman"/>
          <w:color w:val="000000"/>
          <w:sz w:val="28"/>
          <w:szCs w:val="28"/>
          <w:lang w:eastAsia="ru-RU"/>
        </w:rPr>
        <w:t xml:space="preserve"> разных стран</w:t>
      </w:r>
      <w:r>
        <w:rPr>
          <w:rFonts w:ascii="Times New Roman" w:eastAsia="Times New Roman" w:hAnsi="Times New Roman" w:cs="Times New Roman"/>
          <w:color w:val="000000"/>
          <w:sz w:val="28"/>
          <w:szCs w:val="28"/>
          <w:lang w:eastAsia="ru-RU"/>
        </w:rPr>
        <w:t xml:space="preserve"> представлена в таблице 2</w:t>
      </w:r>
      <w:r w:rsidRPr="00324ED3">
        <w:rPr>
          <w:rFonts w:ascii="Times New Roman" w:eastAsia="Times New Roman" w:hAnsi="Times New Roman" w:cs="Times New Roman"/>
          <w:color w:val="000000"/>
          <w:sz w:val="28"/>
          <w:szCs w:val="28"/>
          <w:lang w:eastAsia="ru-RU"/>
        </w:rPr>
        <w:t>.</w:t>
      </w:r>
    </w:p>
    <w:p w14:paraId="7BBB550C" w14:textId="77777777" w:rsidR="000A3D78" w:rsidRPr="00D472CC" w:rsidRDefault="000A3D78" w:rsidP="000A3D7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2 – Оценка качества модели на данных объёма импорта разных стран</w:t>
      </w:r>
    </w:p>
    <w:tbl>
      <w:tblPr>
        <w:tblW w:w="9185" w:type="dxa"/>
        <w:tblCellMar>
          <w:top w:w="15" w:type="dxa"/>
          <w:left w:w="15" w:type="dxa"/>
          <w:bottom w:w="15" w:type="dxa"/>
          <w:right w:w="15" w:type="dxa"/>
        </w:tblCellMar>
        <w:tblLook w:val="04A0" w:firstRow="1" w:lastRow="0" w:firstColumn="1" w:lastColumn="0" w:noHBand="0" w:noVBand="1"/>
      </w:tblPr>
      <w:tblGrid>
        <w:gridCol w:w="4718"/>
        <w:gridCol w:w="1857"/>
        <w:gridCol w:w="1684"/>
        <w:gridCol w:w="926"/>
      </w:tblGrid>
      <w:tr w:rsidR="000A3D78" w:rsidRPr="007029D1" w14:paraId="403ABF68"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l2br w:val="single" w:sz="4" w:space="0" w:color="auto"/>
            </w:tcBorders>
            <w:tcMar>
              <w:top w:w="40" w:type="dxa"/>
              <w:left w:w="40" w:type="dxa"/>
              <w:bottom w:w="40" w:type="dxa"/>
              <w:right w:w="40" w:type="dxa"/>
            </w:tcMar>
            <w:vAlign w:val="bottom"/>
            <w:hideMark/>
          </w:tcPr>
          <w:p w14:paraId="5631C801" w14:textId="0A6BA572" w:rsidR="008E4DBB" w:rsidRDefault="008E4DBB" w:rsidP="00290DBE">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Метрика</w:t>
            </w:r>
          </w:p>
          <w:p w14:paraId="5CBA9E93" w14:textId="7B783AF2" w:rsidR="000A3D78" w:rsidRPr="008E4DBB" w:rsidRDefault="008E4DBB" w:rsidP="00290DBE">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Государство</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258EC" w14:textId="6634571B" w:rsidR="000A3D78" w:rsidRPr="008E4DBB" w:rsidRDefault="008E4DBB" w:rsidP="00290DBE">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color w:val="000000"/>
                <w:sz w:val="24"/>
                <w:szCs w:val="24"/>
                <w:lang w:val="en-US" w:eastAsia="ru-RU"/>
              </w:rPr>
              <w:t>MSE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FA48A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C2E0E7" w14:textId="1D0228E5" w:rsidR="000A3D78" w:rsidRPr="008E4DBB" w:rsidRDefault="008E4DBB" w:rsidP="00290DBE">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color w:val="000000"/>
                <w:sz w:val="24"/>
                <w:szCs w:val="24"/>
                <w:lang w:val="en-US" w:eastAsia="ru-RU"/>
              </w:rPr>
              <w:t>MAE</w:t>
            </w:r>
          </w:p>
        </w:tc>
      </w:tr>
      <w:tr w:rsidR="000A3D78" w:rsidRPr="007029D1" w14:paraId="08541AE3"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DC92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Российская Федерация</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ABBFBA"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0.3106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E7307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3C173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0.4399</w:t>
            </w:r>
          </w:p>
        </w:tc>
      </w:tr>
      <w:tr w:rsidR="000A3D78" w:rsidRPr="007029D1" w14:paraId="0FAA9070"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9831E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0.6868686868686869</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BE868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3B408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68AE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398468E7"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3E31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США</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DBD15C"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B6E6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C6E67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0.4812</w:t>
            </w:r>
          </w:p>
        </w:tc>
      </w:tr>
      <w:tr w:rsidR="000A3D78" w:rsidRPr="007029D1" w14:paraId="3F8C9AF0"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B9418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0.569023569023569</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4C40C"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B1C39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88F4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2EDED1D0"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20B95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Великобритания</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73E5E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477C7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0.3651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7F189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0.4157</w:t>
            </w:r>
          </w:p>
        </w:tc>
      </w:tr>
      <w:tr w:rsidR="000A3D78" w:rsidRPr="007029D1" w14:paraId="25B4ADC5"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3EF8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0.4882154882154882</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A9F00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6932E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D287E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4CA57EE7"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7B13E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Германия</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B7DE6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DD2DC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0.6222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202E2"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0.5841</w:t>
            </w:r>
          </w:p>
        </w:tc>
      </w:tr>
      <w:tr w:rsidR="000A3D78" w:rsidRPr="007029D1" w14:paraId="621CA3EE"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0245DA"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0.6902356902356902</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E7F2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A1F06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FD64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31BB3996"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C9D38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Китай, Гонконг</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C3C0D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0.4966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CB101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0.4603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351D8C"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0.5391</w:t>
            </w:r>
          </w:p>
        </w:tc>
      </w:tr>
      <w:tr w:rsidR="000A3D78" w:rsidRPr="007029D1" w14:paraId="410A7894"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9CEC0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0.5925925925925926</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17E61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3E67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0C32EC"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387108FB"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08E8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Канада</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286C7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5FD8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B037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0.411</w:t>
            </w:r>
          </w:p>
        </w:tc>
      </w:tr>
      <w:tr w:rsidR="000A3D78" w:rsidRPr="007029D1" w14:paraId="2E2BEF1F"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725EB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0.6902356902356902</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A8BB5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28EF0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6685E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45B518B4"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8149E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Япония</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E2F3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661F3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0.7302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C8000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0.5511</w:t>
            </w:r>
          </w:p>
        </w:tc>
      </w:tr>
      <w:tr w:rsidR="000A3D78" w:rsidRPr="007029D1" w14:paraId="240ACBB4"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81924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0.7104377104377104</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55BF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354EE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17ED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3154F2FD"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357F92"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Турция</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6BF34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61ED6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E2C4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0.3308</w:t>
            </w:r>
          </w:p>
        </w:tc>
      </w:tr>
      <w:tr w:rsidR="000A3D78" w:rsidRPr="007029D1" w14:paraId="5FBA681A"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FAA44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E40B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59A6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8126CC"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122DE4B6"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38A15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Дания</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93202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469C2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E0EE9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0.4878</w:t>
            </w:r>
          </w:p>
        </w:tc>
      </w:tr>
      <w:tr w:rsidR="000A3D78" w:rsidRPr="007029D1" w14:paraId="79B8B0C3"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ABC30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0.6734006734006734</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65C42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1DEA2"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66D2FA"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2520179F"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62111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Мальдивы</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5862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0.1179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7685E"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1BC9F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0.2897</w:t>
            </w:r>
          </w:p>
        </w:tc>
      </w:tr>
      <w:tr w:rsidR="000A3D78" w:rsidRPr="007029D1" w14:paraId="7250F7ED"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36F12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0.48148148148148145</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CE161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32880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98A72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2CC64746"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4435DC"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Швеция</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D30F0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3DAFB"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24907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0.5022</w:t>
            </w:r>
          </w:p>
        </w:tc>
      </w:tr>
      <w:tr w:rsidR="000A3D78" w:rsidRPr="007029D1" w14:paraId="331E20F4"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A91B72"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0.6296296296296297</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8EC08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7BD16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D53A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61D3313C"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E305D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Южная Корея</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63AA6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0.1987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8BF13A"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0.5079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B21B6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0.3252</w:t>
            </w:r>
          </w:p>
        </w:tc>
      </w:tr>
      <w:tr w:rsidR="000A3D78" w:rsidRPr="007029D1" w14:paraId="6DCA3F05"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14C8AC"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0.5387205387205387</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374A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801D5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F25C42"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12577521"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E08427"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Швейцария</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3A7DD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0.3455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AB1B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80C021"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0.4511</w:t>
            </w:r>
          </w:p>
        </w:tc>
      </w:tr>
      <w:tr w:rsidR="000A3D78" w:rsidRPr="007029D1" w14:paraId="5026E79E"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51CE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0.7171717171717171</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A1857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89A94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30D9F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16A5F1D2"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90812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Тунис</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7661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4981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DB570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0.4575</w:t>
            </w:r>
          </w:p>
        </w:tc>
      </w:tr>
      <w:tr w:rsidR="000A3D78" w:rsidRPr="007029D1" w14:paraId="000B5DE3"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AD60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0.5454545454545454</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2F64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200E1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C9569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60BF2F5D"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D731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lastRenderedPageBreak/>
              <w:t>Малайзия</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4A726"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D3EF5"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0.5849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053B4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0.5836</w:t>
            </w:r>
          </w:p>
        </w:tc>
      </w:tr>
      <w:tr w:rsidR="000A3D78" w:rsidRPr="007029D1" w14:paraId="77E4D14F"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88DB3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E1A42"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520A94"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C96E0"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r w:rsidR="000A3D78" w:rsidRPr="007029D1" w14:paraId="3DCD31F9"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EBDE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Аргентина</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085103"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18B0DD"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45E0C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0.476</w:t>
            </w:r>
          </w:p>
        </w:tc>
      </w:tr>
      <w:tr w:rsidR="000A3D78" w:rsidRPr="007029D1" w14:paraId="5BF2041A" w14:textId="77777777" w:rsidTr="008E4DBB">
        <w:trPr>
          <w:trHeight w:val="311"/>
        </w:trPr>
        <w:tc>
          <w:tcPr>
            <w:tcW w:w="47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02E4B8"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0.7239057239057239</w:t>
            </w:r>
          </w:p>
        </w:tc>
        <w:tc>
          <w:tcPr>
            <w:tcW w:w="18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0D105A"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393EA9"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25BDDF" w14:textId="77777777" w:rsidR="000A3D78" w:rsidRPr="007029D1" w:rsidRDefault="000A3D78" w:rsidP="00290DBE">
            <w:pPr>
              <w:spacing w:after="0" w:line="240" w:lineRule="auto"/>
              <w:rPr>
                <w:rFonts w:ascii="Times New Roman" w:eastAsia="Times New Roman" w:hAnsi="Times New Roman" w:cs="Times New Roman"/>
                <w:sz w:val="24"/>
                <w:szCs w:val="24"/>
                <w:lang w:eastAsia="ru-RU"/>
              </w:rPr>
            </w:pPr>
          </w:p>
        </w:tc>
      </w:tr>
    </w:tbl>
    <w:p w14:paraId="6E944F74" w14:textId="77777777" w:rsidR="000A3D78" w:rsidRDefault="000A3D78" w:rsidP="000A3D78"/>
    <w:p w14:paraId="4AB91891" w14:textId="77777777" w:rsidR="000A3D78" w:rsidRDefault="000A3D78" w:rsidP="000A3D78">
      <w:pPr>
        <w:spacing w:after="160" w:line="259" w:lineRule="auto"/>
      </w:pPr>
      <w:r>
        <w:br w:type="page"/>
      </w:r>
    </w:p>
    <w:p w14:paraId="39F03D3B" w14:textId="77777777" w:rsidR="000A3D78" w:rsidRPr="008E3271"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199" w:name="_Toc59209461"/>
      <w:bookmarkStart w:id="200" w:name="_Toc59550706"/>
      <w:r>
        <w:rPr>
          <w:rFonts w:ascii="Times New Roman" w:eastAsiaTheme="minorEastAsia" w:hAnsi="Times New Roman" w:cs="Times New Roman"/>
          <w:color w:val="000000" w:themeColor="text1"/>
        </w:rPr>
        <w:lastRenderedPageBreak/>
        <w:t>Приложение Ж.</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экспорта</w:t>
      </w:r>
      <w:bookmarkEnd w:id="199"/>
      <w:bookmarkEnd w:id="200"/>
    </w:p>
    <w:p w14:paraId="5069D002" w14:textId="77777777" w:rsidR="000A3D78" w:rsidRPr="00587156"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w:t>
      </w:r>
      <w:r>
        <w:rPr>
          <w:rFonts w:ascii="Times New Roman" w:eastAsia="Times New Roman" w:hAnsi="Times New Roman" w:cs="Times New Roman"/>
          <w:color w:val="000000"/>
          <w:sz w:val="28"/>
          <w:szCs w:val="28"/>
          <w:lang w:eastAsia="ru-RU"/>
        </w:rPr>
        <w:t>изменения метрик качества (</w:t>
      </w:r>
      <w:r>
        <w:rPr>
          <w:rFonts w:ascii="Times New Roman" w:eastAsia="Times New Roman" w:hAnsi="Times New Roman" w:cs="Times New Roman"/>
          <w:color w:val="000000"/>
          <w:sz w:val="28"/>
          <w:szCs w:val="28"/>
          <w:lang w:val="en-US" w:eastAsia="ru-RU"/>
        </w:rPr>
        <w:t>loss</w:t>
      </w:r>
      <w:r w:rsidRPr="0058715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и </w:t>
      </w:r>
      <w:r>
        <w:rPr>
          <w:rFonts w:ascii="Times New Roman" w:eastAsia="Times New Roman" w:hAnsi="Times New Roman" w:cs="Times New Roman"/>
          <w:color w:val="000000"/>
          <w:sz w:val="28"/>
          <w:szCs w:val="28"/>
          <w:lang w:val="en-US" w:eastAsia="ru-RU"/>
        </w:rPr>
        <w:t>MAE</w:t>
      </w:r>
      <w:r w:rsidRPr="0058715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в процессе обучения модели на данных экспорта.</w:t>
      </w:r>
    </w:p>
    <w:p w14:paraId="065DB2D3" w14:textId="2D6BEDF3" w:rsidR="000A3D78" w:rsidRDefault="000A3D78" w:rsidP="000A3D78">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BE7C7CC" wp14:editId="56704DF7">
            <wp:extent cx="5943600" cy="2966720"/>
            <wp:effectExtent l="0" t="0" r="0" b="5080"/>
            <wp:docPr id="53" name="Рисунок 53" descr="ModelQual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Qual_Argentin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3A1F0D0" w14:textId="2B0AF006"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49</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 </w:t>
      </w:r>
      <w:r>
        <w:rPr>
          <w:rFonts w:ascii="Times New Roman" w:eastAsia="Times New Roman" w:hAnsi="Times New Roman" w:cs="Times New Roman"/>
          <w:color w:val="000000"/>
          <w:sz w:val="24"/>
          <w:szCs w:val="28"/>
          <w:lang w:eastAsia="ru-RU"/>
        </w:rPr>
        <w:t>Аргентины</w:t>
      </w:r>
    </w:p>
    <w:p w14:paraId="06A04331"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4D3E6A4B" w14:textId="06048ADF" w:rsidR="000A3D78" w:rsidRDefault="000A3D78" w:rsidP="000A3D78">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55E8A065" wp14:editId="4D4FB5F6">
            <wp:extent cx="5943600" cy="2966720"/>
            <wp:effectExtent l="0" t="0" r="0" b="5080"/>
            <wp:docPr id="52" name="Рисунок 52" descr="ModelQual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Qual_Canad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6E80A1A0" w14:textId="68ABDD7A" w:rsidR="000A3D78" w:rsidRPr="008B5794"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50</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 </w:t>
      </w:r>
      <w:r>
        <w:rPr>
          <w:rFonts w:ascii="Times New Roman" w:eastAsia="Times New Roman" w:hAnsi="Times New Roman" w:cs="Times New Roman"/>
          <w:color w:val="000000"/>
          <w:sz w:val="24"/>
          <w:szCs w:val="28"/>
          <w:lang w:eastAsia="ru-RU"/>
        </w:rPr>
        <w:t>Канады</w:t>
      </w:r>
    </w:p>
    <w:p w14:paraId="57C563EB" w14:textId="6F45D5B6"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585E20E0" wp14:editId="1DA8C978">
            <wp:extent cx="5943600" cy="2966720"/>
            <wp:effectExtent l="0" t="0" r="0" b="5080"/>
            <wp:docPr id="51" name="Рисунок 51" descr="ModelQual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Qual_China, Hong Kong SA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A9724AF" w14:textId="0C5089F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51</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 </w:t>
      </w:r>
      <w:r>
        <w:rPr>
          <w:rFonts w:ascii="Times New Roman" w:eastAsia="Times New Roman" w:hAnsi="Times New Roman" w:cs="Times New Roman"/>
          <w:color w:val="000000"/>
          <w:sz w:val="24"/>
          <w:szCs w:val="28"/>
          <w:lang w:eastAsia="ru-RU"/>
        </w:rPr>
        <w:t>Китая, Гонконга</w:t>
      </w:r>
    </w:p>
    <w:p w14:paraId="23672026"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46490BB9" w14:textId="7F66AE1E"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2E201794" wp14:editId="70C98E58">
            <wp:extent cx="5943600" cy="2966720"/>
            <wp:effectExtent l="0" t="0" r="0" b="5080"/>
            <wp:docPr id="49" name="Рисунок 49" descr="ModelQual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elQual_Denmark"/>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7B53A1B4" w14:textId="55F3EFBB"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 xml:space="preserve">52 </w:t>
      </w:r>
      <w:r w:rsidRPr="007A0C9E">
        <w:rPr>
          <w:rFonts w:ascii="Times New Roman" w:eastAsia="Times New Roman" w:hAnsi="Times New Roman" w:cs="Times New Roman"/>
          <w:color w:val="000000"/>
          <w:sz w:val="24"/>
          <w:szCs w:val="28"/>
          <w:lang w:eastAsia="ru-RU"/>
        </w:rPr>
        <w:t xml:space="preserve">–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Дании</w:t>
      </w:r>
    </w:p>
    <w:p w14:paraId="526F6D00" w14:textId="4041D335"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0355951" wp14:editId="6347457E">
            <wp:extent cx="5943600" cy="2966720"/>
            <wp:effectExtent l="0" t="0" r="0" b="5080"/>
            <wp:docPr id="47" name="Рисунок 47" descr="ModelQual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Qual_German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17B58786" w14:textId="7319596E"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53</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w:t>
      </w:r>
      <w:r>
        <w:rPr>
          <w:rFonts w:ascii="Times New Roman" w:eastAsia="Times New Roman" w:hAnsi="Times New Roman" w:cs="Times New Roman"/>
          <w:color w:val="000000"/>
          <w:sz w:val="24"/>
          <w:szCs w:val="28"/>
          <w:lang w:eastAsia="ru-RU"/>
        </w:rPr>
        <w:t>данных экспорта для Германии</w:t>
      </w:r>
    </w:p>
    <w:p w14:paraId="2A1CD016"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2E679C82" w14:textId="1502BCA6"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39B03604" wp14:editId="35C300CE">
            <wp:extent cx="5943600" cy="2966720"/>
            <wp:effectExtent l="0" t="0" r="0" b="5080"/>
            <wp:docPr id="46" name="Рисунок 46" descr="ModelQual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elQual_Japa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7EBE9C3" w14:textId="22C13E96"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w:t>
      </w:r>
      <w:r w:rsidR="004610CB">
        <w:rPr>
          <w:rFonts w:ascii="Times New Roman" w:eastAsia="Times New Roman" w:hAnsi="Times New Roman" w:cs="Times New Roman"/>
          <w:color w:val="000000"/>
          <w:sz w:val="24"/>
          <w:szCs w:val="28"/>
          <w:lang w:eastAsia="ru-RU"/>
        </w:rPr>
        <w:t>4</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Японии</w:t>
      </w:r>
    </w:p>
    <w:p w14:paraId="1073C312" w14:textId="31542CE9"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38151D22" wp14:editId="151DBFCF">
            <wp:extent cx="5943600" cy="2966720"/>
            <wp:effectExtent l="0" t="0" r="0" b="5080"/>
            <wp:docPr id="45" name="Рисунок 45" descr="ModelQual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lQual_Korea, Republic o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40F4C3A" w14:textId="6B2EC8D3"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w:t>
      </w:r>
      <w:r w:rsidR="004610CB">
        <w:rPr>
          <w:rFonts w:ascii="Times New Roman" w:eastAsia="Times New Roman" w:hAnsi="Times New Roman" w:cs="Times New Roman"/>
          <w:color w:val="000000"/>
          <w:sz w:val="24"/>
          <w:szCs w:val="28"/>
          <w:lang w:eastAsia="ru-RU"/>
        </w:rPr>
        <w:t>5</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Южной Кореи</w:t>
      </w:r>
    </w:p>
    <w:p w14:paraId="19EC19E0"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11A960D2" w14:textId="0270DA5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1D0B677D" wp14:editId="43D1FD9E">
            <wp:extent cx="5943600" cy="2966720"/>
            <wp:effectExtent l="0" t="0" r="0" b="5080"/>
            <wp:docPr id="44" name="Рисунок 44" descr="ModelQual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Qual_Malays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Pr>
          <w:rFonts w:ascii="Times New Roman" w:eastAsia="Times New Roman" w:hAnsi="Times New Roman" w:cs="Times New Roman"/>
          <w:color w:val="000000"/>
          <w:sz w:val="24"/>
          <w:szCs w:val="28"/>
          <w:lang w:eastAsia="ru-RU"/>
        </w:rPr>
        <w:t>5</w:t>
      </w:r>
      <w:r w:rsidR="004610CB">
        <w:rPr>
          <w:rFonts w:ascii="Times New Roman" w:eastAsia="Times New Roman" w:hAnsi="Times New Roman" w:cs="Times New Roman"/>
          <w:color w:val="000000"/>
          <w:sz w:val="24"/>
          <w:szCs w:val="28"/>
          <w:lang w:eastAsia="ru-RU"/>
        </w:rPr>
        <w:t>6</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xml:space="preserve">–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Малайзии</w:t>
      </w:r>
    </w:p>
    <w:p w14:paraId="29F425D7" w14:textId="7545804E"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598DDA7C" wp14:editId="09A7611E">
            <wp:extent cx="5943600" cy="2966720"/>
            <wp:effectExtent l="0" t="0" r="0" b="5080"/>
            <wp:docPr id="43" name="Рисунок 43" descr="ModelQual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elQual_Maldiv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165C82DF" w14:textId="47BD1173"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w:t>
      </w:r>
      <w:r w:rsidR="004610CB">
        <w:rPr>
          <w:rFonts w:ascii="Times New Roman" w:eastAsia="Times New Roman" w:hAnsi="Times New Roman" w:cs="Times New Roman"/>
          <w:color w:val="000000"/>
          <w:sz w:val="24"/>
          <w:szCs w:val="28"/>
          <w:lang w:eastAsia="ru-RU"/>
        </w:rPr>
        <w:t>7</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Мальдив</w:t>
      </w:r>
    </w:p>
    <w:p w14:paraId="76156FB6"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2F6B9CFE" w14:textId="454839F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3203AA1A" wp14:editId="5C019F46">
            <wp:extent cx="5943600" cy="2966720"/>
            <wp:effectExtent l="0" t="0" r="0" b="5080"/>
            <wp:docPr id="42" name="Рисунок 42" descr="ModelQual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elQual_Swede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E728A20" w14:textId="01A8B62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58</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Швеции</w:t>
      </w:r>
    </w:p>
    <w:p w14:paraId="1B29BCE7" w14:textId="7CBB9DC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51A1863B" wp14:editId="67A9EB7A">
            <wp:extent cx="5943600" cy="2966720"/>
            <wp:effectExtent l="0" t="0" r="0" b="5080"/>
            <wp:docPr id="41" name="Рисунок 41" descr="ModelQual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Qual_Russian Federat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B40A424" w14:textId="75007B10"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59</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xml:space="preserve">–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Российской Федерации</w:t>
      </w:r>
    </w:p>
    <w:p w14:paraId="69E5B1B9"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2BDFEC56" w14:textId="2BF2258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3CA756A8" wp14:editId="7A3059CE">
            <wp:extent cx="5943600" cy="2966720"/>
            <wp:effectExtent l="0" t="0" r="0" b="5080"/>
            <wp:docPr id="40" name="Рисунок 40" descr="ModelQual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elQual_Switzerlan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87A68D2" w14:textId="3397A79E"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Рисунок</w:t>
      </w:r>
      <w:r w:rsidR="004610CB">
        <w:rPr>
          <w:rFonts w:ascii="Times New Roman" w:eastAsia="Times New Roman" w:hAnsi="Times New Roman" w:cs="Times New Roman"/>
          <w:color w:val="000000"/>
          <w:sz w:val="24"/>
          <w:szCs w:val="28"/>
          <w:lang w:eastAsia="ru-RU"/>
        </w:rPr>
        <w:t xml:space="preserve"> 60</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Швейцарии</w:t>
      </w:r>
    </w:p>
    <w:p w14:paraId="1B14285E" w14:textId="3F716D6F"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AB440F9" wp14:editId="3EF45BC5">
            <wp:extent cx="5943600" cy="2966720"/>
            <wp:effectExtent l="0" t="0" r="0" b="5080"/>
            <wp:docPr id="39" name="Рисунок 39" descr="ModelQual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elQual_Tunis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6F5D5D16" w14:textId="746EC394"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61</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Туниса</w:t>
      </w:r>
    </w:p>
    <w:p w14:paraId="6BC90502"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19D20CD9" w14:textId="7D285EC8"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702D7768" wp14:editId="62449C2D">
            <wp:extent cx="5943600" cy="2966720"/>
            <wp:effectExtent l="0" t="0" r="0" b="5080"/>
            <wp:docPr id="38" name="Рисунок 38" descr="ModelQual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delQual_Turke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A43A2B2" w14:textId="5E2DC8E9"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62</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Турции</w:t>
      </w:r>
    </w:p>
    <w:p w14:paraId="7FC55389" w14:textId="6901EDFB"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1B4AC0CD" wp14:editId="5A96DF50">
            <wp:extent cx="5943600" cy="2966720"/>
            <wp:effectExtent l="0" t="0" r="0" b="5080"/>
            <wp:docPr id="37" name="Рисунок 37" descr="ModelQual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elQual_United Kingdom"/>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022BCE8" w14:textId="0ADDAF32"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63</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Великобритании</w:t>
      </w:r>
    </w:p>
    <w:p w14:paraId="5FB60026"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643092E9" w14:textId="04BBCA64"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1DD3413B" wp14:editId="2BD77BF9">
            <wp:extent cx="5943600" cy="2966720"/>
            <wp:effectExtent l="0" t="0" r="0" b="5080"/>
            <wp:docPr id="36" name="Рисунок 36" descr="ModelQual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elQual_United Stat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3680DE12" w14:textId="32AC88A4"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64</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США</w:t>
      </w:r>
    </w:p>
    <w:p w14:paraId="08D421D3" w14:textId="77777777" w:rsidR="000A3D78" w:rsidRDefault="000A3D78" w:rsidP="000A3D78">
      <w:pPr>
        <w:spacing w:after="160" w:line="259"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4D22417E" w14:textId="77777777" w:rsidR="000A3D78" w:rsidRPr="008E3271" w:rsidRDefault="000A3D78" w:rsidP="000A3D78">
      <w:pPr>
        <w:pStyle w:val="1"/>
        <w:spacing w:before="0" w:after="120" w:line="360" w:lineRule="auto"/>
        <w:jc w:val="center"/>
        <w:rPr>
          <w:rFonts w:ascii="Times New Roman" w:eastAsiaTheme="minorEastAsia" w:hAnsi="Times New Roman" w:cs="Times New Roman"/>
          <w:color w:val="000000" w:themeColor="text1"/>
        </w:rPr>
      </w:pPr>
      <w:bookmarkStart w:id="201" w:name="_Toc59209462"/>
      <w:bookmarkStart w:id="202" w:name="_Toc59550707"/>
      <w:r>
        <w:rPr>
          <w:rFonts w:ascii="Times New Roman" w:eastAsiaTheme="minorEastAsia" w:hAnsi="Times New Roman" w:cs="Times New Roman"/>
          <w:color w:val="000000" w:themeColor="text1"/>
        </w:rPr>
        <w:lastRenderedPageBreak/>
        <w:t>Приложение З.</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импорта</w:t>
      </w:r>
      <w:bookmarkEnd w:id="201"/>
      <w:bookmarkEnd w:id="202"/>
    </w:p>
    <w:p w14:paraId="36374E33" w14:textId="77777777" w:rsidR="000A3D78" w:rsidRPr="00587156" w:rsidRDefault="000A3D78" w:rsidP="000A3D7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w:t>
      </w:r>
      <w:r>
        <w:rPr>
          <w:rFonts w:ascii="Times New Roman" w:eastAsia="Times New Roman" w:hAnsi="Times New Roman" w:cs="Times New Roman"/>
          <w:color w:val="000000"/>
          <w:sz w:val="28"/>
          <w:szCs w:val="28"/>
          <w:lang w:eastAsia="ru-RU"/>
        </w:rPr>
        <w:t>изменения метрик качества (</w:t>
      </w:r>
      <w:r>
        <w:rPr>
          <w:rFonts w:ascii="Times New Roman" w:eastAsia="Times New Roman" w:hAnsi="Times New Roman" w:cs="Times New Roman"/>
          <w:color w:val="000000"/>
          <w:sz w:val="28"/>
          <w:szCs w:val="28"/>
          <w:lang w:val="en-US" w:eastAsia="ru-RU"/>
        </w:rPr>
        <w:t>loss</w:t>
      </w:r>
      <w:r w:rsidRPr="0058715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и </w:t>
      </w:r>
      <w:r>
        <w:rPr>
          <w:rFonts w:ascii="Times New Roman" w:eastAsia="Times New Roman" w:hAnsi="Times New Roman" w:cs="Times New Roman"/>
          <w:color w:val="000000"/>
          <w:sz w:val="28"/>
          <w:szCs w:val="28"/>
          <w:lang w:val="en-US" w:eastAsia="ru-RU"/>
        </w:rPr>
        <w:t>MAE</w:t>
      </w:r>
      <w:r w:rsidRPr="0058715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в процессе обучения модели на данных импорта.</w:t>
      </w:r>
    </w:p>
    <w:p w14:paraId="02BFC2B0" w14:textId="1439B92E"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4C7A3638" wp14:editId="4EB516D5">
            <wp:extent cx="5943600" cy="2966720"/>
            <wp:effectExtent l="0" t="0" r="0" b="5080"/>
            <wp:docPr id="35" name="Рисунок 35" descr="ModelQual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elQual_Argentin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119C8A58" w14:textId="2674CA8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6</w:t>
      </w:r>
      <w:r w:rsidR="004610CB">
        <w:rPr>
          <w:rFonts w:ascii="Times New Roman" w:eastAsia="Times New Roman" w:hAnsi="Times New Roman" w:cs="Times New Roman"/>
          <w:color w:val="000000"/>
          <w:sz w:val="24"/>
          <w:szCs w:val="28"/>
          <w:lang w:eastAsia="ru-RU"/>
        </w:rPr>
        <w:t>5</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Аргентины</w:t>
      </w:r>
    </w:p>
    <w:p w14:paraId="3D74127C"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28F5F897" w14:textId="17D8E519" w:rsidR="000A3D78" w:rsidRDefault="000A3D78" w:rsidP="000A3D7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077EEE9E" wp14:editId="5511683E">
            <wp:extent cx="5943600" cy="2966720"/>
            <wp:effectExtent l="0" t="0" r="0" b="5080"/>
            <wp:docPr id="34" name="Рисунок 34" descr="ModelQual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delQual_Canad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7F4E6EA7" w14:textId="1993A72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66</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Канады</w:t>
      </w:r>
    </w:p>
    <w:p w14:paraId="7EF7E68A" w14:textId="6DEA7FA0"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B94E8EF" wp14:editId="3517D245">
            <wp:extent cx="5943600" cy="2966720"/>
            <wp:effectExtent l="0" t="0" r="0" b="5080"/>
            <wp:docPr id="33" name="Рисунок 33" descr="ModelQual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delQual_China, Hong Kong SA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07542F4D" w14:textId="0019CBE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67</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Китая, Гонконга</w:t>
      </w:r>
    </w:p>
    <w:p w14:paraId="43A7577E"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05D4514C" w14:textId="0F40FC46"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0AB8E1E2" wp14:editId="49E5C846">
            <wp:extent cx="5943600" cy="2966720"/>
            <wp:effectExtent l="0" t="0" r="0" b="5080"/>
            <wp:docPr id="32" name="Рисунок 32" descr="ModelQual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delQual_Denmar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3D3F7FE4" w14:textId="2F6D591B"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68</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Дании</w:t>
      </w:r>
    </w:p>
    <w:p w14:paraId="481A18E8" w14:textId="0451B6FA"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1BE5265" wp14:editId="305692FD">
            <wp:extent cx="5943600" cy="2966720"/>
            <wp:effectExtent l="0" t="0" r="0" b="5080"/>
            <wp:docPr id="31" name="Рисунок 31" descr="ModelQual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Qual_Germany"/>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C3A5646" w14:textId="4F8952FA"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69</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Германии</w:t>
      </w:r>
    </w:p>
    <w:p w14:paraId="550C74AD"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59E4E1FE" w14:textId="56C8A954"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2D6BEED8" wp14:editId="3A1F1DD8">
            <wp:extent cx="5943600" cy="2966720"/>
            <wp:effectExtent l="0" t="0" r="0" b="5080"/>
            <wp:docPr id="30" name="Рисунок 30" descr="ModelQual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elQual_Japa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3CBEC29D" w14:textId="793DB95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70</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Японии</w:t>
      </w:r>
    </w:p>
    <w:p w14:paraId="7D3CC5BE" w14:textId="09867985"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0B69B94" wp14:editId="0DFBA21A">
            <wp:extent cx="5943600" cy="2966720"/>
            <wp:effectExtent l="0" t="0" r="0" b="5080"/>
            <wp:docPr id="29" name="Рисунок 29" descr="ModelQual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elQual_Korea, Republic of"/>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1F7AF985" w14:textId="7A21D79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71</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Южной Кореи</w:t>
      </w:r>
    </w:p>
    <w:p w14:paraId="4BC32195"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17EC28CC" w14:textId="253A45F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187B3EB5" wp14:editId="4490D775">
            <wp:extent cx="5943600" cy="2966720"/>
            <wp:effectExtent l="0" t="0" r="0" b="5080"/>
            <wp:docPr id="28" name="Рисунок 28" descr="ModelQual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Qual_Malays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sidR="004610CB">
        <w:rPr>
          <w:rFonts w:ascii="Times New Roman" w:eastAsia="Times New Roman" w:hAnsi="Times New Roman" w:cs="Times New Roman"/>
          <w:color w:val="000000"/>
          <w:sz w:val="24"/>
          <w:szCs w:val="28"/>
          <w:lang w:eastAsia="ru-RU"/>
        </w:rPr>
        <w:t>72</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Малайзии</w:t>
      </w:r>
    </w:p>
    <w:p w14:paraId="59E5E184" w14:textId="54ABF8FD"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4B21533C" wp14:editId="38314189">
            <wp:extent cx="5943600" cy="2966720"/>
            <wp:effectExtent l="0" t="0" r="0" b="5080"/>
            <wp:docPr id="27" name="Рисунок 27" descr="ModelQual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Qual_Maldive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630962C3" w14:textId="39476B9B"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73</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Мальдив</w:t>
      </w:r>
    </w:p>
    <w:p w14:paraId="7A1EBC8F"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0834C578" w14:textId="47D9E76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8830873" wp14:editId="16BF66DD">
            <wp:extent cx="5943600" cy="2966720"/>
            <wp:effectExtent l="0" t="0" r="0" b="5080"/>
            <wp:docPr id="26" name="Рисунок 26" descr="ModelQual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lQual_Swede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6B884876" w14:textId="57DC25A2"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74</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Швеции</w:t>
      </w:r>
    </w:p>
    <w:p w14:paraId="6650B5B9" w14:textId="38425251"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35E813F2" wp14:editId="7EF280C0">
            <wp:extent cx="5943600" cy="2966720"/>
            <wp:effectExtent l="0" t="0" r="0" b="5080"/>
            <wp:docPr id="25" name="Рисунок 25" descr="ModelQual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elQual_Russian Federatio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15878E9" w14:textId="1BB2E0C4"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75</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Российской Федерации</w:t>
      </w:r>
    </w:p>
    <w:p w14:paraId="7A236266" w14:textId="77777777"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p>
    <w:p w14:paraId="3A82E881" w14:textId="25F9472F"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23520189" wp14:editId="40BCCC60">
            <wp:extent cx="5943600" cy="2966720"/>
            <wp:effectExtent l="0" t="0" r="0" b="5080"/>
            <wp:docPr id="24" name="Рисунок 24" descr="ModelQual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elQual_Switzerlan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B1E63AC" w14:textId="266914D5"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76</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Швейцарии</w:t>
      </w:r>
    </w:p>
    <w:p w14:paraId="67E289E9" w14:textId="2531F9D8"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1C119759" wp14:editId="63253368">
            <wp:extent cx="5943600" cy="2966720"/>
            <wp:effectExtent l="0" t="0" r="0" b="5080"/>
            <wp:docPr id="23" name="Рисунок 23" descr="ModelQual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delQual_Tunis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78D193F8" w14:textId="4773FFAC"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77</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Туниса</w:t>
      </w:r>
    </w:p>
    <w:p w14:paraId="1B26999E"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32DFF414" w14:textId="67EB85CC"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9E7FC1C" wp14:editId="0DB15A8D">
            <wp:extent cx="5943600" cy="2966720"/>
            <wp:effectExtent l="0" t="0" r="0" b="5080"/>
            <wp:docPr id="22" name="Рисунок 22" descr="ModelQual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delQual_Turkey"/>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4A36726" w14:textId="3162E265"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78</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Турции</w:t>
      </w:r>
    </w:p>
    <w:p w14:paraId="1BB90C60" w14:textId="2EF18C78"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03BFA2A8" wp14:editId="26553C28">
            <wp:extent cx="5943600" cy="2966720"/>
            <wp:effectExtent l="0" t="0" r="0" b="5080"/>
            <wp:docPr id="18" name="Рисунок 18" descr="ModelQual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delQual_United Kingdo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51C841C" w14:textId="00D53538" w:rsidR="000A3D78" w:rsidRDefault="000A3D78" w:rsidP="000A3D7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79</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Великобритании</w:t>
      </w:r>
    </w:p>
    <w:p w14:paraId="5204F9B7" w14:textId="77777777" w:rsidR="000A3D78" w:rsidRPr="007A0C9E" w:rsidRDefault="000A3D78" w:rsidP="000A3D78">
      <w:pPr>
        <w:spacing w:after="0" w:line="240" w:lineRule="auto"/>
        <w:jc w:val="center"/>
        <w:rPr>
          <w:rFonts w:ascii="Times New Roman" w:eastAsia="Times New Roman" w:hAnsi="Times New Roman" w:cs="Times New Roman"/>
          <w:szCs w:val="24"/>
          <w:lang w:eastAsia="ru-RU"/>
        </w:rPr>
      </w:pPr>
    </w:p>
    <w:p w14:paraId="23ECCFA1" w14:textId="636A9A24" w:rsidR="000A3D78" w:rsidRPr="007A0C9E" w:rsidRDefault="000A3D78" w:rsidP="000A3D7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9CFAA65" wp14:editId="5C0914AA">
            <wp:extent cx="5943600" cy="2966720"/>
            <wp:effectExtent l="0" t="0" r="0" b="5080"/>
            <wp:docPr id="15" name="Рисунок 15" descr="ModelQual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elQual_United St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EE6076A" w14:textId="3039E5C5" w:rsidR="000A3D78" w:rsidRPr="007A0C9E" w:rsidRDefault="000A3D78" w:rsidP="000A3D7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4610CB">
        <w:rPr>
          <w:rFonts w:ascii="Times New Roman" w:eastAsia="Times New Roman" w:hAnsi="Times New Roman" w:cs="Times New Roman"/>
          <w:color w:val="000000"/>
          <w:sz w:val="24"/>
          <w:szCs w:val="28"/>
          <w:lang w:eastAsia="ru-RU"/>
        </w:rPr>
        <w:t>80</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импорта для</w:t>
      </w:r>
      <w:r>
        <w:rPr>
          <w:rFonts w:ascii="Times New Roman" w:eastAsia="Times New Roman" w:hAnsi="Times New Roman" w:cs="Times New Roman"/>
          <w:color w:val="000000"/>
          <w:sz w:val="24"/>
          <w:szCs w:val="28"/>
          <w:lang w:eastAsia="ru-RU"/>
        </w:rPr>
        <w:t xml:space="preserve"> США</w:t>
      </w:r>
    </w:p>
    <w:p w14:paraId="69B742A0" w14:textId="77777777" w:rsidR="000A3D78" w:rsidRDefault="000A3D78" w:rsidP="000A3D78">
      <w:pPr>
        <w:rPr>
          <w:rFonts w:ascii="Times New Roman" w:eastAsia="Times New Roman" w:hAnsi="Times New Roman" w:cs="Times New Roman"/>
          <w:color w:val="000000"/>
          <w:sz w:val="28"/>
          <w:szCs w:val="28"/>
          <w:lang w:eastAsia="ru-RU"/>
        </w:rPr>
      </w:pPr>
    </w:p>
    <w:p w14:paraId="3683DB27" w14:textId="77777777" w:rsidR="000A3D78" w:rsidRDefault="000A3D78" w:rsidP="000A3D78">
      <w:pPr>
        <w:rPr>
          <w:rFonts w:ascii="Times New Roman" w:eastAsia="Times New Roman" w:hAnsi="Times New Roman" w:cs="Times New Roman"/>
          <w:color w:val="000000"/>
          <w:sz w:val="28"/>
          <w:szCs w:val="28"/>
          <w:lang w:eastAsia="ru-RU"/>
        </w:rPr>
      </w:pPr>
    </w:p>
    <w:p w14:paraId="7B7B37A3" w14:textId="77777777" w:rsidR="000A3D78" w:rsidRDefault="000A3D78" w:rsidP="000A3D78"/>
    <w:p w14:paraId="3449925C" w14:textId="77777777" w:rsidR="00F7189D" w:rsidRPr="0078721A" w:rsidRDefault="00F7189D" w:rsidP="00F7189D">
      <w:pPr>
        <w:rPr>
          <w:rFonts w:ascii="Times New Roman" w:eastAsiaTheme="minorEastAsia" w:hAnsi="Times New Roman" w:cs="Times New Roman"/>
          <w:b/>
          <w:bCs/>
          <w:color w:val="000000" w:themeColor="text1"/>
          <w:sz w:val="28"/>
          <w:szCs w:val="28"/>
        </w:rPr>
      </w:pPr>
    </w:p>
    <w:sectPr w:rsidR="00F7189D" w:rsidRPr="0078721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65888E" w14:textId="77777777" w:rsidR="009B37EE" w:rsidRDefault="009B37EE" w:rsidP="008E4DBB">
      <w:pPr>
        <w:spacing w:after="0" w:line="240" w:lineRule="auto"/>
      </w:pPr>
      <w:r>
        <w:separator/>
      </w:r>
    </w:p>
  </w:endnote>
  <w:endnote w:type="continuationSeparator" w:id="0">
    <w:p w14:paraId="70EB55E9" w14:textId="77777777" w:rsidR="009B37EE" w:rsidRDefault="009B37EE" w:rsidP="008E4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BB8819" w14:textId="77777777" w:rsidR="009B37EE" w:rsidRDefault="009B37EE" w:rsidP="008E4DBB">
      <w:pPr>
        <w:spacing w:after="0" w:line="240" w:lineRule="auto"/>
      </w:pPr>
      <w:r>
        <w:separator/>
      </w:r>
    </w:p>
  </w:footnote>
  <w:footnote w:type="continuationSeparator" w:id="0">
    <w:p w14:paraId="46E287A6" w14:textId="77777777" w:rsidR="009B37EE" w:rsidRDefault="009B37EE" w:rsidP="008E4D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077BE"/>
    <w:multiLevelType w:val="hybridMultilevel"/>
    <w:tmpl w:val="D82E0B6A"/>
    <w:lvl w:ilvl="0" w:tplc="1ED671D2">
      <w:start w:val="1"/>
      <w:numFmt w:val="decimal"/>
      <w:lvlText w:val="%1)"/>
      <w:lvlJc w:val="left"/>
      <w:pPr>
        <w:ind w:left="1069" w:hanging="360"/>
      </w:pPr>
      <w:rPr>
        <w:rFonts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92046C4"/>
    <w:multiLevelType w:val="hybridMultilevel"/>
    <w:tmpl w:val="39560F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E5E5F42"/>
    <w:multiLevelType w:val="hybridMultilevel"/>
    <w:tmpl w:val="A0C2DADA"/>
    <w:lvl w:ilvl="0" w:tplc="C9F8D9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BE9657F"/>
    <w:multiLevelType w:val="hybridMultilevel"/>
    <w:tmpl w:val="AAF6405C"/>
    <w:lvl w:ilvl="0" w:tplc="6DC230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E3C24F7"/>
    <w:multiLevelType w:val="hybridMultilevel"/>
    <w:tmpl w:val="68A4E78E"/>
    <w:lvl w:ilvl="0" w:tplc="3F725C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203D0A06"/>
    <w:multiLevelType w:val="hybridMultilevel"/>
    <w:tmpl w:val="E8083AA8"/>
    <w:lvl w:ilvl="0" w:tplc="6CEE62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27E659F9"/>
    <w:multiLevelType w:val="hybridMultilevel"/>
    <w:tmpl w:val="00D08C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30A2052B"/>
    <w:multiLevelType w:val="multilevel"/>
    <w:tmpl w:val="D42A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6B577B6"/>
    <w:multiLevelType w:val="hybridMultilevel"/>
    <w:tmpl w:val="A296F712"/>
    <w:lvl w:ilvl="0" w:tplc="A15CEB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3A6D1F57"/>
    <w:multiLevelType w:val="hybridMultilevel"/>
    <w:tmpl w:val="D6784A84"/>
    <w:lvl w:ilvl="0" w:tplc="133425BA">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10">
    <w:nsid w:val="3E2E3751"/>
    <w:multiLevelType w:val="hybridMultilevel"/>
    <w:tmpl w:val="DC60D5C8"/>
    <w:lvl w:ilvl="0" w:tplc="0F520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49050BDB"/>
    <w:multiLevelType w:val="multilevel"/>
    <w:tmpl w:val="057A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E55917"/>
    <w:multiLevelType w:val="hybridMultilevel"/>
    <w:tmpl w:val="1A126AFE"/>
    <w:lvl w:ilvl="0" w:tplc="5282A25C">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13">
    <w:nsid w:val="59FA14B5"/>
    <w:multiLevelType w:val="multilevel"/>
    <w:tmpl w:val="4836A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DAC5438"/>
    <w:multiLevelType w:val="multilevel"/>
    <w:tmpl w:val="5C661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ED2B5B"/>
    <w:multiLevelType w:val="multilevel"/>
    <w:tmpl w:val="F490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439351A"/>
    <w:multiLevelType w:val="multilevel"/>
    <w:tmpl w:val="EC225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69A63BD"/>
    <w:multiLevelType w:val="multilevel"/>
    <w:tmpl w:val="1134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BD94463"/>
    <w:multiLevelType w:val="hybridMultilevel"/>
    <w:tmpl w:val="B20848A4"/>
    <w:lvl w:ilvl="0" w:tplc="45089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73D9186C"/>
    <w:multiLevelType w:val="multilevel"/>
    <w:tmpl w:val="5CC0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48613F4"/>
    <w:multiLevelType w:val="hybridMultilevel"/>
    <w:tmpl w:val="A296F712"/>
    <w:lvl w:ilvl="0" w:tplc="A15CEB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75BF7869"/>
    <w:multiLevelType w:val="multilevel"/>
    <w:tmpl w:val="49AE1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681725E"/>
    <w:multiLevelType w:val="hybridMultilevel"/>
    <w:tmpl w:val="23061FD0"/>
    <w:lvl w:ilvl="0" w:tplc="49F6D4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7C6800FC"/>
    <w:multiLevelType w:val="hybridMultilevel"/>
    <w:tmpl w:val="BC78D954"/>
    <w:lvl w:ilvl="0" w:tplc="318E93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7"/>
  </w:num>
  <w:num w:numId="3">
    <w:abstractNumId w:val="16"/>
  </w:num>
  <w:num w:numId="4">
    <w:abstractNumId w:val="19"/>
  </w:num>
  <w:num w:numId="5">
    <w:abstractNumId w:val="21"/>
  </w:num>
  <w:num w:numId="6">
    <w:abstractNumId w:val="13"/>
  </w:num>
  <w:num w:numId="7">
    <w:abstractNumId w:val="14"/>
  </w:num>
  <w:num w:numId="8">
    <w:abstractNumId w:val="11"/>
  </w:num>
  <w:num w:numId="9">
    <w:abstractNumId w:val="10"/>
  </w:num>
  <w:num w:numId="10">
    <w:abstractNumId w:val="3"/>
  </w:num>
  <w:num w:numId="11">
    <w:abstractNumId w:val="5"/>
  </w:num>
  <w:num w:numId="12">
    <w:abstractNumId w:val="12"/>
  </w:num>
  <w:num w:numId="13">
    <w:abstractNumId w:val="9"/>
  </w:num>
  <w:num w:numId="14">
    <w:abstractNumId w:val="18"/>
  </w:num>
  <w:num w:numId="15">
    <w:abstractNumId w:val="23"/>
  </w:num>
  <w:num w:numId="16">
    <w:abstractNumId w:val="4"/>
  </w:num>
  <w:num w:numId="17">
    <w:abstractNumId w:val="0"/>
  </w:num>
  <w:num w:numId="18">
    <w:abstractNumId w:val="15"/>
  </w:num>
  <w:num w:numId="19">
    <w:abstractNumId w:val="6"/>
  </w:num>
  <w:num w:numId="20">
    <w:abstractNumId w:val="1"/>
  </w:num>
  <w:num w:numId="21">
    <w:abstractNumId w:val="20"/>
  </w:num>
  <w:num w:numId="22">
    <w:abstractNumId w:val="22"/>
  </w:num>
  <w:num w:numId="23">
    <w:abstractNumId w:val="2"/>
  </w:num>
  <w:num w:numId="24">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Учетная запись Майкрософт">
    <w15:presenceInfo w15:providerId="Windows Live" w15:userId="2d9596aadc4c7b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ru-RU" w:vendorID="64" w:dllVersion="131078" w:nlCheck="1" w:checkStyle="0"/>
  <w:activeWritingStyle w:appName="MSWord" w:lang="en-US" w:vendorID="64" w:dllVersion="131078" w:nlCheck="1" w:checkStyle="1"/>
  <w:revisionView w:markup="0" w:insDel="0" w:formatting="0" w:inkAnnotation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89D"/>
    <w:rsid w:val="0001180A"/>
    <w:rsid w:val="00062540"/>
    <w:rsid w:val="00077CF8"/>
    <w:rsid w:val="00087FAB"/>
    <w:rsid w:val="000A3D78"/>
    <w:rsid w:val="000D5DA0"/>
    <w:rsid w:val="000D72F2"/>
    <w:rsid w:val="000F172B"/>
    <w:rsid w:val="000F299A"/>
    <w:rsid w:val="00117648"/>
    <w:rsid w:val="00150169"/>
    <w:rsid w:val="0017583F"/>
    <w:rsid w:val="00203AEE"/>
    <w:rsid w:val="0020644A"/>
    <w:rsid w:val="0024157C"/>
    <w:rsid w:val="00273F8E"/>
    <w:rsid w:val="00276BF9"/>
    <w:rsid w:val="0028569C"/>
    <w:rsid w:val="00290DBE"/>
    <w:rsid w:val="002B0A21"/>
    <w:rsid w:val="002D67AD"/>
    <w:rsid w:val="002E69B2"/>
    <w:rsid w:val="002F3045"/>
    <w:rsid w:val="002F4B08"/>
    <w:rsid w:val="0031006B"/>
    <w:rsid w:val="00355ECA"/>
    <w:rsid w:val="00372171"/>
    <w:rsid w:val="003C2FC6"/>
    <w:rsid w:val="003F0311"/>
    <w:rsid w:val="003F0C29"/>
    <w:rsid w:val="004372DD"/>
    <w:rsid w:val="004610CB"/>
    <w:rsid w:val="004F5FC6"/>
    <w:rsid w:val="00522717"/>
    <w:rsid w:val="00541B28"/>
    <w:rsid w:val="00575355"/>
    <w:rsid w:val="005C5EDA"/>
    <w:rsid w:val="0060287F"/>
    <w:rsid w:val="006107FB"/>
    <w:rsid w:val="00613067"/>
    <w:rsid w:val="006346C6"/>
    <w:rsid w:val="00674E68"/>
    <w:rsid w:val="006B395D"/>
    <w:rsid w:val="006B6A9C"/>
    <w:rsid w:val="006C2509"/>
    <w:rsid w:val="006D5425"/>
    <w:rsid w:val="0075375E"/>
    <w:rsid w:val="00786992"/>
    <w:rsid w:val="0078721A"/>
    <w:rsid w:val="007875B2"/>
    <w:rsid w:val="007A72D0"/>
    <w:rsid w:val="007B1F59"/>
    <w:rsid w:val="0086153E"/>
    <w:rsid w:val="00864B64"/>
    <w:rsid w:val="008C33E9"/>
    <w:rsid w:val="008D57A4"/>
    <w:rsid w:val="008E4DBB"/>
    <w:rsid w:val="008F5C77"/>
    <w:rsid w:val="00907651"/>
    <w:rsid w:val="00914E7B"/>
    <w:rsid w:val="00914F68"/>
    <w:rsid w:val="009B37EE"/>
    <w:rsid w:val="00A1379F"/>
    <w:rsid w:val="00A1624F"/>
    <w:rsid w:val="00A56D30"/>
    <w:rsid w:val="00A85686"/>
    <w:rsid w:val="00A8630F"/>
    <w:rsid w:val="00B62505"/>
    <w:rsid w:val="00BD5B04"/>
    <w:rsid w:val="00BE0413"/>
    <w:rsid w:val="00BE0F0B"/>
    <w:rsid w:val="00C167B1"/>
    <w:rsid w:val="00C329AD"/>
    <w:rsid w:val="00C6101E"/>
    <w:rsid w:val="00CD3563"/>
    <w:rsid w:val="00D62DBC"/>
    <w:rsid w:val="00D763CE"/>
    <w:rsid w:val="00D9361B"/>
    <w:rsid w:val="00DB41F5"/>
    <w:rsid w:val="00E20E61"/>
    <w:rsid w:val="00E72DC9"/>
    <w:rsid w:val="00E827EB"/>
    <w:rsid w:val="00E86CF9"/>
    <w:rsid w:val="00EA0565"/>
    <w:rsid w:val="00EB0383"/>
    <w:rsid w:val="00EC3282"/>
    <w:rsid w:val="00F14C49"/>
    <w:rsid w:val="00F22346"/>
    <w:rsid w:val="00F43C31"/>
    <w:rsid w:val="00F7189D"/>
    <w:rsid w:val="00F75219"/>
    <w:rsid w:val="00F84434"/>
    <w:rsid w:val="00FA3E75"/>
    <w:rsid w:val="00FB01C1"/>
    <w:rsid w:val="00FC2996"/>
    <w:rsid w:val="00FE26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10D7F"/>
  <w15:docId w15:val="{DA3CF70F-8DA6-48A8-B435-9B10E3034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7189D"/>
    <w:pPr>
      <w:spacing w:after="200" w:line="276" w:lineRule="auto"/>
    </w:pPr>
  </w:style>
  <w:style w:type="paragraph" w:styleId="1">
    <w:name w:val="heading 1"/>
    <w:basedOn w:val="a"/>
    <w:next w:val="a"/>
    <w:link w:val="10"/>
    <w:uiPriority w:val="9"/>
    <w:qFormat/>
    <w:rsid w:val="00F7189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link w:val="20"/>
    <w:uiPriority w:val="9"/>
    <w:qFormat/>
    <w:rsid w:val="00F7189D"/>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F7189D"/>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uiPriority w:val="9"/>
    <w:unhideWhenUsed/>
    <w:qFormat/>
    <w:rsid w:val="00F7189D"/>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189D"/>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basedOn w:val="a0"/>
    <w:link w:val="2"/>
    <w:uiPriority w:val="9"/>
    <w:rsid w:val="00F7189D"/>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F7189D"/>
    <w:rPr>
      <w:rFonts w:asciiTheme="majorHAnsi" w:eastAsiaTheme="majorEastAsia" w:hAnsiTheme="majorHAnsi" w:cstheme="majorBidi"/>
      <w:b/>
      <w:bCs/>
      <w:color w:val="5B9BD5" w:themeColor="accent1"/>
    </w:rPr>
  </w:style>
  <w:style w:type="character" w:customStyle="1" w:styleId="40">
    <w:name w:val="Заголовок 4 Знак"/>
    <w:basedOn w:val="a0"/>
    <w:link w:val="4"/>
    <w:uiPriority w:val="9"/>
    <w:rsid w:val="00F7189D"/>
    <w:rPr>
      <w:rFonts w:asciiTheme="majorHAnsi" w:eastAsiaTheme="majorEastAsia" w:hAnsiTheme="majorHAnsi" w:cstheme="majorBidi"/>
      <w:b/>
      <w:bCs/>
      <w:i/>
      <w:iCs/>
      <w:color w:val="5B9BD5" w:themeColor="accent1"/>
    </w:rPr>
  </w:style>
  <w:style w:type="character" w:styleId="a3">
    <w:name w:val="Placeholder Text"/>
    <w:basedOn w:val="a0"/>
    <w:uiPriority w:val="99"/>
    <w:semiHidden/>
    <w:rsid w:val="00F7189D"/>
    <w:rPr>
      <w:color w:val="808080"/>
    </w:rPr>
  </w:style>
  <w:style w:type="paragraph" w:styleId="a4">
    <w:name w:val="Balloon Text"/>
    <w:basedOn w:val="a"/>
    <w:link w:val="a5"/>
    <w:uiPriority w:val="99"/>
    <w:semiHidden/>
    <w:unhideWhenUsed/>
    <w:rsid w:val="00F7189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F7189D"/>
    <w:rPr>
      <w:rFonts w:ascii="Tahoma" w:hAnsi="Tahoma" w:cs="Tahoma"/>
      <w:sz w:val="16"/>
      <w:szCs w:val="16"/>
    </w:rPr>
  </w:style>
  <w:style w:type="character" w:styleId="a6">
    <w:name w:val="Hyperlink"/>
    <w:basedOn w:val="a0"/>
    <w:uiPriority w:val="99"/>
    <w:unhideWhenUsed/>
    <w:rsid w:val="00F7189D"/>
    <w:rPr>
      <w:color w:val="0000FF"/>
      <w:u w:val="single"/>
    </w:rPr>
  </w:style>
  <w:style w:type="paragraph" w:styleId="a7">
    <w:name w:val="Normal (Web)"/>
    <w:basedOn w:val="a"/>
    <w:uiPriority w:val="99"/>
    <w:unhideWhenUsed/>
    <w:rsid w:val="00F7189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basedOn w:val="a0"/>
    <w:rsid w:val="00F7189D"/>
  </w:style>
  <w:style w:type="paragraph" w:styleId="a8">
    <w:name w:val="No Spacing"/>
    <w:uiPriority w:val="1"/>
    <w:qFormat/>
    <w:rsid w:val="00F7189D"/>
    <w:pPr>
      <w:spacing w:after="0" w:line="240" w:lineRule="auto"/>
    </w:pPr>
  </w:style>
  <w:style w:type="character" w:styleId="HTML">
    <w:name w:val="HTML Code"/>
    <w:basedOn w:val="a0"/>
    <w:uiPriority w:val="99"/>
    <w:semiHidden/>
    <w:unhideWhenUsed/>
    <w:rsid w:val="00F7189D"/>
    <w:rPr>
      <w:rFonts w:ascii="Courier New" w:eastAsia="Times New Roman" w:hAnsi="Courier New" w:cs="Courier New"/>
      <w:sz w:val="20"/>
      <w:szCs w:val="20"/>
    </w:rPr>
  </w:style>
  <w:style w:type="character" w:customStyle="1" w:styleId="mwe-math-mathml-inline">
    <w:name w:val="mwe-math-mathml-inline"/>
    <w:basedOn w:val="a0"/>
    <w:rsid w:val="00F7189D"/>
  </w:style>
  <w:style w:type="paragraph" w:styleId="a9">
    <w:name w:val="List Paragraph"/>
    <w:basedOn w:val="a"/>
    <w:uiPriority w:val="34"/>
    <w:qFormat/>
    <w:rsid w:val="00F7189D"/>
    <w:pPr>
      <w:ind w:left="720"/>
      <w:contextualSpacing/>
    </w:pPr>
  </w:style>
  <w:style w:type="character" w:styleId="aa">
    <w:name w:val="Emphasis"/>
    <w:basedOn w:val="a0"/>
    <w:uiPriority w:val="20"/>
    <w:qFormat/>
    <w:rsid w:val="00F7189D"/>
    <w:rPr>
      <w:i/>
      <w:iCs/>
    </w:rPr>
  </w:style>
  <w:style w:type="character" w:styleId="ab">
    <w:name w:val="Strong"/>
    <w:basedOn w:val="a0"/>
    <w:uiPriority w:val="22"/>
    <w:qFormat/>
    <w:rsid w:val="00F7189D"/>
    <w:rPr>
      <w:b/>
      <w:bCs/>
    </w:rPr>
  </w:style>
  <w:style w:type="character" w:customStyle="1" w:styleId="pl-s">
    <w:name w:val="pl-s"/>
    <w:basedOn w:val="a0"/>
    <w:rsid w:val="00F7189D"/>
  </w:style>
  <w:style w:type="character" w:customStyle="1" w:styleId="pl-cce">
    <w:name w:val="pl-cce"/>
    <w:basedOn w:val="a0"/>
    <w:rsid w:val="00F7189D"/>
  </w:style>
  <w:style w:type="character" w:customStyle="1" w:styleId="pl-pds">
    <w:name w:val="pl-pds"/>
    <w:basedOn w:val="a0"/>
    <w:rsid w:val="00F7189D"/>
  </w:style>
  <w:style w:type="paragraph" w:styleId="ac">
    <w:name w:val="TOC Heading"/>
    <w:basedOn w:val="1"/>
    <w:next w:val="a"/>
    <w:uiPriority w:val="39"/>
    <w:unhideWhenUsed/>
    <w:qFormat/>
    <w:rsid w:val="00F7189D"/>
    <w:pPr>
      <w:spacing w:before="240" w:line="259" w:lineRule="auto"/>
      <w:outlineLvl w:val="9"/>
    </w:pPr>
    <w:rPr>
      <w:b w:val="0"/>
      <w:bCs w:val="0"/>
      <w:sz w:val="32"/>
      <w:szCs w:val="32"/>
      <w:lang w:eastAsia="ru-RU"/>
    </w:rPr>
  </w:style>
  <w:style w:type="paragraph" w:styleId="11">
    <w:name w:val="toc 1"/>
    <w:basedOn w:val="a"/>
    <w:next w:val="a"/>
    <w:autoRedefine/>
    <w:uiPriority w:val="39"/>
    <w:unhideWhenUsed/>
    <w:rsid w:val="00F7189D"/>
    <w:pPr>
      <w:spacing w:after="100"/>
    </w:pPr>
  </w:style>
  <w:style w:type="paragraph" w:styleId="31">
    <w:name w:val="toc 3"/>
    <w:basedOn w:val="a"/>
    <w:next w:val="a"/>
    <w:autoRedefine/>
    <w:uiPriority w:val="39"/>
    <w:unhideWhenUsed/>
    <w:rsid w:val="00F7189D"/>
    <w:pPr>
      <w:spacing w:after="100"/>
      <w:ind w:left="440"/>
    </w:pPr>
  </w:style>
  <w:style w:type="paragraph" w:styleId="ad">
    <w:name w:val="Body Text"/>
    <w:basedOn w:val="a"/>
    <w:link w:val="ae"/>
    <w:rsid w:val="00F7189D"/>
    <w:pPr>
      <w:spacing w:after="140"/>
    </w:pPr>
    <w:rPr>
      <w:rFonts w:ascii="Liberation Serif" w:eastAsia="NSimSun" w:hAnsi="Liberation Serif" w:cs="Arial"/>
      <w:kern w:val="2"/>
      <w:sz w:val="24"/>
      <w:szCs w:val="24"/>
      <w:lang w:eastAsia="zh-CN" w:bidi="hi-IN"/>
    </w:rPr>
  </w:style>
  <w:style w:type="character" w:customStyle="1" w:styleId="ae">
    <w:name w:val="Основной текст Знак"/>
    <w:basedOn w:val="a0"/>
    <w:link w:val="ad"/>
    <w:rsid w:val="00F7189D"/>
    <w:rPr>
      <w:rFonts w:ascii="Liberation Serif" w:eastAsia="NSimSun" w:hAnsi="Liberation Serif" w:cs="Arial"/>
      <w:kern w:val="2"/>
      <w:sz w:val="24"/>
      <w:szCs w:val="24"/>
      <w:lang w:eastAsia="zh-CN" w:bidi="hi-IN"/>
    </w:rPr>
  </w:style>
  <w:style w:type="character" w:customStyle="1" w:styleId="apple-tab-span">
    <w:name w:val="apple-tab-span"/>
    <w:basedOn w:val="a0"/>
    <w:rsid w:val="00F7189D"/>
  </w:style>
  <w:style w:type="character" w:styleId="af">
    <w:name w:val="Subtle Emphasis"/>
    <w:basedOn w:val="a0"/>
    <w:uiPriority w:val="19"/>
    <w:qFormat/>
    <w:rsid w:val="00F7189D"/>
    <w:rPr>
      <w:i/>
      <w:iCs/>
      <w:color w:val="404040" w:themeColor="text1" w:themeTint="BF"/>
    </w:rPr>
  </w:style>
  <w:style w:type="character" w:styleId="af0">
    <w:name w:val="annotation reference"/>
    <w:basedOn w:val="a0"/>
    <w:uiPriority w:val="99"/>
    <w:semiHidden/>
    <w:unhideWhenUsed/>
    <w:rsid w:val="00F7189D"/>
    <w:rPr>
      <w:sz w:val="16"/>
      <w:szCs w:val="16"/>
    </w:rPr>
  </w:style>
  <w:style w:type="paragraph" w:styleId="af1">
    <w:name w:val="annotation text"/>
    <w:basedOn w:val="a"/>
    <w:link w:val="af2"/>
    <w:uiPriority w:val="99"/>
    <w:semiHidden/>
    <w:unhideWhenUsed/>
    <w:rsid w:val="00F7189D"/>
    <w:pPr>
      <w:spacing w:line="240" w:lineRule="auto"/>
    </w:pPr>
    <w:rPr>
      <w:sz w:val="20"/>
      <w:szCs w:val="20"/>
    </w:rPr>
  </w:style>
  <w:style w:type="character" w:customStyle="1" w:styleId="af2">
    <w:name w:val="Текст примечания Знак"/>
    <w:basedOn w:val="a0"/>
    <w:link w:val="af1"/>
    <w:uiPriority w:val="99"/>
    <w:semiHidden/>
    <w:rsid w:val="00F7189D"/>
    <w:rPr>
      <w:sz w:val="20"/>
      <w:szCs w:val="20"/>
    </w:rPr>
  </w:style>
  <w:style w:type="paragraph" w:styleId="af3">
    <w:name w:val="annotation subject"/>
    <w:basedOn w:val="af1"/>
    <w:next w:val="af1"/>
    <w:link w:val="af4"/>
    <w:uiPriority w:val="99"/>
    <w:semiHidden/>
    <w:unhideWhenUsed/>
    <w:rsid w:val="00F7189D"/>
    <w:rPr>
      <w:b/>
      <w:bCs/>
    </w:rPr>
  </w:style>
  <w:style w:type="character" w:customStyle="1" w:styleId="af4">
    <w:name w:val="Тема примечания Знак"/>
    <w:basedOn w:val="af2"/>
    <w:link w:val="af3"/>
    <w:uiPriority w:val="99"/>
    <w:semiHidden/>
    <w:rsid w:val="00F7189D"/>
    <w:rPr>
      <w:b/>
      <w:bCs/>
      <w:sz w:val="20"/>
      <w:szCs w:val="20"/>
    </w:rPr>
  </w:style>
  <w:style w:type="paragraph" w:styleId="af5">
    <w:name w:val="Revision"/>
    <w:hidden/>
    <w:uiPriority w:val="99"/>
    <w:semiHidden/>
    <w:rsid w:val="00F7189D"/>
    <w:pPr>
      <w:spacing w:after="0" w:line="240" w:lineRule="auto"/>
    </w:pPr>
  </w:style>
  <w:style w:type="paragraph" w:styleId="HTML0">
    <w:name w:val="HTML Preformatted"/>
    <w:basedOn w:val="a"/>
    <w:link w:val="HTML1"/>
    <w:uiPriority w:val="99"/>
    <w:unhideWhenUsed/>
    <w:rsid w:val="00F7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F7189D"/>
    <w:rPr>
      <w:rFonts w:ascii="Courier New" w:eastAsia="Times New Roman" w:hAnsi="Courier New" w:cs="Courier New"/>
      <w:sz w:val="20"/>
      <w:szCs w:val="20"/>
      <w:lang w:eastAsia="ru-RU"/>
    </w:rPr>
  </w:style>
  <w:style w:type="character" w:customStyle="1" w:styleId="c1">
    <w:name w:val="c1"/>
    <w:basedOn w:val="a0"/>
    <w:rsid w:val="000A3D78"/>
  </w:style>
  <w:style w:type="character" w:customStyle="1" w:styleId="kn">
    <w:name w:val="kn"/>
    <w:basedOn w:val="a0"/>
    <w:rsid w:val="000A3D78"/>
  </w:style>
  <w:style w:type="character" w:customStyle="1" w:styleId="nn">
    <w:name w:val="nn"/>
    <w:basedOn w:val="a0"/>
    <w:rsid w:val="000A3D78"/>
  </w:style>
  <w:style w:type="character" w:customStyle="1" w:styleId="n">
    <w:name w:val="n"/>
    <w:basedOn w:val="a0"/>
    <w:rsid w:val="000A3D78"/>
  </w:style>
  <w:style w:type="character" w:customStyle="1" w:styleId="o">
    <w:name w:val="o"/>
    <w:basedOn w:val="a0"/>
    <w:rsid w:val="000A3D78"/>
  </w:style>
  <w:style w:type="character" w:customStyle="1" w:styleId="p">
    <w:name w:val="p"/>
    <w:basedOn w:val="a0"/>
    <w:rsid w:val="000A3D78"/>
  </w:style>
  <w:style w:type="character" w:customStyle="1" w:styleId="s2">
    <w:name w:val="s2"/>
    <w:basedOn w:val="a0"/>
    <w:rsid w:val="000A3D78"/>
  </w:style>
  <w:style w:type="character" w:customStyle="1" w:styleId="k">
    <w:name w:val="k"/>
    <w:basedOn w:val="a0"/>
    <w:rsid w:val="000A3D78"/>
  </w:style>
  <w:style w:type="character" w:customStyle="1" w:styleId="s1">
    <w:name w:val="s1"/>
    <w:basedOn w:val="a0"/>
    <w:rsid w:val="000A3D78"/>
  </w:style>
  <w:style w:type="character" w:customStyle="1" w:styleId="nf">
    <w:name w:val="nf"/>
    <w:basedOn w:val="a0"/>
    <w:rsid w:val="000A3D78"/>
  </w:style>
  <w:style w:type="character" w:customStyle="1" w:styleId="mi">
    <w:name w:val="mi"/>
    <w:basedOn w:val="a0"/>
    <w:rsid w:val="000A3D78"/>
  </w:style>
  <w:style w:type="character" w:customStyle="1" w:styleId="kc">
    <w:name w:val="kc"/>
    <w:basedOn w:val="a0"/>
    <w:rsid w:val="000A3D78"/>
  </w:style>
  <w:style w:type="character" w:customStyle="1" w:styleId="sd">
    <w:name w:val="sd"/>
    <w:basedOn w:val="a0"/>
    <w:rsid w:val="000A3D78"/>
  </w:style>
  <w:style w:type="character" w:customStyle="1" w:styleId="nb">
    <w:name w:val="nb"/>
    <w:basedOn w:val="a0"/>
    <w:rsid w:val="000A3D78"/>
  </w:style>
  <w:style w:type="character" w:customStyle="1" w:styleId="ow">
    <w:name w:val="ow"/>
    <w:basedOn w:val="a0"/>
    <w:rsid w:val="000A3D78"/>
  </w:style>
  <w:style w:type="character" w:customStyle="1" w:styleId="si">
    <w:name w:val="si"/>
    <w:basedOn w:val="a0"/>
    <w:rsid w:val="000A3D78"/>
  </w:style>
  <w:style w:type="character" w:customStyle="1" w:styleId="mf">
    <w:name w:val="mf"/>
    <w:basedOn w:val="a0"/>
    <w:rsid w:val="000A3D78"/>
  </w:style>
  <w:style w:type="character" w:customStyle="1" w:styleId="se">
    <w:name w:val="se"/>
    <w:basedOn w:val="a0"/>
    <w:rsid w:val="000A3D78"/>
  </w:style>
  <w:style w:type="paragraph" w:styleId="af6">
    <w:name w:val="header"/>
    <w:basedOn w:val="a"/>
    <w:link w:val="af7"/>
    <w:uiPriority w:val="99"/>
    <w:unhideWhenUsed/>
    <w:rsid w:val="008E4DBB"/>
    <w:pPr>
      <w:tabs>
        <w:tab w:val="center" w:pos="4677"/>
        <w:tab w:val="right" w:pos="9355"/>
      </w:tabs>
      <w:spacing w:after="0" w:line="240" w:lineRule="auto"/>
    </w:pPr>
  </w:style>
  <w:style w:type="character" w:customStyle="1" w:styleId="af7">
    <w:name w:val="Верхний колонтитул Знак"/>
    <w:basedOn w:val="a0"/>
    <w:link w:val="af6"/>
    <w:uiPriority w:val="99"/>
    <w:rsid w:val="008E4DBB"/>
  </w:style>
  <w:style w:type="paragraph" w:styleId="af8">
    <w:name w:val="footer"/>
    <w:basedOn w:val="a"/>
    <w:link w:val="af9"/>
    <w:uiPriority w:val="99"/>
    <w:unhideWhenUsed/>
    <w:rsid w:val="008E4DBB"/>
    <w:pPr>
      <w:tabs>
        <w:tab w:val="center" w:pos="4677"/>
        <w:tab w:val="right" w:pos="9355"/>
      </w:tabs>
      <w:spacing w:after="0" w:line="240" w:lineRule="auto"/>
    </w:pPr>
  </w:style>
  <w:style w:type="character" w:customStyle="1" w:styleId="af9">
    <w:name w:val="Нижний колонтитул Знак"/>
    <w:basedOn w:val="a0"/>
    <w:link w:val="af8"/>
    <w:uiPriority w:val="99"/>
    <w:rsid w:val="008E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35988">
      <w:bodyDiv w:val="1"/>
      <w:marLeft w:val="0"/>
      <w:marRight w:val="0"/>
      <w:marTop w:val="0"/>
      <w:marBottom w:val="0"/>
      <w:divBdr>
        <w:top w:val="none" w:sz="0" w:space="0" w:color="auto"/>
        <w:left w:val="none" w:sz="0" w:space="0" w:color="auto"/>
        <w:bottom w:val="none" w:sz="0" w:space="0" w:color="auto"/>
        <w:right w:val="none" w:sz="0" w:space="0" w:color="auto"/>
      </w:divBdr>
    </w:div>
    <w:div w:id="1124956652">
      <w:bodyDiv w:val="1"/>
      <w:marLeft w:val="0"/>
      <w:marRight w:val="0"/>
      <w:marTop w:val="0"/>
      <w:marBottom w:val="0"/>
      <w:divBdr>
        <w:top w:val="none" w:sz="0" w:space="0" w:color="auto"/>
        <w:left w:val="none" w:sz="0" w:space="0" w:color="auto"/>
        <w:bottom w:val="none" w:sz="0" w:space="0" w:color="auto"/>
        <w:right w:val="none" w:sz="0" w:space="0" w:color="auto"/>
      </w:divBdr>
    </w:div>
    <w:div w:id="1990940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atastart.ru/blog/read/4-priema-python-numpy-kotorye-dolzhen-znat-kazhdyy-novichok"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ru.wikipedia.org/wiki/%D0%A1%D1%82%D0%B0%D1%86%D0%B8%D0%BE%D0%BD%D0%B0%D1%80%D0%BD%D0%BE%D1%81%D1%82%D1%8C"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www.machinelearning.ru/wiki/index.php?title=%D0%9C%D0%BE%D0%B4%D0%B5%D0%BB%D1%8C_%D0%A5%D0%BE%D0%BB%D1%8C%D1%82%D0%B0"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https://russiancouncil.ru/library/stat/"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F762C178-507B-4016-8ACD-B69487C5C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18482</Words>
  <Characters>105349</Characters>
  <Application>Microsoft Office Word</Application>
  <DocSecurity>0</DocSecurity>
  <Lines>877</Lines>
  <Paragraphs>247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cp:revision>
  <dcterms:created xsi:type="dcterms:W3CDTF">2020-12-23T18:23:00Z</dcterms:created>
  <dcterms:modified xsi:type="dcterms:W3CDTF">2020-12-23T18:23:00Z</dcterms:modified>
</cp:coreProperties>
</file>