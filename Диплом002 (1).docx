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8123867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48D7D0E" w14:textId="4FD417C2" w:rsidR="00541B28" w:rsidRPr="00541B28" w:rsidRDefault="00541B28" w:rsidP="00541B28">
          <w:pPr>
            <w:pStyle w:val="ac"/>
            <w:jc w:val="center"/>
            <w:rPr>
              <w:rFonts w:ascii="Times New Roman" w:hAnsi="Times New Roman" w:cs="Times New Roman"/>
              <w:b/>
              <w:color w:val="auto"/>
              <w:sz w:val="28"/>
            </w:rPr>
          </w:pPr>
          <w:r w:rsidRPr="00541B28">
            <w:rPr>
              <w:rFonts w:ascii="Times New Roman" w:hAnsi="Times New Roman" w:cs="Times New Roman"/>
              <w:b/>
              <w:color w:val="auto"/>
              <w:sz w:val="28"/>
            </w:rPr>
            <w:t>СОДЕРЖАНИЕ</w:t>
          </w:r>
        </w:p>
        <w:p w14:paraId="2C9F3F53"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r w:rsidRPr="00541B28">
            <w:rPr>
              <w:rFonts w:ascii="Times New Roman" w:hAnsi="Times New Roman" w:cs="Times New Roman"/>
              <w:sz w:val="28"/>
            </w:rPr>
            <w:fldChar w:fldCharType="begin"/>
          </w:r>
          <w:r w:rsidRPr="00541B28">
            <w:rPr>
              <w:rFonts w:ascii="Times New Roman" w:hAnsi="Times New Roman" w:cs="Times New Roman"/>
              <w:sz w:val="28"/>
            </w:rPr>
            <w:instrText xml:space="preserve"> TOC \o "1-3" \h \z \u </w:instrText>
          </w:r>
          <w:r w:rsidRPr="00541B28">
            <w:rPr>
              <w:rFonts w:ascii="Times New Roman" w:hAnsi="Times New Roman" w:cs="Times New Roman"/>
              <w:sz w:val="28"/>
            </w:rPr>
            <w:fldChar w:fldCharType="separate"/>
          </w:r>
          <w:hyperlink w:anchor="_Toc59550687" w:history="1">
            <w:r w:rsidRPr="00541B28">
              <w:rPr>
                <w:rStyle w:val="a6"/>
                <w:rFonts w:ascii="Times New Roman" w:hAnsi="Times New Roman" w:cs="Times New Roman"/>
                <w:noProof/>
                <w:sz w:val="28"/>
              </w:rPr>
              <w:t>ВВЕДЕНИЕ</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_Toc59550687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2</w:t>
            </w:r>
            <w:r w:rsidRPr="00541B28">
              <w:rPr>
                <w:rFonts w:ascii="Times New Roman" w:hAnsi="Times New Roman" w:cs="Times New Roman"/>
                <w:noProof/>
                <w:webHidden/>
                <w:sz w:val="28"/>
              </w:rPr>
              <w:fldChar w:fldCharType="end"/>
            </w:r>
          </w:hyperlink>
        </w:p>
        <w:p w14:paraId="744D0EB8"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88" w:history="1">
            <w:r w:rsidRPr="00541B28">
              <w:rPr>
                <w:rStyle w:val="a6"/>
                <w:rFonts w:ascii="Times New Roman" w:hAnsi="Times New Roman" w:cs="Times New Roman"/>
                <w:noProof/>
                <w:sz w:val="28"/>
              </w:rPr>
              <w:t>1 Основные понятия и определения</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_Toc59550688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4</w:t>
            </w:r>
            <w:r w:rsidRPr="00541B28">
              <w:rPr>
                <w:rFonts w:ascii="Times New Roman" w:hAnsi="Times New Roman" w:cs="Times New Roman"/>
                <w:noProof/>
                <w:webHidden/>
                <w:sz w:val="28"/>
              </w:rPr>
              <w:fldChar w:fldCharType="end"/>
            </w:r>
          </w:hyperlink>
        </w:p>
        <w:p w14:paraId="4B3A9231"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89" w:history="1">
            <w:r w:rsidRPr="00541B28">
              <w:rPr>
                <w:rStyle w:val="a6"/>
                <w:rFonts w:ascii="Times New Roman" w:hAnsi="Times New Roman" w:cs="Times New Roman"/>
                <w:noProof/>
                <w:sz w:val="28"/>
              </w:rPr>
              <w:t>2 Классификация моделей временных рядов</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_Toc59550689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9</w:t>
            </w:r>
            <w:r w:rsidRPr="00541B28">
              <w:rPr>
                <w:rFonts w:ascii="Times New Roman" w:hAnsi="Times New Roman" w:cs="Times New Roman"/>
                <w:noProof/>
                <w:webHidden/>
                <w:sz w:val="28"/>
              </w:rPr>
              <w:fldChar w:fldCharType="end"/>
            </w:r>
          </w:hyperlink>
        </w:p>
        <w:p w14:paraId="21074AA1"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0" w:history="1">
            <w:r w:rsidRPr="00541B28">
              <w:rPr>
                <w:rStyle w:val="a6"/>
                <w:rFonts w:ascii="Times New Roman" w:eastAsia="Times New Roman" w:hAnsi="Times New Roman" w:cs="Times New Roman"/>
                <w:noProof/>
                <w:sz w:val="28"/>
                <w:lang w:eastAsia="ru-RU"/>
              </w:rPr>
              <w:t>2.1 Регрессионные модели</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_Toc59550690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10</w:t>
            </w:r>
            <w:r w:rsidRPr="00541B28">
              <w:rPr>
                <w:rFonts w:ascii="Times New Roman" w:hAnsi="Times New Roman" w:cs="Times New Roman"/>
                <w:noProof/>
                <w:webHidden/>
                <w:sz w:val="28"/>
              </w:rPr>
              <w:fldChar w:fldCharType="end"/>
            </w:r>
          </w:hyperlink>
        </w:p>
        <w:p w14:paraId="2FC6BA63"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1" w:history="1">
            <w:r w:rsidRPr="00541B28">
              <w:rPr>
                <w:rStyle w:val="a6"/>
                <w:rFonts w:ascii="Times New Roman" w:hAnsi="Times New Roman" w:cs="Times New Roman"/>
                <w:noProof/>
                <w:sz w:val="28"/>
              </w:rPr>
              <w:t>2.2 Адаптивные методы прогнозирования временных рядов</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_Toc59550691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14</w:t>
            </w:r>
            <w:r w:rsidRPr="00541B28">
              <w:rPr>
                <w:rFonts w:ascii="Times New Roman" w:hAnsi="Times New Roman" w:cs="Times New Roman"/>
                <w:noProof/>
                <w:webHidden/>
                <w:sz w:val="28"/>
              </w:rPr>
              <w:fldChar w:fldCharType="end"/>
            </w:r>
          </w:hyperlink>
        </w:p>
        <w:p w14:paraId="75E92EC5"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2" w:history="1">
            <w:r w:rsidRPr="00541B28">
              <w:rPr>
                <w:rStyle w:val="a6"/>
                <w:rFonts w:ascii="Times New Roman" w:hAnsi="Times New Roman" w:cs="Times New Roman"/>
                <w:iCs/>
                <w:noProof/>
                <w:sz w:val="28"/>
              </w:rPr>
              <w:t>2.3 Авторегрессионные модели прогнозирования</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_Toc59550692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19</w:t>
            </w:r>
            <w:r w:rsidRPr="00541B28">
              <w:rPr>
                <w:rFonts w:ascii="Times New Roman" w:hAnsi="Times New Roman" w:cs="Times New Roman"/>
                <w:noProof/>
                <w:webHidden/>
                <w:sz w:val="28"/>
              </w:rPr>
              <w:fldChar w:fldCharType="end"/>
            </w:r>
          </w:hyperlink>
        </w:p>
        <w:p w14:paraId="0DB42E5C"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3" w:history="1">
            <w:r w:rsidRPr="00541B28">
              <w:rPr>
                <w:rStyle w:val="a6"/>
                <w:rFonts w:ascii="Times New Roman" w:hAnsi="Times New Roman" w:cs="Times New Roman"/>
                <w:noProof/>
                <w:sz w:val="28"/>
              </w:rPr>
              <w:t>2.4 Нейросетевые модели</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_Toc59550693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24</w:t>
            </w:r>
            <w:r w:rsidRPr="00541B28">
              <w:rPr>
                <w:rFonts w:ascii="Times New Roman" w:hAnsi="Times New Roman" w:cs="Times New Roman"/>
                <w:noProof/>
                <w:webHidden/>
                <w:sz w:val="28"/>
              </w:rPr>
              <w:fldChar w:fldCharType="end"/>
            </w:r>
          </w:hyperlink>
        </w:p>
        <w:p w14:paraId="54633D63"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4" w:history="1">
            <w:r w:rsidRPr="00541B28">
              <w:rPr>
                <w:rStyle w:val="a6"/>
                <w:rFonts w:ascii="Times New Roman" w:hAnsi="Times New Roman" w:cs="Times New Roman"/>
                <w:noProof/>
                <w:sz w:val="28"/>
              </w:rPr>
              <w:t>2.5 LSTM</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_Toc59550694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27</w:t>
            </w:r>
            <w:r w:rsidRPr="00541B28">
              <w:rPr>
                <w:rFonts w:ascii="Times New Roman" w:hAnsi="Times New Roman" w:cs="Times New Roman"/>
                <w:noProof/>
                <w:webHidden/>
                <w:sz w:val="28"/>
              </w:rPr>
              <w:fldChar w:fldCharType="end"/>
            </w:r>
          </w:hyperlink>
        </w:p>
        <w:p w14:paraId="7E36E11E"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5" w:history="1">
            <w:r w:rsidRPr="00541B28">
              <w:rPr>
                <w:rStyle w:val="a6"/>
                <w:rFonts w:ascii="Times New Roman" w:hAnsi="Times New Roman" w:cs="Times New Roman"/>
                <w:noProof/>
                <w:sz w:val="28"/>
              </w:rPr>
              <w:t>2.6 Модели на базе цепей Маркова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_Toc59550695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30</w:t>
            </w:r>
            <w:r w:rsidRPr="00541B28">
              <w:rPr>
                <w:rFonts w:ascii="Times New Roman" w:hAnsi="Times New Roman" w:cs="Times New Roman"/>
                <w:noProof/>
                <w:webHidden/>
                <w:sz w:val="28"/>
              </w:rPr>
              <w:fldChar w:fldCharType="end"/>
            </w:r>
          </w:hyperlink>
        </w:p>
        <w:p w14:paraId="1A673A28"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6" w:history="1">
            <w:r w:rsidRPr="00541B28">
              <w:rPr>
                <w:rStyle w:val="a6"/>
                <w:rFonts w:ascii="Times New Roman" w:hAnsi="Times New Roman" w:cs="Times New Roman"/>
                <w:noProof/>
                <w:sz w:val="28"/>
              </w:rPr>
              <w:t>2.7 Модели на базе деревьев классификации и регрессии</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_Toc59550696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31</w:t>
            </w:r>
            <w:r w:rsidRPr="00541B28">
              <w:rPr>
                <w:rFonts w:ascii="Times New Roman" w:hAnsi="Times New Roman" w:cs="Times New Roman"/>
                <w:noProof/>
                <w:webHidden/>
                <w:sz w:val="28"/>
              </w:rPr>
              <w:fldChar w:fldCharType="end"/>
            </w:r>
          </w:hyperlink>
        </w:p>
        <w:p w14:paraId="052EC68F"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7" w:history="1">
            <w:r w:rsidRPr="00541B28">
              <w:rPr>
                <w:rStyle w:val="a6"/>
                <w:rFonts w:ascii="Times New Roman" w:hAnsi="Times New Roman" w:cs="Times New Roman"/>
                <w:noProof/>
                <w:sz w:val="28"/>
              </w:rPr>
              <w:t>3 Практическая часть</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_Toc59550697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33</w:t>
            </w:r>
            <w:r w:rsidRPr="00541B28">
              <w:rPr>
                <w:rFonts w:ascii="Times New Roman" w:hAnsi="Times New Roman" w:cs="Times New Roman"/>
                <w:noProof/>
                <w:webHidden/>
                <w:sz w:val="28"/>
              </w:rPr>
              <w:fldChar w:fldCharType="end"/>
            </w:r>
          </w:hyperlink>
        </w:p>
        <w:p w14:paraId="6E840E00"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8" w:history="1">
            <w:r w:rsidRPr="00541B28">
              <w:rPr>
                <w:rStyle w:val="a6"/>
                <w:rFonts w:ascii="Times New Roman" w:hAnsi="Times New Roman" w:cs="Times New Roman"/>
                <w:noProof/>
                <w:sz w:val="28"/>
              </w:rPr>
              <w:t>ЗАКЛЮЧЕНИЕ</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_Toc59550698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50</w:t>
            </w:r>
            <w:r w:rsidRPr="00541B28">
              <w:rPr>
                <w:rFonts w:ascii="Times New Roman" w:hAnsi="Times New Roman" w:cs="Times New Roman"/>
                <w:noProof/>
                <w:webHidden/>
                <w:sz w:val="28"/>
              </w:rPr>
              <w:fldChar w:fldCharType="end"/>
            </w:r>
          </w:hyperlink>
        </w:p>
        <w:p w14:paraId="5B19FCBA"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9" w:history="1">
            <w:r w:rsidRPr="00541B28">
              <w:rPr>
                <w:rStyle w:val="a6"/>
                <w:rFonts w:ascii="Times New Roman" w:hAnsi="Times New Roman" w:cs="Times New Roman"/>
                <w:noProof/>
                <w:sz w:val="28"/>
              </w:rPr>
              <w:t>СПИСОК ИСПОЛЬЗОВАННЫХ ИСТОЧНИКОВ:</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_Toc59550699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51</w:t>
            </w:r>
            <w:r w:rsidRPr="00541B28">
              <w:rPr>
                <w:rFonts w:ascii="Times New Roman" w:hAnsi="Times New Roman" w:cs="Times New Roman"/>
                <w:noProof/>
                <w:webHidden/>
                <w:sz w:val="28"/>
              </w:rPr>
              <w:fldChar w:fldCharType="end"/>
            </w:r>
          </w:hyperlink>
        </w:p>
        <w:p w14:paraId="0F01469D"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0" w:history="1">
            <w:r w:rsidRPr="00541B28">
              <w:rPr>
                <w:rStyle w:val="a6"/>
                <w:rFonts w:ascii="Times New Roman" w:hAnsi="Times New Roman" w:cs="Times New Roman"/>
                <w:noProof/>
                <w:sz w:val="28"/>
              </w:rPr>
              <w:t xml:space="preserve">Приложение А. Листинг программы </w:t>
            </w:r>
            <w:r w:rsidRPr="00541B28">
              <w:rPr>
                <w:rStyle w:val="a6"/>
                <w:rFonts w:ascii="Times New Roman" w:hAnsi="Times New Roman" w:cs="Times New Roman"/>
                <w:noProof/>
                <w:sz w:val="28"/>
                <w:lang w:val="en-US"/>
              </w:rPr>
              <w:t>Jupyter</w:t>
            </w:r>
            <w:r w:rsidRPr="00541B28">
              <w:rPr>
                <w:rStyle w:val="a6"/>
                <w:rFonts w:ascii="Times New Roman" w:hAnsi="Times New Roman" w:cs="Times New Roman"/>
                <w:noProof/>
                <w:sz w:val="28"/>
              </w:rPr>
              <w:t xml:space="preserve">-ноубука </w:t>
            </w:r>
            <w:r w:rsidRPr="00541B28">
              <w:rPr>
                <w:rStyle w:val="a6"/>
                <w:rFonts w:ascii="Times New Roman" w:hAnsi="Times New Roman" w:cs="Times New Roman"/>
                <w:noProof/>
                <w:sz w:val="28"/>
                <w:lang w:val="en-US"/>
              </w:rPr>
              <w:t>LTSM</w:t>
            </w:r>
            <w:r w:rsidRPr="00541B28">
              <w:rPr>
                <w:rStyle w:val="a6"/>
                <w:rFonts w:ascii="Times New Roman" w:hAnsi="Times New Roman" w:cs="Times New Roman"/>
                <w:noProof/>
                <w:sz w:val="28"/>
              </w:rPr>
              <w:t>_</w:t>
            </w:r>
            <w:r w:rsidRPr="00541B28">
              <w:rPr>
                <w:rStyle w:val="a6"/>
                <w:rFonts w:ascii="Times New Roman" w:hAnsi="Times New Roman" w:cs="Times New Roman"/>
                <w:noProof/>
                <w:sz w:val="28"/>
                <w:lang w:val="en-US"/>
              </w:rPr>
              <w:t>test</w:t>
            </w:r>
            <w:r w:rsidRPr="00541B28">
              <w:rPr>
                <w:rStyle w:val="a6"/>
                <w:rFonts w:ascii="Times New Roman" w:hAnsi="Times New Roman" w:cs="Times New Roman"/>
                <w:noProof/>
                <w:sz w:val="28"/>
              </w:rPr>
              <w:t>.</w:t>
            </w:r>
            <w:r w:rsidRPr="00541B28">
              <w:rPr>
                <w:rStyle w:val="a6"/>
                <w:rFonts w:ascii="Times New Roman" w:hAnsi="Times New Roman" w:cs="Times New Roman"/>
                <w:noProof/>
                <w:sz w:val="28"/>
                <w:lang w:val="en-US"/>
              </w:rPr>
              <w:t>ipynb</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_Toc59550700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58</w:t>
            </w:r>
            <w:r w:rsidRPr="00541B28">
              <w:rPr>
                <w:rFonts w:ascii="Times New Roman" w:hAnsi="Times New Roman" w:cs="Times New Roman"/>
                <w:noProof/>
                <w:webHidden/>
                <w:sz w:val="28"/>
              </w:rPr>
              <w:fldChar w:fldCharType="end"/>
            </w:r>
          </w:hyperlink>
        </w:p>
        <w:p w14:paraId="3EFE9CBF"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1" w:history="1">
            <w:r w:rsidRPr="00541B28">
              <w:rPr>
                <w:rStyle w:val="a6"/>
                <w:rFonts w:ascii="Times New Roman" w:hAnsi="Times New Roman" w:cs="Times New Roman"/>
                <w:noProof/>
                <w:sz w:val="28"/>
              </w:rPr>
              <w:t>Приложение</w:t>
            </w:r>
            <w:r w:rsidRPr="00541B28">
              <w:rPr>
                <w:rStyle w:val="a6"/>
                <w:rFonts w:ascii="Times New Roman" w:hAnsi="Times New Roman" w:cs="Times New Roman"/>
                <w:noProof/>
                <w:sz w:val="28"/>
                <w:lang w:val="en-US"/>
              </w:rPr>
              <w:t xml:space="preserve"> </w:t>
            </w:r>
            <w:r w:rsidRPr="00541B28">
              <w:rPr>
                <w:rStyle w:val="a6"/>
                <w:rFonts w:ascii="Times New Roman" w:hAnsi="Times New Roman" w:cs="Times New Roman"/>
                <w:noProof/>
                <w:sz w:val="28"/>
              </w:rPr>
              <w:t>Б</w:t>
            </w:r>
            <w:r w:rsidRPr="00541B28">
              <w:rPr>
                <w:rStyle w:val="a6"/>
                <w:rFonts w:ascii="Times New Roman" w:hAnsi="Times New Roman" w:cs="Times New Roman"/>
                <w:noProof/>
                <w:sz w:val="28"/>
                <w:lang w:val="en-US"/>
              </w:rPr>
              <w:t xml:space="preserve">. </w:t>
            </w:r>
            <w:r w:rsidRPr="00541B28">
              <w:rPr>
                <w:rStyle w:val="a6"/>
                <w:rFonts w:ascii="Times New Roman" w:hAnsi="Times New Roman" w:cs="Times New Roman"/>
                <w:noProof/>
                <w:sz w:val="28"/>
              </w:rPr>
              <w:t>Листинг</w:t>
            </w:r>
            <w:r w:rsidRPr="00541B28">
              <w:rPr>
                <w:rStyle w:val="a6"/>
                <w:rFonts w:ascii="Times New Roman" w:hAnsi="Times New Roman" w:cs="Times New Roman"/>
                <w:noProof/>
                <w:sz w:val="28"/>
                <w:lang w:val="en-US"/>
              </w:rPr>
              <w:t xml:space="preserve"> </w:t>
            </w:r>
            <w:r w:rsidRPr="00541B28">
              <w:rPr>
                <w:rStyle w:val="a6"/>
                <w:rFonts w:ascii="Times New Roman" w:hAnsi="Times New Roman" w:cs="Times New Roman"/>
                <w:noProof/>
                <w:sz w:val="28"/>
              </w:rPr>
              <w:t>программы</w:t>
            </w:r>
            <w:r w:rsidRPr="00541B28">
              <w:rPr>
                <w:rStyle w:val="a6"/>
                <w:rFonts w:ascii="Times New Roman" w:hAnsi="Times New Roman" w:cs="Times New Roman"/>
                <w:noProof/>
                <w:sz w:val="28"/>
                <w:lang w:val="en-US"/>
              </w:rPr>
              <w:t xml:space="preserve"> Jupyter-</w:t>
            </w:r>
            <w:r w:rsidRPr="00541B28">
              <w:rPr>
                <w:rStyle w:val="a6"/>
                <w:rFonts w:ascii="Times New Roman" w:hAnsi="Times New Roman" w:cs="Times New Roman"/>
                <w:noProof/>
                <w:sz w:val="28"/>
              </w:rPr>
              <w:t>ноубука</w:t>
            </w:r>
            <w:r w:rsidRPr="00541B28">
              <w:rPr>
                <w:rStyle w:val="a6"/>
                <w:rFonts w:ascii="Times New Roman" w:hAnsi="Times New Roman" w:cs="Times New Roman"/>
                <w:noProof/>
                <w:sz w:val="28"/>
                <w:lang w:val="en-US"/>
              </w:rPr>
              <w:t xml:space="preserve"> LTSM_test_all_c.ipynb</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_Toc59550701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67</w:t>
            </w:r>
            <w:r w:rsidRPr="00541B28">
              <w:rPr>
                <w:rFonts w:ascii="Times New Roman" w:hAnsi="Times New Roman" w:cs="Times New Roman"/>
                <w:noProof/>
                <w:webHidden/>
                <w:sz w:val="28"/>
              </w:rPr>
              <w:fldChar w:fldCharType="end"/>
            </w:r>
          </w:hyperlink>
        </w:p>
        <w:p w14:paraId="48D02F91"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2" w:history="1">
            <w:r w:rsidRPr="00541B28">
              <w:rPr>
                <w:rStyle w:val="a6"/>
                <w:rFonts w:ascii="Times New Roman" w:hAnsi="Times New Roman" w:cs="Times New Roman"/>
                <w:noProof/>
                <w:sz w:val="28"/>
              </w:rPr>
              <w:t>Приложение В. Графики прогнозов экспорта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_Toc59550702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78</w:t>
            </w:r>
            <w:r w:rsidRPr="00541B28">
              <w:rPr>
                <w:rFonts w:ascii="Times New Roman" w:hAnsi="Times New Roman" w:cs="Times New Roman"/>
                <w:noProof/>
                <w:webHidden/>
                <w:sz w:val="28"/>
              </w:rPr>
              <w:fldChar w:fldCharType="end"/>
            </w:r>
          </w:hyperlink>
        </w:p>
        <w:p w14:paraId="75BDA1E4"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3" w:history="1">
            <w:r w:rsidRPr="00541B28">
              <w:rPr>
                <w:rStyle w:val="a6"/>
                <w:rFonts w:ascii="Times New Roman" w:hAnsi="Times New Roman" w:cs="Times New Roman"/>
                <w:noProof/>
                <w:sz w:val="28"/>
              </w:rPr>
              <w:t>Приложение Г. Графики прогнозов импорта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_Toc59550703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85</w:t>
            </w:r>
            <w:r w:rsidRPr="00541B28">
              <w:rPr>
                <w:rFonts w:ascii="Times New Roman" w:hAnsi="Times New Roman" w:cs="Times New Roman"/>
                <w:noProof/>
                <w:webHidden/>
                <w:sz w:val="28"/>
              </w:rPr>
              <w:fldChar w:fldCharType="end"/>
            </w:r>
          </w:hyperlink>
        </w:p>
        <w:p w14:paraId="06F8AE54"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4" w:history="1">
            <w:r w:rsidRPr="00541B28">
              <w:rPr>
                <w:rStyle w:val="a6"/>
                <w:rFonts w:ascii="Times New Roman" w:hAnsi="Times New Roman" w:cs="Times New Roman"/>
                <w:noProof/>
                <w:sz w:val="28"/>
              </w:rPr>
              <w:t>Приложение Д. Таблица оценки качества модели на данных объёма экспорта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_Toc59550704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93</w:t>
            </w:r>
            <w:r w:rsidRPr="00541B28">
              <w:rPr>
                <w:rFonts w:ascii="Times New Roman" w:hAnsi="Times New Roman" w:cs="Times New Roman"/>
                <w:noProof/>
                <w:webHidden/>
                <w:sz w:val="28"/>
              </w:rPr>
              <w:fldChar w:fldCharType="end"/>
            </w:r>
          </w:hyperlink>
        </w:p>
        <w:p w14:paraId="0D4481CB"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5" w:history="1">
            <w:r w:rsidRPr="00541B28">
              <w:rPr>
                <w:rStyle w:val="a6"/>
                <w:rFonts w:ascii="Times New Roman" w:hAnsi="Times New Roman" w:cs="Times New Roman"/>
                <w:noProof/>
                <w:sz w:val="28"/>
              </w:rPr>
              <w:t>Приложение Е. Таблица оценки качества модели на данных объёма импорта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_Toc59550705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95</w:t>
            </w:r>
            <w:r w:rsidRPr="00541B28">
              <w:rPr>
                <w:rFonts w:ascii="Times New Roman" w:hAnsi="Times New Roman" w:cs="Times New Roman"/>
                <w:noProof/>
                <w:webHidden/>
                <w:sz w:val="28"/>
              </w:rPr>
              <w:fldChar w:fldCharType="end"/>
            </w:r>
          </w:hyperlink>
        </w:p>
        <w:p w14:paraId="183401D8"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6" w:history="1">
            <w:r w:rsidRPr="00541B28">
              <w:rPr>
                <w:rStyle w:val="a6"/>
                <w:rFonts w:ascii="Times New Roman" w:hAnsi="Times New Roman" w:cs="Times New Roman"/>
                <w:noProof/>
                <w:sz w:val="28"/>
              </w:rPr>
              <w:t>Приложение Ж. Графики прогнозов экспорта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_Toc59550706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97</w:t>
            </w:r>
            <w:r w:rsidRPr="00541B28">
              <w:rPr>
                <w:rFonts w:ascii="Times New Roman" w:hAnsi="Times New Roman" w:cs="Times New Roman"/>
                <w:noProof/>
                <w:webHidden/>
                <w:sz w:val="28"/>
              </w:rPr>
              <w:fldChar w:fldCharType="end"/>
            </w:r>
          </w:hyperlink>
        </w:p>
        <w:p w14:paraId="1E377EAF"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7" w:history="1">
            <w:r w:rsidRPr="00541B28">
              <w:rPr>
                <w:rStyle w:val="a6"/>
                <w:rFonts w:ascii="Times New Roman" w:hAnsi="Times New Roman" w:cs="Times New Roman"/>
                <w:noProof/>
                <w:sz w:val="28"/>
              </w:rPr>
              <w:t>Приложение З. Графики прогнозов импорта</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_Toc59550707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105</w:t>
            </w:r>
            <w:r w:rsidRPr="00541B28">
              <w:rPr>
                <w:rFonts w:ascii="Times New Roman" w:hAnsi="Times New Roman" w:cs="Times New Roman"/>
                <w:noProof/>
                <w:webHidden/>
                <w:sz w:val="28"/>
              </w:rPr>
              <w:fldChar w:fldCharType="end"/>
            </w:r>
          </w:hyperlink>
        </w:p>
        <w:p w14:paraId="13033C88" w14:textId="5203B06D" w:rsidR="00541B28" w:rsidRDefault="00541B28" w:rsidP="00541B28">
          <w:pPr>
            <w:spacing w:after="0" w:line="360" w:lineRule="auto"/>
            <w:jc w:val="both"/>
          </w:pPr>
          <w:r w:rsidRPr="00541B28">
            <w:rPr>
              <w:rFonts w:ascii="Times New Roman" w:hAnsi="Times New Roman" w:cs="Times New Roman"/>
              <w:b/>
              <w:bCs/>
              <w:sz w:val="28"/>
            </w:rPr>
            <w:fldChar w:fldCharType="end"/>
          </w:r>
        </w:p>
      </w:sdtContent>
    </w:sdt>
    <w:p w14:paraId="4E13939E" w14:textId="77777777" w:rsidR="00F7189D" w:rsidRPr="001D00FD" w:rsidRDefault="00F7189D" w:rsidP="00F7189D">
      <w:r w:rsidRPr="00F469EF">
        <w:rPr>
          <w:rFonts w:ascii="Times New Roman" w:hAnsi="Times New Roman" w:cs="Times New Roman"/>
          <w:sz w:val="28"/>
          <w:szCs w:val="28"/>
        </w:rPr>
        <w:br w:type="page"/>
      </w:r>
    </w:p>
    <w:p w14:paraId="6012F832" w14:textId="77777777" w:rsidR="00F7189D" w:rsidRPr="007B1F59" w:rsidRDefault="00F7189D" w:rsidP="00F7189D">
      <w:pPr>
        <w:pStyle w:val="1"/>
        <w:spacing w:before="0" w:after="120"/>
        <w:jc w:val="center"/>
        <w:rPr>
          <w:rFonts w:ascii="Times New Roman" w:hAnsi="Times New Roman" w:cs="Times New Roman"/>
        </w:rPr>
      </w:pPr>
      <w:bookmarkStart w:id="0" w:name="_Toc58017197"/>
      <w:bookmarkStart w:id="1" w:name="_Toc59550687"/>
      <w:r w:rsidRPr="007B1F59">
        <w:rPr>
          <w:rFonts w:ascii="Times New Roman" w:hAnsi="Times New Roman" w:cs="Times New Roman"/>
          <w:color w:val="000000" w:themeColor="text1"/>
        </w:rPr>
        <w:lastRenderedPageBreak/>
        <w:t>ВВЕД</w:t>
      </w:r>
      <w:bookmarkStart w:id="2" w:name="_GoBack"/>
      <w:bookmarkEnd w:id="2"/>
      <w:r w:rsidRPr="007B1F59">
        <w:rPr>
          <w:rFonts w:ascii="Times New Roman" w:hAnsi="Times New Roman" w:cs="Times New Roman"/>
          <w:color w:val="000000" w:themeColor="text1"/>
        </w:rPr>
        <w:t>ЕНИЕ</w:t>
      </w:r>
      <w:bookmarkEnd w:id="0"/>
      <w:bookmarkEnd w:id="1"/>
    </w:p>
    <w:p w14:paraId="52C88CA0"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Актуальность.</w:t>
      </w:r>
      <w:r w:rsidRPr="00F469EF">
        <w:rPr>
          <w:rFonts w:ascii="Times New Roman" w:hAnsi="Times New Roman" w:cs="Times New Roman"/>
          <w:sz w:val="28"/>
          <w:szCs w:val="28"/>
        </w:rPr>
        <w:t xml:space="preserve"> 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72C7B6A1"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72B63CE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нейросетевой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544AE127"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Цели и задачи.</w:t>
      </w:r>
      <w:r w:rsidRPr="00F469EF">
        <w:rPr>
          <w:rFonts w:ascii="Times New Roman" w:hAnsi="Times New Roman" w:cs="Times New Roman"/>
          <w:sz w:val="28"/>
          <w:szCs w:val="28"/>
        </w:rPr>
        <w:t xml:space="preserve"> Целью работы является проверка возможности прогнозирования суммарного торгового трафика импорта для некоторых крупных стран нейросетевыми методами. Разработка новой модели и соответствующего ей метода прогнозирования.</w:t>
      </w:r>
    </w:p>
    <w:p w14:paraId="57AC656A"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этого необходимо решить следующие задачи: </w:t>
      </w:r>
    </w:p>
    <w:p w14:paraId="0BBB81F5"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проанализировать предметную область</w:t>
      </w:r>
      <w:r w:rsidRPr="00F469EF">
        <w:rPr>
          <w:rFonts w:ascii="Times New Roman" w:hAnsi="Times New Roman" w:cs="Times New Roman"/>
          <w:sz w:val="28"/>
          <w:szCs w:val="28"/>
          <w:lang w:val="en-US"/>
        </w:rPr>
        <w:t>;</w:t>
      </w:r>
    </w:p>
    <w:p w14:paraId="33753D71"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del w:id="3" w:author="Иван Слеповичев" w:date="2020-12-15T14:56:00Z">
        <w:r w:rsidRPr="00F469EF" w:rsidDel="002E69B2">
          <w:rPr>
            <w:rFonts w:ascii="Times New Roman" w:hAnsi="Times New Roman" w:cs="Times New Roman"/>
            <w:sz w:val="28"/>
            <w:szCs w:val="28"/>
          </w:rPr>
          <w:delText xml:space="preserve"> </w:delText>
        </w:r>
      </w:del>
      <w:r w:rsidRPr="00F469EF">
        <w:rPr>
          <w:rFonts w:ascii="Times New Roman" w:hAnsi="Times New Roman" w:cs="Times New Roman"/>
          <w:sz w:val="28"/>
          <w:szCs w:val="28"/>
        </w:rPr>
        <w:t>осуществить обзор моделей и методов прогнозирования временных рядов, выявить достоинства и недостатки каждого класса моделей;</w:t>
      </w:r>
    </w:p>
    <w:p w14:paraId="33C2DCB0"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выявить наиболее </w:t>
      </w:r>
      <w:r>
        <w:rPr>
          <w:rFonts w:ascii="Times New Roman" w:hAnsi="Times New Roman" w:cs="Times New Roman"/>
          <w:sz w:val="28"/>
          <w:szCs w:val="28"/>
        </w:rPr>
        <w:t xml:space="preserve">эффективные </w:t>
      </w:r>
      <w:r w:rsidRPr="00F469EF">
        <w:rPr>
          <w:rFonts w:ascii="Times New Roman" w:hAnsi="Times New Roman" w:cs="Times New Roman"/>
          <w:sz w:val="28"/>
          <w:szCs w:val="28"/>
        </w:rPr>
        <w:t>классы моделей прогнозирования, определить перспективные подходы, которые могут позволить устранить недостатки авторегрессионного класса моделей;</w:t>
      </w:r>
    </w:p>
    <w:p w14:paraId="55990E19"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разработать собственную модель для прогнозирования на основе нейронных сетей; выполнить программную реализацию алгоритмов;</w:t>
      </w:r>
    </w:p>
    <w:p w14:paraId="6BBEBDD4"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оценить эффективность предложенной модели прогнозирования при решении задачи прогнозирования различных временных рядов.</w:t>
      </w:r>
    </w:p>
    <w:p w14:paraId="0F856BAC"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Объект и предмет исследования. </w:t>
      </w:r>
      <w:r w:rsidRPr="00F469EF">
        <w:rPr>
          <w:rFonts w:ascii="Times New Roman" w:hAnsi="Times New Roman" w:cs="Times New Roman"/>
          <w:sz w:val="28"/>
          <w:szCs w:val="28"/>
        </w:rPr>
        <w:t>Объектом исследования работы являются временные ряды. Предмет</w:t>
      </w:r>
      <w:r>
        <w:rPr>
          <w:rFonts w:ascii="Times New Roman" w:hAnsi="Times New Roman" w:cs="Times New Roman"/>
          <w:sz w:val="28"/>
          <w:szCs w:val="28"/>
        </w:rPr>
        <w:t>ом исследования является модель, которая построена нейросетевыми методами для прогнозирования временного ряда</w:t>
      </w:r>
      <w:r w:rsidRPr="00F469EF">
        <w:rPr>
          <w:rFonts w:ascii="Times New Roman" w:hAnsi="Times New Roman" w:cs="Times New Roman"/>
          <w:sz w:val="28"/>
          <w:szCs w:val="28"/>
        </w:rPr>
        <w:t>.</w:t>
      </w:r>
    </w:p>
    <w:p w14:paraId="0C80707E" w14:textId="2DE3F2B0"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Метод исследования. </w:t>
      </w:r>
      <w:r w:rsidRPr="00F469EF">
        <w:rPr>
          <w:rFonts w:ascii="Times New Roman" w:hAnsi="Times New Roman" w:cs="Times New Roman"/>
          <w:sz w:val="28"/>
          <w:szCs w:val="28"/>
        </w:rPr>
        <w:t>Для решения поставленных задач в работе использованы метод</w:t>
      </w:r>
      <w:r w:rsidR="008C33E9">
        <w:rPr>
          <w:rFonts w:ascii="Times New Roman" w:hAnsi="Times New Roman" w:cs="Times New Roman"/>
          <w:sz w:val="28"/>
          <w:szCs w:val="28"/>
        </w:rPr>
        <w:t>ы</w:t>
      </w:r>
      <w:r w:rsidRPr="00F469EF">
        <w:rPr>
          <w:rFonts w:ascii="Times New Roman" w:hAnsi="Times New Roman" w:cs="Times New Roman"/>
          <w:sz w:val="28"/>
          <w:szCs w:val="28"/>
        </w:rPr>
        <w:t xml:space="preserve"> математического моделирования, анализ временных рядов, регрессионный анализ, методы объектно-ориентированного программирования.</w:t>
      </w:r>
    </w:p>
    <w:p w14:paraId="36683E6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Результаты исследования.</w:t>
      </w:r>
      <w:r w:rsidRPr="00F469EF">
        <w:rPr>
          <w:rFonts w:ascii="Times New Roman" w:hAnsi="Times New Roman" w:cs="Times New Roman"/>
          <w:sz w:val="28"/>
          <w:szCs w:val="28"/>
        </w:rPr>
        <w:t xml:space="preserve"> В ходе исследования были получены результаты:</w:t>
      </w:r>
    </w:p>
    <w:p w14:paraId="582FE5B0"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выявлены недостатки моделей прогнозирования</w:t>
      </w:r>
      <w:r w:rsidRPr="00F469EF">
        <w:rPr>
          <w:rFonts w:ascii="Times New Roman" w:hAnsi="Times New Roman" w:cs="Times New Roman"/>
          <w:sz w:val="28"/>
          <w:szCs w:val="28"/>
          <w:lang w:val="en-US"/>
        </w:rPr>
        <w:t>;</w:t>
      </w:r>
    </w:p>
    <w:p w14:paraId="408B8813"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разработана модель и метод прогнозирования временных рядов.</w:t>
      </w:r>
    </w:p>
    <w:p w14:paraId="43F01366"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Структура работы. </w:t>
      </w:r>
      <w:r w:rsidRPr="00F469EF">
        <w:rPr>
          <w:rFonts w:ascii="Times New Roman" w:hAnsi="Times New Roman" w:cs="Times New Roman"/>
          <w:sz w:val="28"/>
          <w:szCs w:val="28"/>
        </w:rPr>
        <w:t>Работа включает введение, три главы, заключение, список использованных источников.</w:t>
      </w:r>
    </w:p>
    <w:p w14:paraId="6C250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В первой главе описаны основные понятия и определения</w:t>
      </w:r>
      <w:r>
        <w:rPr>
          <w:rFonts w:ascii="Times New Roman" w:hAnsi="Times New Roman" w:cs="Times New Roman"/>
          <w:sz w:val="28"/>
          <w:szCs w:val="28"/>
        </w:rPr>
        <w:t>: временные ряды, сезонность, цикличность, тренды.</w:t>
      </w:r>
    </w:p>
    <w:p w14:paraId="63E548C4" w14:textId="77777777" w:rsidR="00F7189D" w:rsidRDefault="00F7189D" w:rsidP="00F718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рассмотрена классификация моделей прогнозирования, описаны статические и структурные модели прогнозирования, рассмотрены их недостатки и достоинства.</w:t>
      </w:r>
    </w:p>
    <w:p w14:paraId="6E257D83" w14:textId="77777777" w:rsidR="00F7189D" w:rsidRPr="00F469EF" w:rsidRDefault="00F7189D" w:rsidP="00F7189D">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В третьей главе описана программная реализация нейросетевой модели, которая была сделана с использованием библиотек </w:t>
      </w:r>
      <w:r>
        <w:rPr>
          <w:rFonts w:ascii="Times New Roman" w:hAnsi="Times New Roman" w:cs="Times New Roman"/>
          <w:sz w:val="28"/>
          <w:szCs w:val="28"/>
          <w:lang w:val="en-US"/>
        </w:rPr>
        <w:t>tensorflow</w:t>
      </w:r>
      <w:r>
        <w:rPr>
          <w:rFonts w:ascii="Times New Roman" w:hAnsi="Times New Roman" w:cs="Times New Roman"/>
          <w:sz w:val="28"/>
          <w:szCs w:val="28"/>
        </w:rPr>
        <w:t xml:space="preserve">/keras, языка программирования </w:t>
      </w:r>
      <w:r>
        <w:rPr>
          <w:rFonts w:ascii="Times New Roman" w:hAnsi="Times New Roman" w:cs="Times New Roman"/>
          <w:sz w:val="28"/>
          <w:szCs w:val="28"/>
          <w:lang w:val="en-US"/>
        </w:rPr>
        <w:t>Python</w:t>
      </w:r>
      <w:r w:rsidRPr="00ED07F9">
        <w:rPr>
          <w:rFonts w:ascii="Times New Roman" w:hAnsi="Times New Roman" w:cs="Times New Roman"/>
          <w:sz w:val="28"/>
          <w:szCs w:val="28"/>
        </w:rPr>
        <w:t>.</w:t>
      </w:r>
      <w:r w:rsidRPr="00B42F0B">
        <w:rPr>
          <w:rFonts w:ascii="Times New Roman" w:hAnsi="Times New Roman" w:cs="Times New Roman"/>
          <w:sz w:val="28"/>
          <w:szCs w:val="28"/>
        </w:rPr>
        <w:t xml:space="preserve"> </w:t>
      </w:r>
      <w:r>
        <w:rPr>
          <w:rFonts w:ascii="Times New Roman" w:hAnsi="Times New Roman" w:cs="Times New Roman"/>
          <w:sz w:val="28"/>
          <w:szCs w:val="28"/>
        </w:rPr>
        <w:t>Также в этой главе проанализирована область применения реализованной нейросетевой модели.</w:t>
      </w:r>
    </w:p>
    <w:p w14:paraId="388D0C1D" w14:textId="77777777" w:rsidR="00F7189D" w:rsidRPr="00ED07F9" w:rsidRDefault="00F7189D" w:rsidP="00F7189D">
      <w:pPr>
        <w:pStyle w:val="1"/>
        <w:spacing w:before="0" w:after="120" w:line="360" w:lineRule="auto"/>
        <w:ind w:firstLine="709"/>
        <w:rPr>
          <w:rFonts w:ascii="Times New Roman" w:hAnsi="Times New Roman" w:cs="Times New Roman"/>
          <w:color w:val="000000" w:themeColor="text1"/>
        </w:rPr>
      </w:pPr>
      <w:bookmarkStart w:id="4" w:name="_Toc58017198"/>
      <w:bookmarkStart w:id="5" w:name="_Toc59550688"/>
      <w:r w:rsidRPr="00ED07F9">
        <w:rPr>
          <w:rFonts w:ascii="Times New Roman" w:hAnsi="Times New Roman" w:cs="Times New Roman"/>
          <w:color w:val="000000" w:themeColor="text1"/>
        </w:rPr>
        <w:lastRenderedPageBreak/>
        <w:t>1 Основные понятия и определения</w:t>
      </w:r>
      <w:bookmarkEnd w:id="4"/>
      <w:bookmarkEnd w:id="5"/>
    </w:p>
    <w:p w14:paraId="161685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791079AD" w14:textId="633FD3D0" w:rsidR="00F7189D" w:rsidRPr="00F469EF" w:rsidRDefault="00F7189D" w:rsidP="00F7189D">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007B1F59" w:rsidRPr="000D5DA0">
        <w:rPr>
          <w:rFonts w:ascii="Times New Roman" w:eastAsiaTheme="minorEastAsia" w:hAnsi="Times New Roman" w:cs="Times New Roman"/>
          <w:sz w:val="28"/>
          <w:szCs w:val="28"/>
        </w:rPr>
        <w:t>1</w:t>
      </w:r>
      <w:r w:rsidRPr="00F469EF">
        <w:rPr>
          <w:rFonts w:ascii="Times New Roman" w:eastAsiaTheme="minorEastAsia" w:hAnsi="Times New Roman" w:cs="Times New Roman"/>
          <w:sz w:val="28"/>
          <w:szCs w:val="28"/>
        </w:rPr>
        <w:t>]</w:t>
      </w:r>
    </w:p>
    <w:p w14:paraId="0818D10C" w14:textId="47B6128A"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ins w:id="6" w:author="Иван Слеповичев" w:date="2020-12-15T15:29:00Z">
        <w:r w:rsidR="00E86CF9">
          <w:rPr>
            <w:rFonts w:ascii="Times New Roman" w:eastAsiaTheme="minorEastAsia" w:hAnsi="Times New Roman" w:cs="Times New Roman"/>
            <w:sz w:val="28"/>
            <w:szCs w:val="28"/>
          </w:rPr>
          <w:t>ы</w:t>
        </w:r>
      </w:ins>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3B185BC1"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3084BC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6F4FAFD3"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5F191D8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618F7347" w14:textId="5D5AAFC9"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w:r w:rsidR="008C33E9">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w:lastRenderedPageBreak/>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5746487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3E5665EE" w14:textId="44754076"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например, методом наименьших квадратов. Метод аналитического выравнивания</w:t>
      </w:r>
      <w:r w:rsid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2</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1391227F" w14:textId="77777777" w:rsidR="00F7189D" w:rsidRPr="00F469EF" w:rsidRDefault="008C33E9" w:rsidP="00F7189D">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41E51D1B" w14:textId="35D117FC"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евклидова расстояния 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w:t>
      </w:r>
      <w:del w:id="7" w:author="Иван Слеповичев" w:date="2020-12-15T15:32:00Z">
        <w:r w:rsidRPr="00F469EF" w:rsidDel="002B0A21">
          <w:rPr>
            <w:rFonts w:ascii="Times New Roman" w:eastAsiaTheme="minorEastAsia" w:hAnsi="Times New Roman" w:cs="Times New Roman"/>
            <w:sz w:val="28"/>
            <w:szCs w:val="28"/>
          </w:rPr>
          <w:delText>о</w:delText>
        </w:r>
      </w:del>
      <w:r w:rsidRPr="00F469EF">
        <w:rPr>
          <w:rFonts w:ascii="Times New Roman" w:eastAsiaTheme="minorEastAsia" w:hAnsi="Times New Roman" w:cs="Times New Roman"/>
          <w:sz w:val="28"/>
          <w:szCs w:val="28"/>
        </w:rPr>
        <w:t>к</w:t>
      </w:r>
      <w:ins w:id="8" w:author="Иван Слеповичев" w:date="2020-12-15T15:32:00Z">
        <w:r w:rsidR="002B0A21">
          <w:rPr>
            <w:rFonts w:ascii="Times New Roman" w:eastAsiaTheme="minorEastAsia" w:hAnsi="Times New Roman" w:cs="Times New Roman"/>
            <w:sz w:val="28"/>
            <w:szCs w:val="28"/>
          </w:rPr>
          <w:t>ов</w:t>
        </w:r>
      </w:ins>
      <w:r w:rsidRPr="00F469EF">
        <w:rPr>
          <w:rFonts w:ascii="Times New Roman" w:eastAsiaTheme="minorEastAsia" w:hAnsi="Times New Roman" w:cs="Times New Roman"/>
          <w:sz w:val="28"/>
          <w:szCs w:val="28"/>
        </w:rPr>
        <w:t>) минимальна.</w:t>
      </w:r>
    </w:p>
    <w:p w14:paraId="0D9A6CC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784BCB35"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0EBFA3F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69013FC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Функции обнаружения сезонности встроены во многие программы, предназначенные для работы со статистическими данными, такие как Statistica.</w:t>
      </w:r>
    </w:p>
    <w:p w14:paraId="6FF865F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276DC406"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3905F2AC"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343B77D1"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687063C4"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3AB0440C"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72F6524" w14:textId="0D00E1F7" w:rsidR="00F7189D" w:rsidRPr="00F469EF" w:rsidRDefault="00F7189D" w:rsidP="00F7189D">
      <w:pPr>
        <w:pStyle w:val="a7"/>
        <w:shd w:val="clear" w:color="auto" w:fill="FFFFFF"/>
        <w:spacing w:before="0" w:beforeAutospacing="0" w:after="0" w:afterAutospacing="0" w:line="360" w:lineRule="auto"/>
        <w:jc w:val="both"/>
        <w:rPr>
          <w:i/>
          <w:color w:val="000000"/>
          <w:sz w:val="28"/>
          <w:szCs w:val="28"/>
        </w:rPr>
      </w:pPr>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006107FB" w:rsidRPr="002E69B2">
        <w:rPr>
          <w:color w:val="000000"/>
          <w:sz w:val="28"/>
          <w:szCs w:val="28"/>
          <w:rPrChange w:id="9" w:author="Иван Слеповичев" w:date="2020-12-15T14:56:00Z">
            <w:rPr>
              <w:color w:val="000000"/>
              <w:sz w:val="28"/>
              <w:szCs w:val="28"/>
              <w:lang w:val="en-US"/>
            </w:rPr>
          </w:rPrChange>
        </w:rPr>
        <w:t>3</w:t>
      </w:r>
      <w:r w:rsidRPr="00F469EF">
        <w:rPr>
          <w:color w:val="000000"/>
          <w:sz w:val="28"/>
          <w:szCs w:val="28"/>
        </w:rPr>
        <w:t>]</w:t>
      </w:r>
    </w:p>
    <w:p w14:paraId="1047D55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2ECF69F4" w14:textId="188EE1C1"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Адаптивная модель с мультипликативной сезонностью была предложена П. Р. Уинтерсом</w:t>
      </w:r>
      <w:r w:rsidR="000D5DA0" w:rsidRPr="000D5DA0">
        <w:rPr>
          <w:rFonts w:ascii="Times New Roman" w:hAnsi="Times New Roman" w:cs="Times New Roman"/>
          <w:color w:val="000000"/>
          <w:sz w:val="28"/>
          <w:szCs w:val="28"/>
          <w:shd w:val="clear" w:color="auto" w:fill="FFFFFF"/>
        </w:rPr>
        <w:t xml:space="preserve"> [</w:t>
      </w:r>
      <w:r w:rsidR="006107FB" w:rsidRPr="006107FB">
        <w:rPr>
          <w:rFonts w:ascii="Times New Roman" w:hAnsi="Times New Roman" w:cs="Times New Roman"/>
          <w:color w:val="000000"/>
          <w:sz w:val="28"/>
          <w:szCs w:val="28"/>
          <w:shd w:val="clear" w:color="auto" w:fill="FFFFFF"/>
        </w:rPr>
        <w:t>4</w:t>
      </w:r>
      <w:r w:rsidR="000D5DA0" w:rsidRPr="000D5DA0">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66209433"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0AE24B3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266C1290"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1B10DDC8"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7118EF5C"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64A394FB"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w:t>
      </w:r>
      <w:r w:rsidRPr="00365C9F">
        <w:rPr>
          <w:rFonts w:ascii="Times New Roman" w:hAnsi="Times New Roman" w:cs="Times New Roman"/>
          <w:sz w:val="28"/>
        </w:rPr>
        <w:lastRenderedPageBreak/>
        <w:t xml:space="preserve">грубые методы идентификации подклассов моделей. Такие методы идентификации используют качественные оценки временного ряда. </w:t>
      </w:r>
    </w:p>
    <w:p w14:paraId="7297450F"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041558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557ABFEF" w14:textId="77777777" w:rsidR="00F7189D" w:rsidRPr="00365C9F" w:rsidRDefault="00F7189D" w:rsidP="00F7189D">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1220DE3" w14:textId="77777777" w:rsidR="00F7189D" w:rsidRDefault="00F7189D" w:rsidP="00F7189D">
      <w:pPr>
        <w:rPr>
          <w:rFonts w:ascii="Times New Roman" w:hAnsi="Times New Roman" w:cs="Times New Roman"/>
          <w:b/>
          <w:sz w:val="28"/>
          <w:szCs w:val="28"/>
        </w:rPr>
      </w:pPr>
      <w:r>
        <w:rPr>
          <w:rFonts w:ascii="Times New Roman" w:hAnsi="Times New Roman" w:cs="Times New Roman"/>
          <w:b/>
          <w:sz w:val="28"/>
          <w:szCs w:val="28"/>
        </w:rPr>
        <w:br w:type="page"/>
      </w:r>
    </w:p>
    <w:p w14:paraId="727BA40A"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10" w:name="_Toc58017199"/>
      <w:bookmarkStart w:id="11" w:name="_Toc59550689"/>
      <w:r w:rsidRPr="001D00FD">
        <w:rPr>
          <w:rFonts w:ascii="Times New Roman" w:hAnsi="Times New Roman" w:cs="Times New Roman"/>
          <w:color w:val="000000" w:themeColor="text1"/>
        </w:rPr>
        <w:lastRenderedPageBreak/>
        <w:t>2 Классификация моделей временных рядов</w:t>
      </w:r>
      <w:bookmarkEnd w:id="10"/>
      <w:bookmarkEnd w:id="11"/>
    </w:p>
    <w:p w14:paraId="0C510707" w14:textId="5CB7B473" w:rsidR="00F7189D"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тати</w:t>
      </w:r>
      <w:ins w:id="12" w:author="Учетная запись Майкрософт" w:date="2020-12-16T09:55:00Z">
        <w:r w:rsidR="00C167B1">
          <w:rPr>
            <w:rFonts w:ascii="Times New Roman" w:hAnsi="Times New Roman" w:cs="Times New Roman"/>
            <w:color w:val="000000"/>
            <w:sz w:val="28"/>
            <w:szCs w:val="28"/>
            <w:shd w:val="clear" w:color="auto" w:fill="FFFFFF"/>
          </w:rPr>
          <w:t>сти</w:t>
        </w:r>
      </w:ins>
      <w:r>
        <w:rPr>
          <w:rFonts w:ascii="Times New Roman" w:hAnsi="Times New Roman" w:cs="Times New Roman"/>
          <w:color w:val="000000"/>
          <w:sz w:val="28"/>
          <w:szCs w:val="28"/>
          <w:shd w:val="clear" w:color="auto" w:fill="FFFFFF"/>
        </w:rPr>
        <w:t>ческие и структурные</w:t>
      </w:r>
      <w:del w:id="13" w:author="Иван Слеповичев" w:date="2020-12-15T16:21:00Z">
        <w:r w:rsidDel="00EA0565">
          <w:rPr>
            <w:rFonts w:ascii="Times New Roman" w:hAnsi="Times New Roman" w:cs="Times New Roman"/>
            <w:color w:val="000000"/>
            <w:sz w:val="28"/>
            <w:szCs w:val="28"/>
            <w:shd w:val="clear" w:color="auto" w:fill="FFFFFF"/>
          </w:rPr>
          <w:delText xml:space="preserve"> модели, каждый из которых также включает в себя модели</w:delText>
        </w:r>
      </w:del>
      <w:r>
        <w:rPr>
          <w:rFonts w:ascii="Times New Roman" w:hAnsi="Times New Roman" w:cs="Times New Roman"/>
          <w:color w:val="000000"/>
          <w:sz w:val="28"/>
          <w:szCs w:val="28"/>
          <w:shd w:val="clear" w:color="auto" w:fill="FFFFFF"/>
        </w:rPr>
        <w:t xml:space="preserve">. </w:t>
      </w:r>
    </w:p>
    <w:p w14:paraId="1B874088"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commentRangeStart w:id="14"/>
      <w:r w:rsidRPr="00F469EF">
        <w:rPr>
          <w:rFonts w:ascii="Times New Roman" w:eastAsia="Times New Roman" w:hAnsi="Times New Roman" w:cs="Times New Roman"/>
          <w:bCs/>
          <w:color w:val="222222"/>
          <w:sz w:val="28"/>
          <w:szCs w:val="28"/>
          <w:lang w:eastAsia="ru-RU"/>
        </w:rPr>
        <w:t xml:space="preserve">статистических </w:t>
      </w:r>
      <w:commentRangeEnd w:id="14"/>
      <w:r w:rsidR="00EA0565">
        <w:rPr>
          <w:rStyle w:val="af0"/>
        </w:rPr>
        <w:commentReference w:id="14"/>
      </w:r>
      <w:r w:rsidRPr="00F469EF">
        <w:rPr>
          <w:rFonts w:ascii="Times New Roman" w:eastAsia="Times New Roman" w:hAnsi="Times New Roman" w:cs="Times New Roman"/>
          <w:bCs/>
          <w:color w:val="222222"/>
          <w:sz w:val="28"/>
          <w:szCs w:val="28"/>
          <w:lang w:eastAsia="ru-RU"/>
        </w:rPr>
        <w:t>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2EC36298"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18AA3C1C"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авторегрессионные модели (ARIMAX, GARCH, ARDLM);</w:t>
      </w:r>
    </w:p>
    <w:p w14:paraId="55D0BE4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4421C91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5F2D7DB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6F3D561B"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нейросетевые модели;</w:t>
      </w:r>
    </w:p>
    <w:p w14:paraId="1F1D4E95"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425C7EDF"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717C1B8F" w14:textId="77777777" w:rsidR="00F7189D" w:rsidRPr="00935A7E" w:rsidRDefault="00F7189D" w:rsidP="00F7189D">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413A2207" w14:textId="77777777" w:rsidR="00F7189D" w:rsidRPr="00F469EF"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75C7DB8A" wp14:editId="0F3E25A9">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6E3841BA" w14:textId="4B403979" w:rsidR="00F7189D" w:rsidRPr="00A56D30" w:rsidRDefault="00F7189D" w:rsidP="00F7189D">
      <w:pPr>
        <w:spacing w:after="0" w:line="360" w:lineRule="auto"/>
        <w:ind w:firstLine="709"/>
        <w:jc w:val="center"/>
        <w:rPr>
          <w:rFonts w:ascii="Times New Roman" w:hAnsi="Times New Roman" w:cs="Times New Roman"/>
          <w:color w:val="000000"/>
          <w:sz w:val="24"/>
          <w:szCs w:val="28"/>
          <w:shd w:val="clear" w:color="auto" w:fill="FFFFFF"/>
        </w:rPr>
      </w:pPr>
      <w:r w:rsidRPr="00A56D30">
        <w:rPr>
          <w:rFonts w:ascii="Times New Roman" w:hAnsi="Times New Roman" w:cs="Times New Roman"/>
          <w:color w:val="000000"/>
          <w:sz w:val="24"/>
          <w:szCs w:val="28"/>
          <w:shd w:val="clear" w:color="auto" w:fill="FFFFFF"/>
        </w:rPr>
        <w:t>Рисунок 1 – Класси</w:t>
      </w:r>
      <w:r w:rsidR="00A56D30" w:rsidRPr="00A56D30">
        <w:rPr>
          <w:rFonts w:ascii="Times New Roman" w:hAnsi="Times New Roman" w:cs="Times New Roman"/>
          <w:color w:val="000000"/>
          <w:sz w:val="24"/>
          <w:szCs w:val="28"/>
          <w:shd w:val="clear" w:color="auto" w:fill="FFFFFF"/>
        </w:rPr>
        <w:t>фикация моделей временных рядов</w:t>
      </w:r>
    </w:p>
    <w:p w14:paraId="53B6B13D" w14:textId="76156CD9" w:rsidR="00F7189D" w:rsidRPr="00A56D30" w:rsidRDefault="00F7189D" w:rsidP="00A56D30">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рассмотрим более подробно каждый из разделов моделей.</w:t>
      </w:r>
    </w:p>
    <w:p w14:paraId="22BA5138" w14:textId="1024BF5B" w:rsidR="00F7189D" w:rsidRPr="001D00FD" w:rsidRDefault="00F7189D" w:rsidP="00F7189D">
      <w:pPr>
        <w:pStyle w:val="1"/>
        <w:spacing w:before="0" w:after="120" w:line="360" w:lineRule="auto"/>
        <w:ind w:firstLine="709"/>
        <w:rPr>
          <w:rFonts w:ascii="Times New Roman" w:eastAsia="Times New Roman" w:hAnsi="Times New Roman" w:cs="Times New Roman"/>
          <w:color w:val="000000" w:themeColor="text1"/>
          <w:lang w:eastAsia="ru-RU"/>
        </w:rPr>
      </w:pPr>
      <w:bookmarkStart w:id="15" w:name="_Toc58017200"/>
      <w:bookmarkStart w:id="16" w:name="_Toc59550690"/>
      <w:r w:rsidRPr="001D00FD">
        <w:rPr>
          <w:rFonts w:ascii="Times New Roman" w:eastAsia="Times New Roman" w:hAnsi="Times New Roman" w:cs="Times New Roman"/>
          <w:color w:val="000000" w:themeColor="text1"/>
          <w:lang w:eastAsia="ru-RU"/>
        </w:rPr>
        <w:lastRenderedPageBreak/>
        <w:t>2.1 Регрессионные модели</w:t>
      </w:r>
      <w:bookmarkEnd w:id="15"/>
      <w:bookmarkEnd w:id="16"/>
    </w:p>
    <w:p w14:paraId="60CAA5F0" w14:textId="28194CEE"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Регрессия</w:t>
      </w:r>
      <w:r w:rsidR="007B1F59">
        <w:rPr>
          <w:rFonts w:ascii="Times New Roman" w:hAnsi="Times New Roman" w:cs="Times New Roman"/>
          <w:color w:val="000000"/>
          <w:sz w:val="28"/>
          <w:szCs w:val="28"/>
          <w:shd w:val="clear" w:color="auto" w:fill="FFFFFF"/>
        </w:rPr>
        <w:t xml:space="preserve"> </w:t>
      </w:r>
      <w:r w:rsidRPr="00F469EF">
        <w:rPr>
          <w:rFonts w:ascii="Times New Roman" w:hAnsi="Times New Roman" w:cs="Times New Roman"/>
          <w:color w:val="000000"/>
          <w:sz w:val="28"/>
          <w:szCs w:val="28"/>
          <w:shd w:val="clear" w:color="auto" w:fill="FFFFFF"/>
        </w:rPr>
        <w:t>– зависимость </w:t>
      </w:r>
      <w:r w:rsidRPr="00F469EF">
        <w:rPr>
          <w:rFonts w:ascii="Times New Roman" w:hAnsi="Times New Roman" w:cs="Times New Roman"/>
          <w:sz w:val="28"/>
          <w:szCs w:val="28"/>
          <w:shd w:val="clear" w:color="auto" w:fill="FFFFFF"/>
        </w:rPr>
        <w:t>математического ожидания</w:t>
      </w:r>
      <w:r w:rsidRPr="00F469EF">
        <w:rPr>
          <w:rFonts w:ascii="Times New Roman" w:hAnsi="Times New Roman" w:cs="Times New Roman"/>
          <w:color w:val="000000"/>
          <w:sz w:val="28"/>
          <w:szCs w:val="28"/>
          <w:shd w:val="clear" w:color="auto" w:fill="FFFFFF"/>
        </w:rPr>
        <w:t xml:space="preserve"> (например, среднего значения) случайной величины от одной или нескольких других случайных величин (свободных переменных)</w:t>
      </w:r>
      <w:r>
        <w:rPr>
          <w:rFonts w:ascii="Times New Roman" w:hAnsi="Times New Roman" w:cs="Times New Roman"/>
          <w:color w:val="000000"/>
          <w:sz w:val="28"/>
          <w:szCs w:val="28"/>
          <w:shd w:val="clear" w:color="auto" w:fill="FFFFFF"/>
        </w:rPr>
        <w:t>:</w:t>
      </w:r>
    </w:p>
    <w:p w14:paraId="594CC4CC"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E</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y</m:t>
            </m:r>
          </m:e>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=f(x)</m:t>
        </m:r>
      </m:oMath>
      <w:r>
        <w:rPr>
          <w:rFonts w:ascii="Times New Roman" w:hAnsi="Times New Roman" w:cs="Times New Roman"/>
          <w:color w:val="000000"/>
          <w:sz w:val="28"/>
          <w:szCs w:val="28"/>
          <w:shd w:val="clear" w:color="auto" w:fill="FFFFFF"/>
        </w:rPr>
        <w:t>,</w:t>
      </w:r>
    </w:p>
    <w:p w14:paraId="7126B36D" w14:textId="77777777" w:rsidR="00F7189D" w:rsidRDefault="00F7189D" w:rsidP="00F7189D">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где </w:t>
      </w:r>
      <m:oMath>
        <m:r>
          <w:rPr>
            <w:rFonts w:ascii="Cambria Math" w:hAnsi="Cambria Math" w:cs="Times New Roman"/>
            <w:color w:val="000000"/>
            <w:sz w:val="28"/>
            <w:szCs w:val="28"/>
            <w:shd w:val="clear" w:color="auto" w:fill="FFFFFF"/>
          </w:rPr>
          <m:t>y</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 xml:space="preserve">зависимая переменная, </w:t>
      </w:r>
      <m:oMath>
        <m:r>
          <w:rPr>
            <w:rFonts w:ascii="Cambria Math" w:eastAsiaTheme="minorEastAsia" w:hAnsi="Cambria Math" w:cs="Times New Roman"/>
            <w:color w:val="000000"/>
            <w:sz w:val="28"/>
            <w:szCs w:val="28"/>
            <w:shd w:val="clear" w:color="auto" w:fill="FFFFFF"/>
          </w:rPr>
          <m:t>x</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объясняющая переменная.</w:t>
      </w:r>
    </w:p>
    <w:p w14:paraId="74BE5D52"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Регрессионным анализом называется поиск такой функции </w:t>
      </w:r>
      <m:oMath>
        <m:r>
          <w:rPr>
            <w:rFonts w:ascii="Cambria Math" w:hAnsi="Cambria Math" w:cs="Times New Roman"/>
            <w:color w:val="000000"/>
            <w:sz w:val="28"/>
            <w:szCs w:val="28"/>
            <w:shd w:val="clear" w:color="auto" w:fill="FFFFFF"/>
          </w:rPr>
          <m:t>f</m:t>
        </m:r>
      </m:oMath>
      <w:r w:rsidRPr="00F469EF">
        <w:rPr>
          <w:rFonts w:ascii="Times New Roman" w:hAnsi="Times New Roman" w:cs="Times New Roman"/>
          <w:color w:val="000000"/>
          <w:sz w:val="28"/>
          <w:szCs w:val="28"/>
          <w:shd w:val="clear" w:color="auto" w:fill="FFFFFF"/>
        </w:rPr>
        <w:t xml:space="preserve">, которая </w:t>
      </w:r>
      <w:r>
        <w:rPr>
          <w:rFonts w:ascii="Times New Roman" w:hAnsi="Times New Roman" w:cs="Times New Roman"/>
          <w:color w:val="000000"/>
          <w:sz w:val="28"/>
          <w:szCs w:val="28"/>
          <w:shd w:val="clear" w:color="auto" w:fill="FFFFFF"/>
        </w:rPr>
        <w:t>наилучшим образом приближает данные</w:t>
      </w:r>
      <w:r w:rsidRPr="00F469EF">
        <w:rPr>
          <w:rFonts w:ascii="Times New Roman" w:hAnsi="Times New Roman" w:cs="Times New Roman"/>
          <w:color w:val="000000"/>
          <w:sz w:val="28"/>
          <w:szCs w:val="28"/>
          <w:shd w:val="clear" w:color="auto" w:fill="FFFFFF"/>
        </w:rPr>
        <w:t xml:space="preserve">. </w:t>
      </w:r>
    </w:p>
    <w:p w14:paraId="460F1564" w14:textId="77777777"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Критерием качества приближения (целевой функцией) обычно является </w:t>
      </w:r>
      <w:r w:rsidRPr="00F469EF">
        <w:rPr>
          <w:rFonts w:ascii="Times New Roman" w:hAnsi="Times New Roman" w:cs="Times New Roman"/>
          <w:sz w:val="28"/>
          <w:szCs w:val="28"/>
          <w:shd w:val="clear" w:color="auto" w:fill="FFFFFF"/>
        </w:rPr>
        <w:t>среднеквадратичная ошибка</w:t>
      </w:r>
      <w:r w:rsidRPr="00F469EF">
        <w:rPr>
          <w:rFonts w:ascii="Times New Roman" w:hAnsi="Times New Roman" w:cs="Times New Roman"/>
          <w:color w:val="000000"/>
          <w:sz w:val="28"/>
          <w:szCs w:val="28"/>
          <w:shd w:val="clear" w:color="auto" w:fill="FFFFFF"/>
        </w:rPr>
        <w:t>:</w:t>
      </w:r>
    </w:p>
    <w:p w14:paraId="4BB467E2" w14:textId="77777777" w:rsidR="00F7189D" w:rsidRPr="00985C3C" w:rsidRDefault="00F7189D" w:rsidP="00F7189D">
      <w:pPr>
        <w:spacing w:after="0" w:line="360" w:lineRule="auto"/>
        <w:ind w:firstLine="709"/>
        <w:jc w:val="center"/>
        <w:rPr>
          <w:rFonts w:ascii="Times New Roman" w:eastAsiaTheme="minorEastAsia" w:hAnsi="Times New Roman" w:cs="Times New Roman"/>
          <w:i/>
          <w:color w:val="000000"/>
          <w:sz w:val="28"/>
          <w:szCs w:val="28"/>
          <w:shd w:val="clear" w:color="auto" w:fill="FFFFFF"/>
        </w:rPr>
      </w:pPr>
      <m:oMath>
        <m:r>
          <w:rPr>
            <w:rFonts w:ascii="Cambria Math" w:hAnsi="Cambria Math" w:cs="Times New Roman"/>
            <w:color w:val="000000"/>
            <w:sz w:val="28"/>
            <w:szCs w:val="28"/>
            <w:shd w:val="clear" w:color="auto" w:fill="FFFFFF"/>
            <w:lang w:val="en-US"/>
          </w:rPr>
          <m:t>MSE</m:t>
        </m:r>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lang w:val="en-US"/>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lang w:val="en-US"/>
              </w:rPr>
              <m:t>N</m:t>
            </m:r>
          </m:den>
        </m:f>
        <m:nary>
          <m:naryPr>
            <m:chr m:val="∑"/>
            <m:limLoc m:val="undOvr"/>
            <m:ctrlPr>
              <w:rPr>
                <w:rFonts w:ascii="Cambria Math" w:hAnsi="Cambria Math" w:cs="Times New Roman"/>
                <w:i/>
                <w:color w:val="000000"/>
                <w:sz w:val="28"/>
                <w:szCs w:val="28"/>
                <w:shd w:val="clear" w:color="auto" w:fill="FFFFFF"/>
                <w:lang w:val="en-US"/>
              </w:rPr>
            </m:ctrlPr>
          </m:naryPr>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up>
            <m:r>
              <w:rPr>
                <w:rFonts w:ascii="Cambria Math" w:hAnsi="Cambria Math" w:cs="Times New Roman"/>
                <w:color w:val="000000"/>
                <w:sz w:val="28"/>
                <w:szCs w:val="28"/>
                <w:shd w:val="clear" w:color="auto" w:fill="FFFFFF"/>
                <w:lang w:val="en-US"/>
              </w:rPr>
              <m:t>N</m:t>
            </m:r>
          </m:sup>
          <m:e>
            <m:sSup>
              <m:sSupPr>
                <m:ctrlPr>
                  <w:rPr>
                    <w:rFonts w:ascii="Cambria Math" w:hAnsi="Cambria Math" w:cs="Times New Roman"/>
                    <w:i/>
                    <w:color w:val="000000"/>
                    <w:sz w:val="28"/>
                    <w:szCs w:val="28"/>
                    <w:shd w:val="clear" w:color="auto" w:fill="FFFFFF"/>
                    <w:lang w:val="en-US"/>
                  </w:rPr>
                </m:ctrlPr>
              </m:sSupPr>
              <m:e>
                <m:d>
                  <m:dPr>
                    <m:ctrlPr>
                      <w:rPr>
                        <w:rFonts w:ascii="Cambria Math" w:hAnsi="Cambria Math" w:cs="Times New Roman"/>
                        <w:i/>
                        <w:color w:val="000000"/>
                        <w:sz w:val="28"/>
                        <w:szCs w:val="28"/>
                        <w:shd w:val="clear" w:color="auto" w:fill="FFFFFF"/>
                        <w:lang w:val="en-US"/>
                      </w:rPr>
                    </m:ctrlPr>
                  </m:d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acc>
                      <m:accPr>
                        <m:ctrlPr>
                          <w:rPr>
                            <w:rFonts w:ascii="Cambria Math" w:hAnsi="Cambria Math" w:cs="Times New Roman"/>
                            <w:i/>
                            <w:color w:val="000000"/>
                            <w:sz w:val="28"/>
                            <w:szCs w:val="28"/>
                            <w:shd w:val="clear" w:color="auto" w:fill="FFFFFF"/>
                            <w:lang w:val="en-US"/>
                          </w:rPr>
                        </m:ctrlPr>
                      </m:acc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e>
                    </m:acc>
                  </m:e>
                </m:d>
              </m:e>
              <m:sup>
                <m:r>
                  <w:rPr>
                    <w:rFonts w:ascii="Cambria Math" w:hAnsi="Cambria Math" w:cs="Times New Roman"/>
                    <w:color w:val="000000"/>
                    <w:sz w:val="28"/>
                    <w:szCs w:val="28"/>
                    <w:shd w:val="clear" w:color="auto" w:fill="FFFFFF"/>
                  </w:rPr>
                  <m:t>2</m:t>
                </m:r>
              </m:sup>
            </m:sSup>
          </m:e>
        </m:nary>
      </m:oMath>
      <w:r w:rsidRPr="00985C3C">
        <w:rPr>
          <w:rFonts w:ascii="Times New Roman" w:eastAsiaTheme="minorEastAsia" w:hAnsi="Times New Roman" w:cs="Times New Roman"/>
          <w:i/>
          <w:color w:val="000000"/>
          <w:sz w:val="28"/>
          <w:szCs w:val="28"/>
          <w:shd w:val="clear" w:color="auto" w:fill="FFFFFF"/>
        </w:rPr>
        <w:t>,</w:t>
      </w:r>
    </w:p>
    <w:p w14:paraId="630218AC" w14:textId="77777777" w:rsidR="00F7189D" w:rsidRDefault="00F7189D" w:rsidP="00F7189D">
      <w:pPr>
        <w:spacing w:after="0" w:line="360" w:lineRule="auto"/>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где</w:t>
      </w:r>
      <w:r w:rsidRPr="00985C3C">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lang w:val="en-US"/>
          </w:rPr>
          <m:t>y</m:t>
        </m:r>
      </m:oMath>
      <w:r w:rsidRPr="00985C3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фактический</w:t>
      </w:r>
      <w:r w:rsidRPr="00985C3C">
        <w:rPr>
          <w:rFonts w:ascii="Times New Roman" w:eastAsiaTheme="minorEastAsia" w:hAnsi="Times New Roman" w:cs="Times New Roman"/>
          <w:color w:val="000000"/>
          <w:sz w:val="28"/>
          <w:szCs w:val="28"/>
          <w:shd w:val="clear" w:color="auto" w:fill="FFFFFF"/>
        </w:rPr>
        <w:t xml:space="preserve"> ожидаемый</w:t>
      </w:r>
      <w:r>
        <w:rPr>
          <w:rFonts w:ascii="Times New Roman" w:eastAsiaTheme="minorEastAsia" w:hAnsi="Times New Roman" w:cs="Times New Roman"/>
          <w:color w:val="000000"/>
          <w:sz w:val="28"/>
          <w:szCs w:val="28"/>
          <w:shd w:val="clear" w:color="auto" w:fill="FFFFFF"/>
        </w:rPr>
        <w:t xml:space="preserve"> результат, </w:t>
      </w:r>
      <m:oMath>
        <m:acc>
          <m:accPr>
            <m:ctrlPr>
              <w:rPr>
                <w:rFonts w:ascii="Cambria Math" w:eastAsiaTheme="minorEastAsia" w:hAnsi="Cambria Math" w:cs="Times New Roman"/>
                <w:i/>
                <w:color w:val="000000"/>
                <w:sz w:val="28"/>
                <w:szCs w:val="28"/>
                <w:shd w:val="clear" w:color="auto" w:fill="FFFFFF"/>
              </w:rPr>
            </m:ctrlPr>
          </m:accPr>
          <m:e>
            <m:r>
              <w:rPr>
                <w:rFonts w:ascii="Cambria Math" w:eastAsiaTheme="minorEastAsia" w:hAnsi="Cambria Math" w:cs="Times New Roman"/>
                <w:color w:val="000000"/>
                <w:sz w:val="28"/>
                <w:szCs w:val="28"/>
                <w:shd w:val="clear" w:color="auto" w:fill="FFFFFF"/>
                <w:lang w:val="en-US"/>
              </w:rPr>
              <m:t>y</m:t>
            </m:r>
          </m:e>
        </m:acc>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прогноз модели</w:t>
      </w:r>
      <w:r w:rsidRPr="009D0223">
        <w:rPr>
          <w:rFonts w:ascii="Times New Roman" w:eastAsiaTheme="minorEastAsia" w:hAnsi="Times New Roman" w:cs="Times New Roman"/>
          <w:color w:val="000000"/>
          <w:sz w:val="28"/>
          <w:szCs w:val="28"/>
          <w:shd w:val="clear" w:color="auto" w:fill="FFFFFF"/>
        </w:rPr>
        <w:t>.</w:t>
      </w:r>
    </w:p>
    <w:p w14:paraId="62797AF0" w14:textId="77777777" w:rsidR="00F7189D" w:rsidRDefault="00F7189D" w:rsidP="00F7189D">
      <w:pPr>
        <w:spacing w:after="0" w:line="360" w:lineRule="auto"/>
        <w:ind w:firstLine="709"/>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Регрессия может быть представлена в виде суммы неслучайной и случайной составляющих:</w:t>
      </w:r>
    </w:p>
    <w:p w14:paraId="696E3E13" w14:textId="77777777" w:rsidR="00F7189D" w:rsidRPr="00985C3C" w:rsidRDefault="00F7189D" w:rsidP="00F7189D">
      <w:pPr>
        <w:spacing w:after="0" w:line="360" w:lineRule="auto"/>
        <w:jc w:val="center"/>
        <w:rPr>
          <w:rFonts w:ascii="Times New Roman" w:eastAsiaTheme="minorEastAsia"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y=f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w:t>
      </w:r>
    </w:p>
    <w:p w14:paraId="45504687" w14:textId="7E04AB2E" w:rsidR="00F7189D" w:rsidRPr="00526F54" w:rsidRDefault="00F7189D" w:rsidP="00F7189D">
      <w:pPr>
        <w:spacing w:after="0" w:line="360" w:lineRule="auto"/>
        <w:jc w:val="both"/>
        <w:rPr>
          <w:rFonts w:ascii="Times New Roman"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где </w:t>
      </w:r>
      <m:oMath>
        <m:r>
          <w:rPr>
            <w:rFonts w:ascii="Cambria Math" w:eastAsiaTheme="minorEastAsia" w:hAnsi="Cambria Math" w:cs="Times New Roman"/>
            <w:color w:val="000000"/>
            <w:sz w:val="28"/>
            <w:szCs w:val="28"/>
            <w:shd w:val="clear" w:color="auto" w:fill="FFFFFF"/>
          </w:rPr>
          <m:t>f</m:t>
        </m:r>
      </m:oMath>
      <w:r w:rsidRPr="00985C3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 xml:space="preserve">функция регрессионной зависимости, </w:t>
      </w:r>
      <m:oMath>
        <m:r>
          <w:rPr>
            <w:rFonts w:ascii="Cambria Math" w:eastAsiaTheme="minorEastAsia"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w:t>
      </w:r>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аддитивная случайная величина с нулевым матожида</w:t>
      </w:r>
      <w:del w:id="17" w:author="Иван Слеповичев" w:date="2020-12-15T16:26:00Z">
        <w:r w:rsidDel="00FB01C1">
          <w:rPr>
            <w:rFonts w:ascii="Times New Roman" w:eastAsiaTheme="minorEastAsia" w:hAnsi="Times New Roman" w:cs="Times New Roman"/>
            <w:color w:val="000000"/>
            <w:sz w:val="28"/>
            <w:szCs w:val="28"/>
            <w:shd w:val="clear" w:color="auto" w:fill="FFFFFF"/>
          </w:rPr>
          <w:delText>е</w:delText>
        </w:r>
      </w:del>
      <w:r>
        <w:rPr>
          <w:rFonts w:ascii="Times New Roman" w:eastAsiaTheme="minorEastAsia" w:hAnsi="Times New Roman" w:cs="Times New Roman"/>
          <w:color w:val="000000"/>
          <w:sz w:val="28"/>
          <w:szCs w:val="28"/>
          <w:shd w:val="clear" w:color="auto" w:fill="FFFFFF"/>
        </w:rPr>
        <w:t>нием.</w:t>
      </w:r>
    </w:p>
    <w:p w14:paraId="33AE8AE7"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r w:rsidRPr="00F469EF">
        <w:rPr>
          <w:rFonts w:ascii="Times New Roman" w:hAnsi="Times New Roman" w:cs="Times New Roman"/>
          <w:sz w:val="28"/>
          <w:szCs w:val="28"/>
          <w:shd w:val="clear" w:color="auto" w:fill="FFFFFF"/>
        </w:rPr>
        <w:t>статистические тесты</w:t>
      </w:r>
      <w:r w:rsidRPr="00F469EF">
        <w:rPr>
          <w:rFonts w:ascii="Times New Roman" w:hAnsi="Times New Roman" w:cs="Times New Roman"/>
          <w:color w:val="000000"/>
          <w:sz w:val="28"/>
          <w:szCs w:val="28"/>
          <w:shd w:val="clear" w:color="auto" w:fill="FFFFFF"/>
        </w:rPr>
        <w:t>, называемые </w:t>
      </w:r>
      <w:r w:rsidRPr="00F469EF">
        <w:rPr>
          <w:rFonts w:ascii="Times New Roman" w:hAnsi="Times New Roman" w:cs="Times New Roman"/>
          <w:sz w:val="28"/>
          <w:szCs w:val="28"/>
          <w:shd w:val="clear" w:color="auto" w:fill="FFFFFF"/>
        </w:rPr>
        <w:t>анализом остатков</w:t>
      </w:r>
      <w:r w:rsidRPr="00F469EF">
        <w:rPr>
          <w:rFonts w:ascii="Times New Roman" w:hAnsi="Times New Roman" w:cs="Times New Roman"/>
          <w:color w:val="000000"/>
          <w:sz w:val="28"/>
          <w:szCs w:val="28"/>
          <w:shd w:val="clear" w:color="auto" w:fill="FFFFFF"/>
        </w:rPr>
        <w:t>. При этом предполагается, что независимая переменная не содержит ошибок. Регрессионный анализ используется для </w:t>
      </w:r>
      <w:r w:rsidRPr="00F469EF">
        <w:rPr>
          <w:rFonts w:ascii="Times New Roman" w:hAnsi="Times New Roman" w:cs="Times New Roman"/>
          <w:sz w:val="28"/>
          <w:szCs w:val="28"/>
          <w:shd w:val="clear" w:color="auto" w:fill="FFFFFF"/>
        </w:rPr>
        <w:t>прогноза</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анализа временных рядов</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тестирования гипотез</w:t>
      </w:r>
      <w:r w:rsidRPr="00F469EF">
        <w:rPr>
          <w:rFonts w:ascii="Times New Roman" w:hAnsi="Times New Roman" w:cs="Times New Roman"/>
          <w:color w:val="000000"/>
          <w:sz w:val="28"/>
          <w:szCs w:val="28"/>
          <w:shd w:val="clear" w:color="auto" w:fill="FFFFFF"/>
        </w:rPr>
        <w:t> и выявления скрытых взаимосвязей в данных.</w:t>
      </w:r>
    </w:p>
    <w:p w14:paraId="4A137BEF"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Линейная регрессия – одна из важнейших и широко используемых техник регрессии. Эта самый простой метод регрессии. Одним из его достоинств является лёгкость интерпретации результатов. Как было замечено ранее, в основе модели регрессии лежат  исследования зависимостей одной переменной от другой. Иногда две переменные связаны точным уравнением </w:t>
      </w:r>
      <w:r w:rsidRPr="00F469EF">
        <w:rPr>
          <w:rFonts w:ascii="Times New Roman" w:hAnsi="Times New Roman" w:cs="Times New Roman"/>
          <w:sz w:val="28"/>
          <w:szCs w:val="28"/>
          <w:shd w:val="clear" w:color="auto" w:fill="FFFFFF"/>
        </w:rPr>
        <w:lastRenderedPageBreak/>
        <w:t>прямой линии. Уравнение прямой может быть полезно во многих ситуациях для обобщения наблюдаемой зависимости одной переменной от другой. Такое уравнение можно получить методом наименьших квадратов, когда существуют экспериментальные данные.</w:t>
      </w:r>
    </w:p>
    <w:p w14:paraId="68866C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Пусть линия регрессии переменной </w:t>
      </w: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Тогда можно записать линейную модель</w:t>
      </w:r>
    </w:p>
    <w:p w14:paraId="0801DFB7"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X+ε</m:t>
        </m:r>
      </m:oMath>
      <w:r w:rsidRPr="00F469EF">
        <w:rPr>
          <w:rFonts w:ascii="Times New Roman" w:eastAsiaTheme="minorEastAsia" w:hAnsi="Times New Roman" w:cs="Times New Roman"/>
          <w:sz w:val="28"/>
          <w:szCs w:val="28"/>
          <w:shd w:val="clear" w:color="auto" w:fill="FFFFFF"/>
        </w:rPr>
        <w:t xml:space="preserve">, </w:t>
      </w:r>
    </w:p>
    <w:p w14:paraId="4AF01BB0"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так что для данного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соответствующее значение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состоит из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плюс добавка в виде </w:t>
      </w:r>
      <m:oMath>
        <m:r>
          <w:rPr>
            <w:rFonts w:ascii="Cambria Math" w:hAnsi="Cambria Math" w:cs="Times New Roman"/>
            <w:sz w:val="28"/>
            <w:szCs w:val="28"/>
            <w:shd w:val="clear" w:color="auto" w:fill="FFFFFF"/>
          </w:rPr>
          <m:t>ε</m:t>
        </m:r>
      </m:oMath>
      <w:r w:rsidRPr="00F469EF">
        <w:rPr>
          <w:rFonts w:ascii="Times New Roman" w:eastAsiaTheme="minorEastAsia" w:hAnsi="Times New Roman" w:cs="Times New Roman"/>
          <w:sz w:val="28"/>
          <w:szCs w:val="28"/>
          <w:shd w:val="clear" w:color="auto" w:fill="FFFFFF"/>
        </w:rPr>
        <w:t xml:space="preserve">, при учёте которой любой индивидуальный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получает возможность не попасть на линию регрессии. </w:t>
      </w:r>
    </w:p>
    <w:p w14:paraId="78630F3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Уравнение линейной модели, которое было записано выше, представляет из себя модель, в которую «мы верим». Начинать необходимо с предположения, что эта модель установлена, но она требует проверки на последующих стадиях. Первоначальное допущение верности установленной модели называют постулированием модели или допущение о её правильности.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oMath>
      <w:r w:rsidRPr="00F469EF">
        <w:rPr>
          <w:rFonts w:ascii="Times New Roman" w:eastAsiaTheme="minorEastAsia" w:hAnsi="Times New Roman" w:cs="Times New Roman"/>
          <w:sz w:val="28"/>
          <w:szCs w:val="28"/>
          <w:shd w:val="clear" w:color="auto" w:fill="FFFFFF"/>
        </w:rPr>
        <w:t xml:space="preserve"> – параметры модели.</w:t>
      </w:r>
    </w:p>
    <w:p w14:paraId="0B4BC0D9" w14:textId="4E27307D"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Когда говорят о том, что модель линейна или нелинейна, то имеют в виду линейность или нелинейность по параметрам. Величина наивысшей степени предикатора</w:t>
      </w:r>
      <w:r>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t xml:space="preserve">в модели называется порядком модели. </w:t>
      </w:r>
      <w:r>
        <w:rPr>
          <w:rFonts w:ascii="Times New Roman" w:eastAsiaTheme="minorEastAsia" w:hAnsi="Times New Roman" w:cs="Times New Roman"/>
          <w:sz w:val="28"/>
          <w:szCs w:val="28"/>
          <w:shd w:val="clear" w:color="auto" w:fill="FFFFFF"/>
        </w:rPr>
        <w:t xml:space="preserve">Под предикаторами понимают прогностический параметр, средство прогнозирования. </w:t>
      </w:r>
      <w:r w:rsidR="007B1F59">
        <w:rPr>
          <w:rFonts w:ascii="Times New Roman" w:eastAsiaTheme="minorEastAsia" w:hAnsi="Times New Roman" w:cs="Times New Roman"/>
          <w:sz w:val="28"/>
          <w:szCs w:val="28"/>
          <w:shd w:val="clear" w:color="auto" w:fill="FFFFFF"/>
          <w:lang w:val="en-US"/>
        </w:rPr>
        <w:t>[</w:t>
      </w:r>
      <w:r w:rsidR="006107FB">
        <w:rPr>
          <w:rFonts w:ascii="Times New Roman" w:eastAsiaTheme="minorEastAsia" w:hAnsi="Times New Roman" w:cs="Times New Roman"/>
          <w:sz w:val="28"/>
          <w:szCs w:val="28"/>
          <w:shd w:val="clear" w:color="auto" w:fill="FFFFFF"/>
          <w:lang w:val="en-US"/>
        </w:rPr>
        <w:t>5</w:t>
      </w:r>
      <w:r w:rsidR="007B1F59">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rPr>
        <w:t>Например, модель, которая имеет вид:</w:t>
      </w:r>
    </w:p>
    <w:p w14:paraId="7431EEB7" w14:textId="77777777" w:rsidR="00F7189D" w:rsidRPr="00985C3C"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rPr>
      </w:pPr>
      <m:oMathPara>
        <m:oMath>
          <m:r>
            <w:rPr>
              <w:rFonts w:ascii="Cambria Math" w:hAnsi="Cambria Math" w:cs="Times New Roman"/>
              <w:sz w:val="28"/>
              <w:szCs w:val="28"/>
              <w:shd w:val="clear" w:color="auto" w:fill="FFFFFF"/>
              <w:lang w:val="en-US"/>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+ε</m:t>
          </m:r>
        </m:oMath>
      </m:oMathPara>
    </w:p>
    <w:p w14:paraId="3A9FD0ED" w14:textId="3F6C8ABC"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представляет из себя регрессионную модель второго порядка (по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и линейная (по </w:t>
      </w:r>
      <m:oMath>
        <m:r>
          <w:rPr>
            <w:rFonts w:ascii="Cambria Math" w:eastAsiaTheme="minorEastAsia" w:hAnsi="Cambria Math" w:cs="Times New Roman"/>
            <w:sz w:val="28"/>
            <w:szCs w:val="28"/>
            <w:shd w:val="clear" w:color="auto" w:fill="FFFFFF"/>
          </w:rPr>
          <m:t>β</m:t>
        </m:r>
      </m:oMath>
      <w:r w:rsidRPr="00F469EF">
        <w:rPr>
          <w:rFonts w:ascii="Times New Roman" w:eastAsiaTheme="minorEastAsia" w:hAnsi="Times New Roman" w:cs="Times New Roman"/>
          <w:sz w:val="28"/>
          <w:szCs w:val="28"/>
          <w:shd w:val="clear" w:color="auto" w:fill="FFFFFF"/>
        </w:rPr>
        <w:t xml:space="preserve">). Обозначение вида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oMath>
      <w:r w:rsidRPr="00F469EF">
        <w:rPr>
          <w:rFonts w:ascii="Times New Roman" w:eastAsiaTheme="minorEastAsia" w:hAnsi="Times New Roman" w:cs="Times New Roman"/>
          <w:sz w:val="28"/>
          <w:szCs w:val="28"/>
          <w:shd w:val="clear" w:color="auto" w:fill="FFFFFF"/>
        </w:rPr>
        <w:t xml:space="preserve"> чаще всего используется в полиномиальных моделях. [</w:t>
      </w:r>
      <w:r w:rsidR="006107FB" w:rsidRPr="00C167B1">
        <w:rPr>
          <w:rFonts w:ascii="Times New Roman" w:eastAsiaTheme="minorEastAsia" w:hAnsi="Times New Roman" w:cs="Times New Roman"/>
          <w:sz w:val="28"/>
          <w:szCs w:val="28"/>
          <w:shd w:val="clear" w:color="auto" w:fill="FFFFFF"/>
          <w:rPrChange w:id="18" w:author="Учетная запись Майкрософт" w:date="2020-12-16T09:55:00Z">
            <w:rPr>
              <w:rFonts w:ascii="Times New Roman" w:eastAsiaTheme="minorEastAsia" w:hAnsi="Times New Roman" w:cs="Times New Roman"/>
              <w:sz w:val="28"/>
              <w:szCs w:val="28"/>
              <w:shd w:val="clear" w:color="auto" w:fill="FFFFFF"/>
              <w:lang w:val="en-US"/>
            </w:rPr>
          </w:rPrChange>
        </w:rPr>
        <w:t>6</w:t>
      </w:r>
      <w:r w:rsidRPr="00F469EF">
        <w:rPr>
          <w:rFonts w:ascii="Times New Roman" w:eastAsiaTheme="minorEastAsia" w:hAnsi="Times New Roman" w:cs="Times New Roman"/>
          <w:sz w:val="28"/>
          <w:szCs w:val="28"/>
          <w:shd w:val="clear" w:color="auto" w:fill="FFFFFF"/>
        </w:rPr>
        <w:t>]</w:t>
      </w:r>
    </w:p>
    <w:p w14:paraId="201EE4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Под многомерной регрессией понимают линейную регрессию в -мерном пространстве, где объекты и признаки являются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-мерными векторами. Пусть существует множество объектов </w:t>
      </w:r>
      <m:oMath>
        <m:r>
          <w:rPr>
            <w:rFonts w:ascii="Cambria Math" w:eastAsiaTheme="minorEastAsia" w:hAnsi="Cambria Math" w:cs="Times New Roman"/>
            <w:sz w:val="28"/>
            <w:szCs w:val="28"/>
            <w:shd w:val="clear" w:color="auto" w:fill="FFFFFF"/>
          </w:rPr>
          <m:t>X=</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n</m:t>
            </m:r>
          </m:sup>
        </m:sSup>
      </m:oMath>
      <w:r w:rsidRPr="00F469EF">
        <w:rPr>
          <w:rFonts w:ascii="Times New Roman" w:eastAsiaTheme="minorEastAsia" w:hAnsi="Times New Roman" w:cs="Times New Roman"/>
          <w:sz w:val="28"/>
          <w:szCs w:val="28"/>
          <w:shd w:val="clear" w:color="auto" w:fill="FFFFFF"/>
        </w:rPr>
        <w:t xml:space="preserve">, множество ответов </w:t>
      </w:r>
      <m:oMath>
        <m:r>
          <w:rPr>
            <w:rFonts w:ascii="Cambria Math" w:eastAsiaTheme="minorEastAsia" w:hAnsi="Cambria Math" w:cs="Times New Roman"/>
            <w:sz w:val="28"/>
            <w:szCs w:val="28"/>
            <w:shd w:val="clear" w:color="auto" w:fill="FFFFFF"/>
          </w:rPr>
          <m:t>Y</m:t>
        </m:r>
        <m:r>
          <m:rPr>
            <m:scr m:val="double-struck"/>
          </m:rPr>
          <w:rPr>
            <w:rFonts w:ascii="Cambria Math" w:eastAsiaTheme="minorEastAsia" w:hAnsi="Cambria Math" w:cs="Times New Roman"/>
            <w:sz w:val="28"/>
            <w:szCs w:val="28"/>
            <w:shd w:val="clear" w:color="auto" w:fill="FFFFFF"/>
          </w:rPr>
          <m:t>=R</m:t>
        </m:r>
      </m:oMath>
      <w:r w:rsidRPr="00F469EF">
        <w:rPr>
          <w:rFonts w:ascii="Times New Roman" w:eastAsiaTheme="minorEastAsia" w:hAnsi="Times New Roman" w:cs="Times New Roman"/>
          <w:sz w:val="28"/>
          <w:szCs w:val="28"/>
          <w:shd w:val="clear" w:color="auto" w:fill="FFFFFF"/>
        </w:rPr>
        <w:t xml:space="preserve">, набор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 вещественнозначных признаков </w:t>
      </w: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j=</m:t>
        </m:r>
        <m:acc>
          <m:accPr>
            <m:chr m:val="̅"/>
            <m:ctrlPr>
              <w:rPr>
                <w:rFonts w:ascii="Cambria Math" w:eastAsiaTheme="minorEastAsia" w:hAnsi="Cambria Math" w:cs="Times New Roman"/>
                <w:i/>
                <w:sz w:val="28"/>
                <w:szCs w:val="28"/>
                <w:shd w:val="clear" w:color="auto" w:fill="FFFFFF"/>
              </w:rPr>
            </m:ctrlPr>
          </m:accPr>
          <m:e>
            <m:r>
              <w:rPr>
                <w:rFonts w:ascii="Cambria Math" w:eastAsiaTheme="minorEastAsia" w:hAnsi="Cambria Math" w:cs="Times New Roman"/>
                <w:sz w:val="28"/>
                <w:szCs w:val="28"/>
                <w:shd w:val="clear" w:color="auto" w:fill="FFFFFF"/>
              </w:rPr>
              <m:t>1,…,n</m:t>
            </m:r>
          </m:e>
        </m:acc>
      </m:oMath>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lastRenderedPageBreak/>
        <w:t xml:space="preserve">Введём матричные обозначения: матрица информации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xml:space="preserve">, целевой вектор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вектор параметров </w:t>
      </w:r>
      <m:oMath>
        <m:r>
          <w:rPr>
            <w:rFonts w:ascii="Cambria Math" w:eastAsiaTheme="minorEastAsia" w:hAnsi="Cambria Math" w:cs="Times New Roman"/>
            <w:sz w:val="28"/>
            <w:szCs w:val="28"/>
            <w:shd w:val="clear" w:color="auto" w:fill="FFFFFF"/>
          </w:rPr>
          <m:t>α</m:t>
        </m:r>
      </m:oMath>
      <w:r w:rsidRPr="00F469EF">
        <w:rPr>
          <w:rFonts w:ascii="Times New Roman" w:eastAsiaTheme="minorEastAsia" w:hAnsi="Times New Roman" w:cs="Times New Roman"/>
          <w:sz w:val="28"/>
          <w:szCs w:val="28"/>
          <w:shd w:val="clear" w:color="auto" w:fill="FFFFFF"/>
        </w:rPr>
        <w:t xml:space="preserve"> и диагональная матрица весов:</w:t>
      </w:r>
    </w:p>
    <w:p w14:paraId="5C1F72EE"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r>
          <w:rPr>
            <w:rFonts w:ascii="Cambria Math" w:eastAsiaTheme="minorEastAsia" w:hAnsi="Cambria Math" w:cs="Times New Roman"/>
            <w:sz w:val="28"/>
            <w:szCs w:val="28"/>
            <w:shd w:val="clear" w:color="auto" w:fill="FFFFFF"/>
            <w:lang w:val="en-US"/>
          </w:rPr>
          <m:t>F</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rPr>
                  <m:t>1</m:t>
                </m:r>
              </m:sub>
            </m:sSub>
            <m:r>
              <w:rPr>
                <w:rFonts w:ascii="Cambria Math" w:eastAsiaTheme="minorEastAsia" w:hAnsi="Cambria Math" w:cs="Times New Roman"/>
                <w:sz w:val="28"/>
                <w:szCs w:val="28"/>
                <w:shd w:val="clear" w:color="auto" w:fill="FFFFFF"/>
              </w:rPr>
              <m:t xml:space="preserve"> . .. </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n</m:t>
                </m:r>
              </m:sub>
            </m:sSub>
          </m:e>
        </m:d>
      </m:oMath>
      <w:r w:rsidRPr="00F469EF">
        <w:rPr>
          <w:rFonts w:ascii="Times New Roman" w:eastAsiaTheme="minorEastAsia" w:hAnsi="Times New Roman" w:cs="Times New Roman"/>
          <w:i/>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rPr>
                            <m:t>1</m:t>
                          </m:r>
                        </m:sub>
                      </m:sSub>
                    </m:e>
                  </m:d>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lang w:val="en-US"/>
                            </w:rPr>
                            <m:t>l</m:t>
                          </m:r>
                        </m:sub>
                      </m:sSub>
                    </m:e>
                  </m:d>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w:t>
      </w:r>
      <m:oMath>
        <m:r>
          <w:rPr>
            <w:rFonts w:ascii="Cambria Math" w:eastAsiaTheme="minorEastAsia" w:hAnsi="Cambria Math" w:cs="Times New Roman"/>
            <w:sz w:val="28"/>
            <w:szCs w:val="28"/>
            <w:shd w:val="clear" w:color="auto" w:fill="FFFFFF"/>
          </w:rPr>
          <m:t xml:space="preserve"> </m:t>
        </m:r>
        <m:r>
          <w:rPr>
            <w:rFonts w:ascii="Cambria Math" w:eastAsiaTheme="minorEastAsia" w:hAnsi="Cambria Math" w:cs="Times New Roman"/>
            <w:sz w:val="28"/>
            <w:szCs w:val="28"/>
            <w:shd w:val="clear" w:color="auto" w:fill="FFFFFF"/>
            <w:lang w:val="en-US"/>
          </w:rPr>
          <m:t>α</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W</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diag</m:t>
        </m:r>
        <m:r>
          <w:rPr>
            <w:rFonts w:ascii="Cambria Math" w:eastAsiaTheme="minorEastAsia" w:hAnsi="Cambria Math" w:cs="Times New Roman"/>
            <w:sz w:val="28"/>
            <w:szCs w:val="28"/>
            <w:shd w:val="clear" w:color="auto" w:fill="FFFFFF"/>
          </w:rPr>
          <m:t>(</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1</m:t>
                </m:r>
              </m:sub>
            </m:sSub>
          </m:e>
        </m:rad>
        <m:r>
          <w:rPr>
            <w:rFonts w:ascii="Cambria Math" w:eastAsiaTheme="minorEastAsia" w:hAnsi="Cambria Math" w:cs="Times New Roman"/>
            <w:sz w:val="28"/>
            <w:szCs w:val="28"/>
            <w:shd w:val="clear" w:color="auto" w:fill="FFFFFF"/>
          </w:rPr>
          <m:t xml:space="preserve">,. . ., </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l</m:t>
                </m:r>
              </m:sub>
            </m:sSub>
          </m:e>
        </m:rad>
        <m:r>
          <w:rPr>
            <w:rFonts w:ascii="Cambria Math" w:eastAsiaTheme="minorEastAsia" w:hAnsi="Cambria Math" w:cs="Times New Roman"/>
            <w:sz w:val="28"/>
            <w:szCs w:val="28"/>
            <w:shd w:val="clear" w:color="auto" w:fill="FFFFFF"/>
          </w:rPr>
          <m:t>)</m:t>
        </m:r>
      </m:oMath>
      <w:r w:rsidRPr="00F469EF">
        <w:rPr>
          <w:rFonts w:ascii="Times New Roman" w:eastAsiaTheme="minorEastAsia" w:hAnsi="Times New Roman" w:cs="Times New Roman"/>
          <w:i/>
          <w:sz w:val="28"/>
          <w:szCs w:val="28"/>
          <w:shd w:val="clear" w:color="auto" w:fill="FFFFFF"/>
        </w:rPr>
        <w:t>.</w:t>
      </w:r>
    </w:p>
    <w:p w14:paraId="3D88F4BF"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Алгоритм можно записать формулой:</w:t>
      </w:r>
    </w:p>
    <w:p w14:paraId="4A22068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rPr>
          <m:t>a</m:t>
        </m:r>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m:t>
        </m:r>
        <m:nary>
          <m:naryPr>
            <m:chr m:val="∑"/>
            <m:limLoc m:val="undOvr"/>
            <m:ctrlPr>
              <w:rPr>
                <w:rFonts w:ascii="Cambria Math" w:eastAsiaTheme="minorEastAsia" w:hAnsi="Cambria Math" w:cs="Times New Roman"/>
                <w:i/>
                <w:sz w:val="28"/>
                <w:szCs w:val="28"/>
                <w:shd w:val="clear" w:color="auto" w:fill="FFFFFF"/>
              </w:rPr>
            </m:ctrlPr>
          </m:naryPr>
          <m:sub>
            <m:r>
              <w:rPr>
                <w:rFonts w:ascii="Cambria Math" w:eastAsiaTheme="minorEastAsia" w:hAnsi="Cambria Math" w:cs="Times New Roman"/>
                <w:sz w:val="28"/>
                <w:szCs w:val="28"/>
                <w:shd w:val="clear" w:color="auto" w:fill="FFFFFF"/>
              </w:rPr>
              <m:t>j=1</m:t>
            </m:r>
          </m:sub>
          <m:sup>
            <m:r>
              <w:rPr>
                <w:rFonts w:ascii="Cambria Math" w:eastAsiaTheme="minorEastAsia" w:hAnsi="Cambria Math" w:cs="Times New Roman"/>
                <w:sz w:val="28"/>
                <w:szCs w:val="28"/>
                <w:shd w:val="clear" w:color="auto" w:fill="FFFFFF"/>
              </w:rPr>
              <m:t>n</m:t>
            </m:r>
          </m:sup>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=Fα</m:t>
            </m:r>
          </m:e>
        </m:nary>
      </m:oMath>
      <w:r w:rsidRPr="00F469EF">
        <w:rPr>
          <w:rFonts w:ascii="Times New Roman" w:eastAsiaTheme="minorEastAsia" w:hAnsi="Times New Roman" w:cs="Times New Roman"/>
          <w:sz w:val="28"/>
          <w:szCs w:val="28"/>
          <w:shd w:val="clear" w:color="auto" w:fill="FFFFFF"/>
        </w:rPr>
        <w:t>.</w:t>
      </w:r>
    </w:p>
    <w:p w14:paraId="166112E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квадрата ошибки в матричном виде:</w:t>
      </w:r>
    </w:p>
    <w:p w14:paraId="251FFC8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α</m:t>
                  </m:r>
                </m:sub>
              </m:sSub>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5728304B" w14:textId="176DEF26" w:rsidR="00F7189D" w:rsidRPr="00F469EF" w:rsidRDefault="00F7189D" w:rsidP="00F7189D">
      <w:pPr>
        <w:pStyle w:val="a7"/>
        <w:shd w:val="clear" w:color="auto" w:fill="FFFFFF"/>
        <w:spacing w:before="96" w:beforeAutospacing="0" w:after="120" w:afterAutospacing="0" w:line="360" w:lineRule="auto"/>
        <w:ind w:firstLine="709"/>
        <w:jc w:val="both"/>
        <w:rPr>
          <w:color w:val="000000"/>
          <w:sz w:val="28"/>
          <w:szCs w:val="28"/>
        </w:rPr>
      </w:pPr>
      <w:r w:rsidRPr="00F469EF">
        <w:rPr>
          <w:rFonts w:eastAsiaTheme="minorEastAsia"/>
          <w:sz w:val="28"/>
          <w:szCs w:val="28"/>
          <w:shd w:val="clear" w:color="auto" w:fill="FFFFFF"/>
        </w:rPr>
        <w:t xml:space="preserve">Для точности оценки регрессии как линейной, так и многомерной модели можно воспользоваться методом наименьших квадратов. </w:t>
      </w:r>
      <w:r w:rsidRPr="00F469EF">
        <w:rPr>
          <w:color w:val="000000"/>
          <w:sz w:val="28"/>
          <w:szCs w:val="28"/>
        </w:rPr>
        <w:t xml:space="preserve">Основной проблемой многомерной линейной регрессии является вырожденность, или, в более общем случае, мультиколлинеарность матрицы </w:t>
      </w:r>
      <m:oMath>
        <m:sSup>
          <m:sSupPr>
            <m:ctrlPr>
              <w:rPr>
                <w:rFonts w:ascii="Cambria Math" w:hAnsi="Cambria Math"/>
                <w:i/>
                <w:color w:val="000000"/>
                <w:sz w:val="28"/>
                <w:szCs w:val="28"/>
                <w:vertAlign w:val="superscript"/>
              </w:rPr>
            </m:ctrlPr>
          </m:sSupPr>
          <m:e>
            <m:r>
              <w:rPr>
                <w:rFonts w:ascii="Cambria Math" w:hAnsi="Cambria Math"/>
                <w:color w:val="000000"/>
                <w:sz w:val="28"/>
                <w:szCs w:val="28"/>
              </w:rPr>
              <m:t>F</m:t>
            </m:r>
            <m:ctrlPr>
              <w:rPr>
                <w:rFonts w:ascii="Cambria Math" w:hAnsi="Cambria Math"/>
                <w:i/>
                <w:color w:val="000000"/>
                <w:sz w:val="28"/>
                <w:szCs w:val="28"/>
              </w:rPr>
            </m:ctrlPr>
          </m:e>
          <m:sup>
            <m:r>
              <w:rPr>
                <w:rFonts w:ascii="Cambria Math" w:hAnsi="Cambria Math"/>
                <w:color w:val="000000"/>
                <w:sz w:val="28"/>
                <w:szCs w:val="28"/>
                <w:vertAlign w:val="superscript"/>
              </w:rPr>
              <m:t>T</m:t>
            </m:r>
          </m:sup>
        </m:sSup>
        <m:r>
          <w:rPr>
            <w:rFonts w:ascii="Cambria Math" w:hAnsi="Cambria Math"/>
            <w:color w:val="000000"/>
            <w:sz w:val="28"/>
            <w:szCs w:val="28"/>
          </w:rPr>
          <m:t>F</m:t>
        </m:r>
      </m:oMath>
      <w:r w:rsidRPr="00F469EF">
        <w:rPr>
          <w:color w:val="000000"/>
          <w:sz w:val="28"/>
          <w:szCs w:val="28"/>
        </w:rPr>
        <w:t xml:space="preserve">, которую приходится обращать. Подобные проблемы возникают, когда среди признаков </w:t>
      </w:r>
      <m:oMath>
        <m:sSub>
          <m:sSubPr>
            <m:ctrlPr>
              <w:rPr>
                <w:rFonts w:ascii="Cambria Math" w:hAnsi="Cambria Math"/>
                <w:i/>
                <w:color w:val="000000"/>
                <w:sz w:val="28"/>
                <w:szCs w:val="28"/>
                <w:vertAlign w:val="subscript"/>
              </w:rPr>
            </m:ctrlPr>
          </m:sSubPr>
          <m:e>
            <m:r>
              <w:rPr>
                <w:rFonts w:ascii="Cambria Math" w:hAnsi="Cambria Math"/>
                <w:color w:val="000000"/>
                <w:sz w:val="28"/>
                <w:szCs w:val="28"/>
              </w:rPr>
              <m:t>f</m:t>
            </m:r>
            <m:ctrlPr>
              <w:rPr>
                <w:rFonts w:ascii="Cambria Math" w:hAnsi="Cambria Math"/>
                <w:i/>
                <w:color w:val="000000"/>
                <w:sz w:val="28"/>
                <w:szCs w:val="28"/>
              </w:rPr>
            </m:ctrlPr>
          </m:e>
          <m:sub>
            <m:r>
              <w:rPr>
                <w:rFonts w:ascii="Cambria Math" w:hAnsi="Cambria Math"/>
                <w:color w:val="000000"/>
                <w:sz w:val="28"/>
                <w:szCs w:val="28"/>
                <w:vertAlign w:val="subscript"/>
              </w:rPr>
              <m:t>j</m:t>
            </m:r>
          </m:sub>
        </m:sSub>
        <m:r>
          <w:rPr>
            <w:rFonts w:ascii="Cambria Math" w:hAnsi="Cambria Math"/>
            <w:color w:val="000000"/>
            <w:sz w:val="28"/>
            <w:szCs w:val="28"/>
          </w:rPr>
          <m:t>(x)</m:t>
        </m:r>
      </m:oMath>
      <w:r w:rsidR="007B1F59">
        <w:rPr>
          <w:color w:val="000000"/>
          <w:sz w:val="28"/>
          <w:szCs w:val="28"/>
        </w:rPr>
        <w:t xml:space="preserve"> есть почти линейно зависимые. </w:t>
      </w:r>
      <w:r w:rsidRPr="00F469EF">
        <w:rPr>
          <w:color w:val="000000"/>
          <w:sz w:val="28"/>
          <w:szCs w:val="28"/>
        </w:rPr>
        <w:t>Мультиколлинеарность матрицы определяется её </w:t>
      </w:r>
      <w:r w:rsidRPr="00F469EF">
        <w:rPr>
          <w:iCs/>
          <w:color w:val="000000"/>
          <w:sz w:val="28"/>
          <w:szCs w:val="28"/>
        </w:rPr>
        <w:t>числом обусловленности</w:t>
      </w:r>
      <w:r w:rsidRPr="00F469EF">
        <w:rPr>
          <w:color w:val="000000"/>
          <w:sz w:val="28"/>
          <w:szCs w:val="28"/>
        </w:rPr>
        <w:t>:</w:t>
      </w:r>
    </w:p>
    <w:p w14:paraId="3BD1983F" w14:textId="77777777" w:rsidR="00F7189D" w:rsidRPr="00F469EF" w:rsidRDefault="00F7189D" w:rsidP="00F7189D">
      <w:pPr>
        <w:shd w:val="clear" w:color="auto" w:fill="FFFFFF"/>
        <w:spacing w:after="24" w:line="360" w:lineRule="auto"/>
        <w:ind w:left="720" w:firstLine="709"/>
        <w:jc w:val="center"/>
        <w:rPr>
          <w:rFonts w:ascii="Times New Roman" w:hAnsi="Times New Roman" w:cs="Times New Roman"/>
          <w:color w:val="000000"/>
          <w:sz w:val="28"/>
          <w:szCs w:val="28"/>
        </w:rPr>
      </w:pPr>
      <m:oMath>
        <m:r>
          <w:rPr>
            <w:rFonts w:ascii="Cambria Math" w:hAnsi="Cambria Math" w:cs="Times New Roman"/>
            <w:color w:val="000000"/>
            <w:sz w:val="28"/>
            <w:szCs w:val="28"/>
          </w:rPr>
          <m:t>μ</m:t>
        </m:r>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e>
              <m:sup>
                <m:r>
                  <w:rPr>
                    <w:rFonts w:ascii="Cambria Math" w:hAnsi="Cambria Math" w:cs="Times New Roman"/>
                    <w:color w:val="000000"/>
                    <w:sz w:val="28"/>
                    <w:szCs w:val="28"/>
                  </w:rPr>
                  <m:t>-1</m:t>
                </m:r>
              </m:sup>
            </m:sSup>
          </m:e>
        </m:d>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den>
        </m:f>
      </m:oMath>
      <w:r w:rsidRPr="00F469EF">
        <w:rPr>
          <w:rFonts w:ascii="Times New Roman" w:hAnsi="Times New Roman" w:cs="Times New Roman"/>
          <w:color w:val="000000"/>
          <w:sz w:val="28"/>
          <w:szCs w:val="28"/>
        </w:rPr>
        <w:t>,</w:t>
      </w:r>
    </w:p>
    <w:p w14:paraId="72CA6B0C" w14:textId="73B29B7D" w:rsidR="00F7189D" w:rsidRPr="00F469EF" w:rsidRDefault="00F7189D" w:rsidP="00F7189D">
      <w:pPr>
        <w:shd w:val="clear" w:color="auto" w:fill="FFFFFF"/>
        <w:spacing w:after="24" w:line="360" w:lineRule="auto"/>
        <w:jc w:val="both"/>
        <w:rPr>
          <w:rFonts w:ascii="Times New Roman" w:hAnsi="Times New Roman" w:cs="Times New Roman"/>
          <w:color w:val="000000"/>
          <w:sz w:val="28"/>
          <w:szCs w:val="28"/>
        </w:rPr>
      </w:pPr>
      <w:r w:rsidRPr="00F469EF">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λ</m:t>
        </m:r>
      </m:oMath>
      <w:r w:rsidRPr="00F469EF">
        <w:rPr>
          <w:rFonts w:ascii="Times New Roman" w:hAnsi="Times New Roman" w:cs="Times New Roman"/>
          <w:color w:val="000000"/>
          <w:sz w:val="28"/>
          <w:szCs w:val="28"/>
        </w:rPr>
        <w:t xml:space="preserve"> — собственные значения матрицы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Чем больше число обусловленности, тем ближе матрица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к вырожденной и тем неустойчивее обратная к ней матрица. Плохая обусловленность матрицы: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r>
          <w:rPr>
            <w:rFonts w:ascii="Cambria Math" w:hAnsi="Cambria Math" w:cs="Times New Roman"/>
            <w:color w:val="000000"/>
            <w:sz w:val="28"/>
            <w:szCs w:val="28"/>
          </w:rPr>
          <m:t xml:space="preserve"> &lt;&lt; </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oMath>
      <w:r w:rsidRPr="00F469EF">
        <w:rPr>
          <w:rFonts w:ascii="Times New Roman" w:hAnsi="Times New Roman" w:cs="Times New Roman"/>
          <w:color w:val="000000"/>
          <w:sz w:val="28"/>
          <w:szCs w:val="28"/>
        </w:rPr>
        <w:t xml:space="preserve">. Матрицу принято считать плохо обусловленной, если её число обусловленности превышает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3</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6</m:t>
            </m:r>
          </m:sup>
        </m:sSup>
      </m:oMath>
      <w:r w:rsidRPr="00F469EF">
        <w:rPr>
          <w:rFonts w:ascii="Times New Roman" w:hAnsi="Times New Roman" w:cs="Times New Roman"/>
          <w:color w:val="000000"/>
          <w:sz w:val="28"/>
          <w:szCs w:val="28"/>
        </w:rPr>
        <w:t>.</w:t>
      </w:r>
      <w:r w:rsidRPr="00F469EF">
        <w:rPr>
          <w:rFonts w:ascii="Times New Roman" w:eastAsiaTheme="minorEastAsia" w:hAnsi="Times New Roman" w:cs="Times New Roman"/>
          <w:sz w:val="28"/>
          <w:szCs w:val="28"/>
          <w:shd w:val="clear" w:color="auto" w:fill="FFFFFF"/>
        </w:rPr>
        <w:t xml:space="preserve"> [</w:t>
      </w:r>
      <w:r w:rsidR="006107FB" w:rsidRPr="002E69B2">
        <w:rPr>
          <w:rFonts w:ascii="Times New Roman" w:eastAsiaTheme="minorEastAsia" w:hAnsi="Times New Roman" w:cs="Times New Roman"/>
          <w:sz w:val="28"/>
          <w:szCs w:val="28"/>
          <w:shd w:val="clear" w:color="auto" w:fill="FFFFFF"/>
          <w:rPrChange w:id="19" w:author="Иван Слеповичев" w:date="2020-12-15T14:56:00Z">
            <w:rPr>
              <w:rFonts w:ascii="Times New Roman" w:eastAsiaTheme="minorEastAsia" w:hAnsi="Times New Roman" w:cs="Times New Roman"/>
              <w:sz w:val="28"/>
              <w:szCs w:val="28"/>
              <w:shd w:val="clear" w:color="auto" w:fill="FFFFFF"/>
              <w:lang w:val="en-US"/>
            </w:rPr>
          </w:rPrChange>
        </w:rPr>
        <w:t>7</w:t>
      </w:r>
      <w:r w:rsidRPr="00F469EF">
        <w:rPr>
          <w:rFonts w:ascii="Times New Roman" w:eastAsiaTheme="minorEastAsia" w:hAnsi="Times New Roman" w:cs="Times New Roman"/>
          <w:sz w:val="28"/>
          <w:szCs w:val="28"/>
          <w:shd w:val="clear" w:color="auto" w:fill="FFFFFF"/>
        </w:rPr>
        <w:t>]</w:t>
      </w:r>
    </w:p>
    <w:p w14:paraId="5A79941C"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регрессия – это способ нахождения нелинейной модели взаимосвязи между зависимой переменной и набором независимых переменных. В отличие от традиционной линейной регрессии, которая ограничена оценкой линейных моделей, нелинейная регрессия может оценивать модели с произвольными взаимосвязями между независимыми и </w:t>
      </w:r>
      <w:r w:rsidRPr="00F469EF">
        <w:rPr>
          <w:rFonts w:ascii="Times New Roman" w:hAnsi="Times New Roman" w:cs="Times New Roman"/>
          <w:sz w:val="28"/>
          <w:szCs w:val="28"/>
          <w:shd w:val="clear" w:color="auto" w:fill="FFFFFF"/>
        </w:rPr>
        <w:lastRenderedPageBreak/>
        <w:t>зависимыми переменными. Это достигается при помощи итерационных алгоритмов оценки. </w:t>
      </w:r>
    </w:p>
    <w:p w14:paraId="0533CD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модель </w:t>
      </w:r>
      <m:oMath>
        <m:r>
          <w:rPr>
            <w:rFonts w:ascii="Cambria Math" w:hAnsi="Cambria Math" w:cs="Times New Roman"/>
            <w:sz w:val="28"/>
            <w:szCs w:val="28"/>
            <w:shd w:val="clear" w:color="auto" w:fill="FFFFFF"/>
          </w:rPr>
          <m:t>f(x, α)</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α∈</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p</m:t>
            </m:r>
          </m:sup>
        </m:sSup>
      </m:oMath>
      <w:r w:rsidRPr="00F469EF">
        <w:rPr>
          <w:rFonts w:ascii="Times New Roman" w:eastAsiaTheme="minorEastAsia" w:hAnsi="Times New Roman" w:cs="Times New Roman"/>
          <w:sz w:val="28"/>
          <w:szCs w:val="28"/>
          <w:shd w:val="clear" w:color="auto" w:fill="FFFFFF"/>
        </w:rPr>
        <w:t>.</w:t>
      </w:r>
    </w:p>
    <w:p w14:paraId="2F63D8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среднеквадратичного отклонения:</w:t>
      </w:r>
    </w:p>
    <w:p w14:paraId="2484D9B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17A19D2C" w14:textId="0199D77F"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функция </w:t>
      </w:r>
      <m:oMath>
        <m:r>
          <w:rPr>
            <w:rFonts w:ascii="Cambria Math" w:eastAsiaTheme="minorEastAsia" w:hAnsi="Cambria Math" w:cs="Times New Roman"/>
            <w:sz w:val="28"/>
            <w:szCs w:val="28"/>
          </w:rPr>
          <m:t>f</m:t>
        </m:r>
      </m:oMath>
      <w:r w:rsidRPr="00F469EF">
        <w:rPr>
          <w:rFonts w:ascii="Times New Roman" w:eastAsiaTheme="minorEastAsia" w:hAnsi="Times New Roman" w:cs="Times New Roman"/>
          <w:sz w:val="28"/>
          <w:szCs w:val="28"/>
        </w:rPr>
        <w:t xml:space="preserve"> – непрерывно дифференцируема, то можно применить метод стохастического градиента</w:t>
      </w:r>
      <w:r w:rsidR="000D5DA0" w:rsidRP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8</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Для получения наилучших результатов с меньшими затратами на время применяют более трудоёмкий с точки зрения вычислений метод. Этот метод Ньютона-Рафсона можно описать следующими этапами:</w:t>
      </w:r>
    </w:p>
    <w:p w14:paraId="2E176A5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Начальное приближение</w:t>
      </w:r>
    </w:p>
    <w:p w14:paraId="53575EC6" w14:textId="77777777" w:rsidR="00F7189D" w:rsidRPr="00F469EF" w:rsidRDefault="008C33E9" w:rsidP="00F7189D">
      <w:pPr>
        <w:spacing w:after="0" w:line="360" w:lineRule="auto"/>
        <w:ind w:firstLine="709"/>
        <w:jc w:val="center"/>
        <w:rPr>
          <w:rFonts w:ascii="Times New Roman" w:eastAsiaTheme="minorEastAsia" w:hAnsi="Times New Roman" w:cs="Times New Roman"/>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rPr>
              <m:t>0</m:t>
            </m:r>
          </m:sup>
        </m:sSup>
        <m: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 xml:space="preserve">, . . ., </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p</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m:t>
        </m:r>
      </m:oMath>
      <w:r w:rsidR="00F7189D" w:rsidRPr="00F469EF">
        <w:rPr>
          <w:rFonts w:ascii="Times New Roman" w:eastAsiaTheme="minorEastAsia" w:hAnsi="Times New Roman" w:cs="Times New Roman"/>
          <w:sz w:val="28"/>
          <w:szCs w:val="28"/>
          <w:shd w:val="clear" w:color="auto" w:fill="FFFFFF"/>
        </w:rPr>
        <w:t>.</w:t>
      </w:r>
    </w:p>
    <w:p w14:paraId="59DBC39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2. Итерационный процесс</w:t>
      </w:r>
    </w:p>
    <w:p w14:paraId="5EEB8D1C" w14:textId="77777777" w:rsidR="00F7189D" w:rsidRPr="00F469EF" w:rsidRDefault="008C33E9"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e>
            </m:d>
          </m:e>
          <m:sup>
            <m:r>
              <w:rPr>
                <w:rFonts w:ascii="Cambria Math" w:eastAsiaTheme="minorEastAsia" w:hAnsi="Cambria Math" w:cs="Times New Roman"/>
                <w:sz w:val="28"/>
                <w:szCs w:val="28"/>
                <w:shd w:val="clear" w:color="auto" w:fill="FFFFFF"/>
              </w:rPr>
              <m:t>-1</m:t>
            </m:r>
          </m:sup>
        </m:sSup>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00F7189D" w:rsidRPr="00F469EF">
        <w:rPr>
          <w:rFonts w:ascii="Times New Roman" w:eastAsiaTheme="minorEastAsia" w:hAnsi="Times New Roman" w:cs="Times New Roman"/>
          <w:i/>
          <w:sz w:val="28"/>
          <w:szCs w:val="28"/>
          <w:shd w:val="clear" w:color="auto" w:fill="FFFFFF"/>
        </w:rPr>
        <w:t>,</w:t>
      </w:r>
    </w:p>
    <w:p w14:paraId="0D9164C9"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где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 градиент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матрица вторых производных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называется гессианом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oMath>
      <w:r w:rsidRPr="00F469EF">
        <w:rPr>
          <w:rFonts w:ascii="Times New Roman" w:eastAsiaTheme="minorEastAsia" w:hAnsi="Times New Roman" w:cs="Times New Roman"/>
          <w:sz w:val="28"/>
          <w:szCs w:val="28"/>
          <w:shd w:val="clear" w:color="auto" w:fill="FFFFFF"/>
        </w:rPr>
        <w:t xml:space="preserve"> – величина шага (чаще полагают, что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rPr>
          <m:t>=1</m:t>
        </m:r>
      </m:oMath>
      <w:r w:rsidRPr="00F469EF">
        <w:rPr>
          <w:rFonts w:ascii="Times New Roman" w:eastAsiaTheme="minorEastAsia" w:hAnsi="Times New Roman" w:cs="Times New Roman"/>
          <w:sz w:val="28"/>
          <w:szCs w:val="28"/>
          <w:shd w:val="clear" w:color="auto" w:fill="FFFFFF"/>
        </w:rPr>
        <w:t>).</w:t>
      </w:r>
    </w:p>
    <w:p w14:paraId="1DD41EEE"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Линеаризация </w:t>
      </w:r>
      <m:oMath>
        <m:r>
          <w:rPr>
            <w:rFonts w:ascii="Cambria Math" w:hAnsi="Cambria Math" w:cs="Times New Roman"/>
            <w:sz w:val="28"/>
            <w:szCs w:val="28"/>
            <w:shd w:val="clear" w:color="auto" w:fill="FFFFFF"/>
          </w:rPr>
          <m:t>f(</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oMath>
      <w:r w:rsidRPr="00F469EF">
        <w:rPr>
          <w:rFonts w:ascii="Times New Roman" w:eastAsiaTheme="minorEastAsia" w:hAnsi="Times New Roman" w:cs="Times New Roman"/>
          <w:sz w:val="28"/>
          <w:szCs w:val="28"/>
          <w:shd w:val="clear" w:color="auto" w:fill="FFFFFF"/>
        </w:rPr>
        <w:t xml:space="preserve"> в окрестности текущего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α</m:t>
            </m:r>
          </m:e>
          <m:sup>
            <m:r>
              <w:rPr>
                <w:rFonts w:ascii="Cambria Math" w:hAnsi="Cambria Math" w:cs="Times New Roman"/>
                <w:sz w:val="28"/>
                <w:szCs w:val="28"/>
                <w:shd w:val="clear" w:color="auto" w:fill="FFFFFF"/>
              </w:rPr>
              <m:t>t</m:t>
            </m:r>
          </m:sup>
        </m:sSup>
      </m:oMath>
      <w:r w:rsidRPr="00F469EF">
        <w:rPr>
          <w:rFonts w:ascii="Times New Roman" w:eastAsiaTheme="minorEastAsia" w:hAnsi="Times New Roman" w:cs="Times New Roman"/>
          <w:sz w:val="28"/>
          <w:szCs w:val="28"/>
          <w:shd w:val="clear" w:color="auto" w:fill="FFFFFF"/>
        </w:rPr>
        <w:t>:</w:t>
      </w:r>
    </w:p>
    <w:p w14:paraId="6DB354DE" w14:textId="77777777" w:rsidR="00F7189D" w:rsidRPr="00F469EF" w:rsidRDefault="00F7189D" w:rsidP="00F7189D">
      <w:pPr>
        <w:spacing w:after="0" w:line="360" w:lineRule="auto"/>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e>
          </m:d>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lang w:val="en-US"/>
                    </w:rPr>
                  </m:ctrlPr>
                </m:sSupPr>
                <m:e>
                  <m:r>
                    <w:rPr>
                      <w:rFonts w:ascii="Cambria Math" w:hAnsi="Cambria Math" w:cs="Times New Roman"/>
                      <w:sz w:val="28"/>
                      <w:szCs w:val="28"/>
                      <w:shd w:val="clear" w:color="auto" w:fill="FFFFFF"/>
                    </w:rPr>
                    <m:t>α</m:t>
                  </m:r>
                  <m:ctrlPr>
                    <w:rPr>
                      <w:rFonts w:ascii="Cambria Math" w:hAnsi="Cambria Math" w:cs="Times New Roman"/>
                      <w:i/>
                      <w:sz w:val="28"/>
                      <w:szCs w:val="28"/>
                      <w:shd w:val="clear" w:color="auto" w:fill="FFFFFF"/>
                    </w:rPr>
                  </m:ctrlPr>
                </m:e>
                <m:sup>
                  <m:r>
                    <w:rPr>
                      <w:rFonts w:ascii="Cambria Math" w:hAnsi="Cambria Math" w:cs="Times New Roman"/>
                      <w:sz w:val="28"/>
                      <w:szCs w:val="28"/>
                      <w:shd w:val="clear" w:color="auto" w:fill="FFFFFF"/>
                      <w:lang w:val="en-US"/>
                    </w:rPr>
                    <m:t>t</m:t>
                  </m:r>
                </m:sup>
              </m:sSup>
            </m:e>
          </m:d>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j=1</m:t>
              </m:r>
            </m:sub>
            <m:sup>
              <m:r>
                <w:rPr>
                  <w:rFonts w:ascii="Cambria Math" w:hAnsi="Cambria Math" w:cs="Times New Roman"/>
                  <w:sz w:val="28"/>
                  <w:szCs w:val="28"/>
                  <w:shd w:val="clear" w:color="auto" w:fill="FFFFFF"/>
                </w:rPr>
                <m:t>p</m:t>
              </m:r>
            </m:sup>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m:t>
                      </m:r>
                      <m:sSubSup>
                        <m:sSubSupPr>
                          <m:ctrlPr>
                            <w:rPr>
                              <w:rFonts w:ascii="Cambria Math" w:hAnsi="Cambria Math" w:cs="Times New Roman"/>
                              <w:i/>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up>
                          <m:r>
                            <w:rPr>
                              <w:rFonts w:ascii="Cambria Math" w:hAnsi="Cambria Math" w:cs="Times New Roman"/>
                              <w:sz w:val="28"/>
                              <w:szCs w:val="28"/>
                              <w:shd w:val="clear" w:color="auto" w:fill="FFFFFF"/>
                            </w:rPr>
                            <m:t>t</m:t>
                          </m:r>
                        </m:sup>
                      </m:sSubSup>
                    </m:e>
                  </m:d>
                </m:num>
                <m:den>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den>
              </m:f>
            </m:e>
          </m:nary>
          <m:r>
            <m:rPr>
              <m:sty m:val="p"/>
            </m:rPr>
            <w:rPr>
              <w:rFonts w:ascii="Cambria Math" w:eastAsiaTheme="minorEastAsia" w:hAnsi="Cambria Math" w:cs="Times New Roman"/>
              <w:sz w:val="28"/>
              <w:szCs w:val="28"/>
              <w:shd w:val="clear" w:color="auto" w:fill="FFFFFF"/>
            </w:rPr>
            <m:t xml:space="preserve"> </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+ο</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 xml:space="preserve"> .</m:t>
          </m:r>
        </m:oMath>
      </m:oMathPara>
    </w:p>
    <w:p w14:paraId="13CBC2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Метод Ньютона-Гаусса также хорошо помогает в сведении к линейной регрессии, как и метод Ньютона-Рафсона. Однако стоит отметить, что скорость сходимости зависит от выбора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от выбора самой модели, в частности её характеристика по приближению выборки.</w:t>
      </w:r>
    </w:p>
    <w:p w14:paraId="0AF68F9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Матричные обозначения для метода Ньютона-Гаусса:</w:t>
      </w:r>
    </w:p>
    <w:p w14:paraId="2FEFDD1D" w14:textId="77777777" w:rsidR="00F7189D" w:rsidRPr="00F469EF" w:rsidRDefault="008C33E9"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f>
          <m:fPr>
            <m:ctrlPr>
              <w:rPr>
                <w:rFonts w:ascii="Cambria Math" w:eastAsiaTheme="minorEastAsia" w:hAnsi="Cambria Math" w:cs="Times New Roman"/>
                <w:i/>
                <w:sz w:val="28"/>
                <w:szCs w:val="28"/>
                <w:shd w:val="clear" w:color="auto" w:fill="FFFFFF"/>
              </w:rPr>
            </m:ctrlPr>
          </m:fPr>
          <m:num>
            <m:r>
              <w:rPr>
                <w:rFonts w:ascii="Cambria Math" w:eastAsiaTheme="minorEastAsia" w:hAnsi="Cambria Math" w:cs="Times New Roman"/>
                <w:sz w:val="28"/>
                <w:szCs w:val="28"/>
                <w:shd w:val="clear" w:color="auto" w:fill="FFFFFF"/>
              </w:rPr>
              <m:t>∂f</m:t>
            </m:r>
          </m:num>
          <m:den>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den>
        </m:f>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r>
          <w:rPr>
            <w:rFonts w:ascii="Cambria Math" w:eastAsiaTheme="minorEastAsia" w:hAnsi="Cambria Math" w:cs="Times New Roman"/>
            <w:sz w:val="28"/>
            <w:szCs w:val="28"/>
            <w:shd w:val="clear" w:color="auto" w:fill="FFFFFF"/>
          </w:rPr>
          <m:t>)</m:t>
        </m:r>
        <m:m>
          <m:mPr>
            <m:mcs>
              <m:mc>
                <m:mcPr>
                  <m:count m:val="1"/>
                  <m:mcJc m:val="center"/>
                </m:mcPr>
              </m:mc>
            </m:mcs>
            <m:ctrlPr>
              <w:rPr>
                <w:rFonts w:ascii="Cambria Math" w:eastAsiaTheme="minorEastAsia" w:hAnsi="Cambria Math" w:cs="Times New Roman"/>
                <w:i/>
                <w:sz w:val="28"/>
                <w:szCs w:val="28"/>
                <w:shd w:val="clear" w:color="auto" w:fill="FFFFFF"/>
              </w:rPr>
            </m:ctrlPr>
          </m:mPr>
          <m:mr>
            <m:e>
              <m:r>
                <w:rPr>
                  <w:rFonts w:ascii="Cambria Math" w:eastAsiaTheme="minorEastAsia" w:hAnsi="Cambria Math" w:cs="Times New Roman"/>
                  <w:sz w:val="28"/>
                  <w:szCs w:val="28"/>
                  <w:shd w:val="clear" w:color="auto" w:fill="FFFFFF"/>
                </w:rPr>
                <m:t>j=1, p</m:t>
              </m:r>
            </m:e>
          </m:mr>
          <m:mr>
            <m:e>
              <m:r>
                <w:rPr>
                  <w:rFonts w:ascii="Cambria Math" w:eastAsiaTheme="minorEastAsia" w:hAnsi="Cambria Math" w:cs="Times New Roman"/>
                  <w:sz w:val="28"/>
                  <w:szCs w:val="28"/>
                  <w:shd w:val="clear" w:color="auto" w:fill="FFFFFF"/>
                </w:rPr>
                <m:t>i=1,l</m:t>
              </m:r>
            </m:e>
          </m:mr>
        </m:m>
      </m:oMath>
      <w:r w:rsidR="00F7189D" w:rsidRPr="00F469EF">
        <w:rPr>
          <w:rFonts w:ascii="Times New Roman" w:eastAsiaTheme="minorEastAsia" w:hAnsi="Times New Roman" w:cs="Times New Roman"/>
          <w:sz w:val="28"/>
          <w:szCs w:val="28"/>
          <w:shd w:val="clear" w:color="auto" w:fill="FFFFFF"/>
        </w:rPr>
        <w:t xml:space="preserve"> – </w:t>
      </w:r>
      <m:oMath>
        <m:r>
          <w:rPr>
            <w:rFonts w:ascii="Cambria Math" w:eastAsiaTheme="minorEastAsia" w:hAnsi="Cambria Math" w:cs="Times New Roman"/>
            <w:sz w:val="28"/>
            <w:szCs w:val="28"/>
            <w:shd w:val="clear" w:color="auto" w:fill="FFFFFF"/>
          </w:rPr>
          <m:t>l×p</m:t>
        </m:r>
      </m:oMath>
      <w:r w:rsidR="00F7189D" w:rsidRPr="00F469EF">
        <w:rPr>
          <w:rFonts w:ascii="Times New Roman" w:eastAsiaTheme="minorEastAsia" w:hAnsi="Times New Roman" w:cs="Times New Roman"/>
          <w:sz w:val="28"/>
          <w:szCs w:val="28"/>
          <w:shd w:val="clear" w:color="auto" w:fill="FFFFFF"/>
        </w:rPr>
        <w:t>-матрица первых производных;</w:t>
      </w:r>
    </w:p>
    <w:p w14:paraId="20027708" w14:textId="77777777" w:rsidR="00F7189D" w:rsidRPr="00F469EF" w:rsidRDefault="008C33E9"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f</m:t>
                </m:r>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e>
            </m:d>
          </m:e>
          <m:sub>
            <m:r>
              <w:rPr>
                <w:rFonts w:ascii="Cambria Math" w:eastAsiaTheme="minorEastAsia" w:hAnsi="Cambria Math" w:cs="Times New Roman"/>
                <w:sz w:val="28"/>
                <w:szCs w:val="28"/>
                <w:shd w:val="clear" w:color="auto" w:fill="FFFFFF"/>
              </w:rPr>
              <m:t>i=1,l</m:t>
            </m:r>
          </m:sub>
        </m:sSub>
        <m:r>
          <w:rPr>
            <w:rFonts w:ascii="Cambria Math" w:eastAsiaTheme="minorEastAsia" w:hAnsi="Cambria Math" w:cs="Times New Roman"/>
            <w:sz w:val="28"/>
            <w:szCs w:val="28"/>
            <w:shd w:val="clear" w:color="auto" w:fill="FFFFFF"/>
          </w:rPr>
          <m:t xml:space="preserve"> </m:t>
        </m:r>
      </m:oMath>
      <w:r w:rsidR="00F7189D" w:rsidRPr="00F469EF">
        <w:rPr>
          <w:rFonts w:ascii="Times New Roman" w:eastAsiaTheme="minorEastAsia" w:hAnsi="Times New Roman" w:cs="Times New Roman"/>
          <w:sz w:val="28"/>
          <w:szCs w:val="28"/>
          <w:shd w:val="clear" w:color="auto" w:fill="FFFFFF"/>
        </w:rPr>
        <w:t xml:space="preserve"> – вектор значений </w:t>
      </w:r>
      <m:oMath>
        <m:r>
          <w:rPr>
            <w:rFonts w:ascii="Cambria Math" w:eastAsiaTheme="minorEastAsia" w:hAnsi="Cambria Math" w:cs="Times New Roman"/>
            <w:sz w:val="28"/>
            <w:szCs w:val="28"/>
            <w:shd w:val="clear" w:color="auto" w:fill="FFFFFF"/>
          </w:rPr>
          <m:t>f</m:t>
        </m:r>
      </m:oMath>
      <w:r w:rsidR="00F7189D" w:rsidRPr="00F469EF">
        <w:rPr>
          <w:rFonts w:ascii="Times New Roman" w:eastAsiaTheme="minorEastAsia" w:hAnsi="Times New Roman" w:cs="Times New Roman"/>
          <w:sz w:val="28"/>
          <w:szCs w:val="28"/>
          <w:shd w:val="clear" w:color="auto" w:fill="FFFFFF"/>
        </w:rPr>
        <w:t xml:space="preserve">. </w:t>
      </w:r>
    </w:p>
    <w:p w14:paraId="199D2B0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lastRenderedPageBreak/>
        <w:t xml:space="preserve">Формула </w:t>
      </w:r>
      <w:r w:rsidRPr="00F469EF">
        <w:rPr>
          <w:rFonts w:ascii="Times New Roman" w:eastAsiaTheme="minorEastAsia" w:hAnsi="Times New Roman" w:cs="Times New Roman"/>
          <w:sz w:val="28"/>
          <w:szCs w:val="28"/>
          <w:shd w:val="clear" w:color="auto" w:fill="FFFFFF"/>
          <w:lang w:val="en-US"/>
        </w:rPr>
        <w:t>t</w:t>
      </w:r>
      <w:r w:rsidRPr="00F469EF">
        <w:rPr>
          <w:rFonts w:ascii="Times New Roman" w:eastAsiaTheme="minorEastAsia" w:hAnsi="Times New Roman" w:cs="Times New Roman"/>
          <w:sz w:val="28"/>
          <w:szCs w:val="28"/>
          <w:shd w:val="clear" w:color="auto" w:fill="FFFFFF"/>
        </w:rPr>
        <w:t>-й итерации метода Ньютона-Гаусса:</w:t>
      </w:r>
    </w:p>
    <w:p w14:paraId="3D894D97" w14:textId="77777777" w:rsidR="00F7189D" w:rsidRPr="00F469EF" w:rsidRDefault="008C33E9"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rPr>
              <m:t>α</m:t>
            </m:r>
            <m:ctrlPr>
              <w:rPr>
                <w:rFonts w:ascii="Cambria Math" w:eastAsiaTheme="minorEastAsia" w:hAnsi="Cambria Math" w:cs="Times New Roman"/>
                <w:i/>
                <w:sz w:val="28"/>
                <w:szCs w:val="28"/>
                <w:shd w:val="clear" w:color="auto" w:fill="FFFFFF"/>
              </w:rPr>
            </m:ctrlP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shd w:val="clear" w:color="auto" w:fill="FFFFFF"/>
                <w:lang w:val="en-US"/>
              </w:rPr>
            </m:ctrlPr>
          </m:limLowPr>
          <m:e>
            <m:groupChr>
              <m:groupChrPr>
                <m:ctrlPr>
                  <w:rPr>
                    <w:rFonts w:ascii="Cambria Math" w:eastAsiaTheme="minorEastAsia" w:hAnsi="Cambria Math" w:cs="Times New Roman"/>
                    <w:i/>
                    <w:sz w:val="28"/>
                    <w:szCs w:val="28"/>
                    <w:shd w:val="clear" w:color="auto" w:fill="FFFFFF"/>
                    <w:lang w:val="en-US"/>
                  </w:rPr>
                </m:ctrlPr>
              </m:groupChr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rPr>
                      <m:t>h</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e>
                    </m:d>
                  </m:e>
                  <m:sup>
                    <m:r>
                      <w:rPr>
                        <w:rFonts w:ascii="Cambria Math" w:eastAsiaTheme="minorEastAsia" w:hAnsi="Cambria Math" w:cs="Times New Roman"/>
                        <w:sz w:val="28"/>
                        <w:szCs w:val="28"/>
                        <w:shd w:val="clear" w:color="auto" w:fill="FFFFFF"/>
                      </w:rPr>
                      <m:t>-1</m:t>
                    </m:r>
                  </m:sup>
                </m:sSup>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e>
            </m:groupChr>
          </m:e>
          <m:lim>
            <m:r>
              <w:rPr>
                <w:rFonts w:ascii="Cambria Math" w:eastAsiaTheme="minorEastAsia" w:hAnsi="Cambria Math" w:cs="Times New Roman"/>
                <w:sz w:val="28"/>
                <w:szCs w:val="28"/>
                <w:shd w:val="clear" w:color="auto" w:fill="FFFFFF"/>
                <w:lang w:val="en-US"/>
              </w:rPr>
              <m:t>β</m:t>
            </m:r>
          </m:lim>
        </m:limLow>
      </m:oMath>
      <w:r w:rsidR="00F7189D" w:rsidRPr="00F469EF">
        <w:rPr>
          <w:rFonts w:ascii="Times New Roman" w:eastAsiaTheme="minorEastAsia" w:hAnsi="Times New Roman" w:cs="Times New Roman"/>
          <w:i/>
          <w:sz w:val="28"/>
          <w:szCs w:val="28"/>
          <w:shd w:val="clear" w:color="auto" w:fill="FFFFFF"/>
        </w:rPr>
        <w:t>.</w:t>
      </w:r>
    </w:p>
    <w:p w14:paraId="577278B7" w14:textId="77777777" w:rsidR="00F7189D" w:rsidRPr="00F469EF" w:rsidRDefault="00F7189D" w:rsidP="00A56D30">
      <w:pPr>
        <w:spacing w:after="0" w:line="360" w:lineRule="auto"/>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lang w:val="en-US"/>
          </w:rPr>
          <m:t>β</m:t>
        </m:r>
      </m:oMath>
      <w:r w:rsidRPr="00F469EF">
        <w:rPr>
          <w:rFonts w:ascii="Times New Roman" w:eastAsiaTheme="minorEastAsia" w:hAnsi="Times New Roman" w:cs="Times New Roman"/>
          <w:i/>
          <w:sz w:val="28"/>
          <w:szCs w:val="28"/>
          <w:shd w:val="clear" w:color="auto" w:fill="FFFFFF"/>
        </w:rPr>
        <w:t xml:space="preserve"> – </w:t>
      </w:r>
      <w:r w:rsidRPr="00F469EF">
        <w:rPr>
          <w:rFonts w:ascii="Times New Roman" w:eastAsiaTheme="minorEastAsia" w:hAnsi="Times New Roman" w:cs="Times New Roman"/>
          <w:sz w:val="28"/>
          <w:szCs w:val="28"/>
          <w:shd w:val="clear" w:color="auto" w:fill="FFFFFF"/>
        </w:rPr>
        <w:t>это решение задачи многомерной линейной регрессии:</w:t>
      </w:r>
    </w:p>
    <w:p w14:paraId="2657844F" w14:textId="3B7A04A6" w:rsidR="00F7189D" w:rsidRPr="00F469EF" w:rsidRDefault="008C33E9" w:rsidP="007B1F59">
      <w:pPr>
        <w:spacing w:after="0" w:line="360" w:lineRule="auto"/>
        <w:ind w:firstLine="709"/>
        <w:jc w:val="center"/>
        <w:rPr>
          <w:rFonts w:ascii="Arial" w:eastAsiaTheme="minorEastAsia" w:hAnsi="Arial" w:cs="Arial"/>
          <w:color w:val="323232"/>
          <w:sz w:val="28"/>
          <w:szCs w:val="28"/>
          <w:shd w:val="clear" w:color="auto" w:fill="FFFFFF"/>
        </w:rPr>
      </w:pPr>
      <m:oMath>
        <m:sSup>
          <m:sSupPr>
            <m:ctrlPr>
              <w:rPr>
                <w:rFonts w:ascii="Cambria Math" w:eastAsiaTheme="minorEastAsia" w:hAnsi="Cambria Math" w:cs="Times New Roman"/>
                <w:i/>
                <w:sz w:val="28"/>
                <w:szCs w:val="28"/>
                <w:shd w:val="clear" w:color="auto" w:fill="FFFFFF"/>
              </w:rPr>
            </m:ctrlPr>
          </m:sSupPr>
          <m:e>
            <m:d>
              <m:dPr>
                <m:begChr m:val="‖"/>
                <m:endChr m:val="‖"/>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lang w:val="en-US"/>
                  </w:rPr>
                  <m:t>β</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e>
                </m:d>
              </m:e>
            </m:d>
          </m:e>
          <m:sup>
            <m:r>
              <w:rPr>
                <w:rFonts w:ascii="Cambria Math" w:eastAsiaTheme="minorEastAsia" w:hAnsi="Cambria Math" w:cs="Times New Roman"/>
                <w:sz w:val="28"/>
                <w:szCs w:val="28"/>
                <w:shd w:val="clear" w:color="auto" w:fill="FFFFFF"/>
              </w:rPr>
              <m:t>2</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β</m:t>
            </m:r>
          </m:lim>
        </m:limLow>
      </m:oMath>
      <w:r w:rsidR="00F7189D" w:rsidRPr="00F469EF">
        <w:rPr>
          <w:rFonts w:ascii="Times New Roman" w:eastAsiaTheme="minorEastAsia" w:hAnsi="Times New Roman" w:cs="Times New Roman"/>
          <w:i/>
          <w:sz w:val="28"/>
          <w:szCs w:val="28"/>
        </w:rPr>
        <w:t>.</w:t>
      </w:r>
      <w:r w:rsidR="00F7189D" w:rsidRPr="00F469EF">
        <w:rPr>
          <w:rFonts w:ascii="Arial" w:eastAsiaTheme="minorEastAsia" w:hAnsi="Arial" w:cs="Arial"/>
          <w:color w:val="323232"/>
          <w:sz w:val="28"/>
          <w:szCs w:val="28"/>
          <w:shd w:val="clear" w:color="auto" w:fill="FFFFFF"/>
        </w:rPr>
        <w:t xml:space="preserve"> </w:t>
      </w:r>
    </w:p>
    <w:p w14:paraId="067B8BAA" w14:textId="0ACE981F"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20" w:name="_Toc58017201"/>
      <w:bookmarkStart w:id="21" w:name="_Toc59550691"/>
      <w:r w:rsidRPr="001D00FD">
        <w:rPr>
          <w:rFonts w:ascii="Times New Roman" w:hAnsi="Times New Roman" w:cs="Times New Roman"/>
          <w:color w:val="000000" w:themeColor="text1"/>
        </w:rPr>
        <w:t>2.2 Адаптивные методы прогнозирования временных рядов</w:t>
      </w:r>
      <w:bookmarkEnd w:id="20"/>
      <w:bookmarkEnd w:id="21"/>
    </w:p>
    <w:p w14:paraId="4CA9BEBE"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935A7E">
        <w:rPr>
          <w:rFonts w:ascii="Times New Roman" w:hAnsi="Times New Roman" w:cs="Times New Roman"/>
          <w:bCs/>
          <w:color w:val="000000"/>
          <w:sz w:val="28"/>
          <w:szCs w:val="28"/>
          <w:shd w:val="clear" w:color="auto" w:fill="FFFFFF"/>
        </w:rPr>
        <w:t>Адаптивные методы прогнозирования временных рядов</w:t>
      </w:r>
      <w:r w:rsidRPr="00935A7E">
        <w:rPr>
          <w:rFonts w:ascii="Times New Roman" w:hAnsi="Times New Roman" w:cs="Times New Roman"/>
          <w:color w:val="000000"/>
          <w:sz w:val="28"/>
          <w:szCs w:val="28"/>
          <w:shd w:val="clear" w:color="auto" w:fill="FFFFFF"/>
        </w:rPr>
        <w:t> </w:t>
      </w:r>
      <w:r w:rsidRPr="00F469EF">
        <w:rPr>
          <w:rFonts w:ascii="Times New Roman" w:hAnsi="Times New Roman" w:cs="Times New Roman"/>
          <w:color w:val="000000"/>
          <w:sz w:val="28"/>
          <w:szCs w:val="28"/>
          <w:shd w:val="clear" w:color="auto" w:fill="FFFFFF"/>
        </w:rPr>
        <w:t>представляют из себя методы, цель которых заключается в построении самокорректирующихся (самонастраивающихся) экономико-математических моделей, которые способны отражать изменяющиеся во времени условия, учитывать информационную ценность различных членов временной последовательности и давать достаточно точные оценки будущих членов данного ряда. Такие модели предназначаются</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прежде всего</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для краткосрочного прогнозирования.</w:t>
      </w:r>
    </w:p>
    <w:p w14:paraId="27074B87"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Последовательность процесса адаптации в основном выглядит следующим образом. Пусть модель находится в некотором исходном состоянии (т.е. определены текущие значения ее параметров) и по ней делается прогноз. Выжидаем, пока истечет одна единица времени (шаг моделирования), и анализируем, насколько далек результат, полученный по модели, от фактического значения ряда. Ошибка прогнозирования через обратную связь поступает на вход системы и используется моделью в соответствии с ее логикой для перехода из одного состояния в другое с целью большего согласования своего поведения с динамикой ряда. На изменения ряда модель должна отвечать "компенсирующими" изменениями. Затем делается прогноз на следующий момент времени, и весь процесс повторяется.</w:t>
      </w:r>
    </w:p>
    <w:p w14:paraId="5DE93EFA"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Предполагаем, что задан временной ряд: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 xml:space="preserve">, . . .,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n</m:t>
            </m:r>
          </m:sub>
        </m:sSub>
      </m:oMath>
      <w:r w:rsidRPr="00F469EF">
        <w:rPr>
          <w:rFonts w:ascii="Times New Roman" w:eastAsia="Times New Roman" w:hAnsi="Times New Roman" w:cs="Times New Roman"/>
          <w:color w:val="000000"/>
          <w:sz w:val="28"/>
          <w:szCs w:val="28"/>
          <w:lang w:eastAsia="ru-RU"/>
        </w:rPr>
        <w:t xml:space="preserve"> , 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oMath>
      <w:r w:rsidRPr="00F469EF">
        <w:rPr>
          <w:rFonts w:ascii="Times New Roman" w:eastAsia="Times New Roman" w:hAnsi="Times New Roman" w:cs="Times New Roman"/>
          <w:color w:val="000000"/>
          <w:sz w:val="28"/>
          <w:szCs w:val="28"/>
          <w:lang w:eastAsia="ru-RU"/>
        </w:rPr>
        <w:t> - значение временного ряда в момент времени </w:t>
      </w:r>
      <m:oMath>
        <m:r>
          <w:rPr>
            <w:rFonts w:ascii="Cambria Math" w:eastAsia="Times New Roman" w:hAnsi="Cambria Math" w:cs="Times New Roman"/>
            <w:noProof/>
            <w:color w:val="000000"/>
            <w:sz w:val="28"/>
            <w:szCs w:val="28"/>
            <w:lang w:eastAsia="ru-RU"/>
          </w:rPr>
          <m:t>t</m:t>
        </m:r>
      </m:oMath>
      <w:r w:rsidRPr="00F469EF">
        <w:rPr>
          <w:rFonts w:ascii="Times New Roman" w:eastAsia="Times New Roman" w:hAnsi="Times New Roman" w:cs="Times New Roman"/>
          <w:color w:val="000000"/>
          <w:sz w:val="28"/>
          <w:szCs w:val="28"/>
          <w:lang w:eastAsia="ru-RU"/>
        </w:rPr>
        <w:t>. </w:t>
      </w: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eastAsia="ru-RU"/>
                  </w:rPr>
                  <m:t>x</m:t>
                </m:r>
              </m:e>
            </m:acc>
          </m:e>
          <m:sub>
            <m:r>
              <w:rPr>
                <w:rFonts w:ascii="Cambria Math" w:eastAsia="Times New Roman" w:hAnsi="Cambria Math" w:cs="Times New Roman"/>
                <w:color w:val="000000"/>
                <w:sz w:val="28"/>
                <w:szCs w:val="28"/>
                <w:lang w:eastAsia="ru-RU"/>
              </w:rPr>
              <m:t>τ</m:t>
            </m:r>
          </m:sub>
        </m:sSub>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 - прогноз значения временного ряда в момент времени </w:t>
      </w:r>
      <m:oMath>
        <m:r>
          <w:rPr>
            <w:rFonts w:ascii="Cambria Math" w:eastAsia="Times New Roman" w:hAnsi="Cambria Math" w:cs="Times New Roman"/>
            <w:color w:val="000000"/>
            <w:sz w:val="28"/>
            <w:szCs w:val="28"/>
            <w:lang w:eastAsia="ru-RU"/>
          </w:rPr>
          <m:t>t+τ</m:t>
        </m:r>
      </m:oMath>
      <w:r w:rsidRPr="00F469EF">
        <w:rPr>
          <w:rFonts w:ascii="Times New Roman" w:eastAsia="Times New Roman" w:hAnsi="Times New Roman" w:cs="Times New Roman"/>
          <w:color w:val="000000"/>
          <w:sz w:val="28"/>
          <w:szCs w:val="28"/>
          <w:lang w:eastAsia="ru-RU"/>
        </w:rPr>
        <w:t>, сделанное в момент времени </w:t>
      </w:r>
      <m:oMath>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w:t>
      </w:r>
    </w:p>
    <w:p w14:paraId="5821DAD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Простейшие адаптивные модели:</w:t>
      </w:r>
    </w:p>
    <w:p w14:paraId="25D5DBD3"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lastRenderedPageBreak/>
        <w:t>1. экспоненциальное сглаживание, Модель Брауна;</w:t>
      </w:r>
    </w:p>
    <w:p w14:paraId="185F067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2. модели линейного роста, которые включают в себя  Модель Хольта, модель линейного роста Брауна, модель прогнозирования Дж. Бокса и Г. Дженкинса;</w:t>
      </w:r>
    </w:p>
    <w:p w14:paraId="1087004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3. сезонные модели: модель Хольта-Уинтерса, модель Тейла-Вейджа.</w:t>
      </w:r>
    </w:p>
    <w:p w14:paraId="2621AA56"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При экспоненциальном сглаживании, в частности при Модели Брауна, предполагается, что ряд генерируется моделью, которая записана следующей формулой:</w:t>
      </w:r>
    </w:p>
    <w:p w14:paraId="74906E38" w14:textId="77777777" w:rsidR="00F7189D" w:rsidRPr="00F469EF" w:rsidRDefault="008C33E9" w:rsidP="00F7189D">
      <w:pPr>
        <w:shd w:val="clear" w:color="auto" w:fill="FFFFFF"/>
        <w:spacing w:after="0" w:line="360" w:lineRule="auto"/>
        <w:ind w:firstLine="709"/>
        <w:jc w:val="center"/>
        <w:rPr>
          <w:rFonts w:ascii="Times New Roman" w:eastAsia="Times New Roman" w:hAnsi="Times New Roman" w:cs="Times New Roman"/>
          <w:i/>
          <w:color w:val="000000"/>
          <w:sz w:val="28"/>
          <w:szCs w:val="28"/>
          <w:lang w:eastAsia="ru-RU"/>
        </w:rPr>
      </w:pP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00F7189D" w:rsidRPr="00F469EF">
        <w:rPr>
          <w:rFonts w:ascii="Times New Roman" w:eastAsia="Times New Roman" w:hAnsi="Times New Roman" w:cs="Times New Roman"/>
          <w:i/>
          <w:color w:val="000000"/>
          <w:sz w:val="28"/>
          <w:szCs w:val="28"/>
          <w:lang w:eastAsia="ru-RU"/>
        </w:rPr>
        <w:t>.</w:t>
      </w:r>
    </w:p>
    <w:p w14:paraId="63E15766" w14:textId="4A5E54E9" w:rsidR="00F7189D" w:rsidRPr="00F469EF" w:rsidRDefault="00F7189D" w:rsidP="00F7189D">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В этой формуле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 есть варьирующий по времени средний уровень ряда,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выступает в качестве белого шума. Прогноз временного ряда получается по формуле:</w:t>
      </w:r>
    </w:p>
    <w:p w14:paraId="56E2C409" w14:textId="77777777" w:rsidR="00F7189D" w:rsidRPr="00F469EF" w:rsidRDefault="008C33E9" w:rsidP="00F7189D">
      <w:pPr>
        <w:shd w:val="clear" w:color="auto" w:fill="FFFFFF"/>
        <w:spacing w:after="0" w:line="360" w:lineRule="auto"/>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val="en-US" w:eastAsia="ru-RU"/>
                  </w:rPr>
                  <m:t>x</m:t>
                </m:r>
              </m:e>
            </m:acc>
          </m:e>
          <m:sub>
            <m:r>
              <w:rPr>
                <w:rFonts w:ascii="Cambria Math" w:eastAsia="Times New Roman" w:hAnsi="Cambria Math" w:cs="Times New Roman"/>
                <w:color w:val="000000"/>
                <w:sz w:val="28"/>
                <w:szCs w:val="28"/>
                <w:lang w:eastAsia="ru-RU"/>
              </w:rPr>
              <m:t>τ</m:t>
            </m:r>
          </m:sub>
        </m:sSub>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t</m:t>
            </m:r>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00F7189D" w:rsidRPr="00F469EF">
        <w:rPr>
          <w:rFonts w:ascii="Times New Roman" w:eastAsia="Times New Roman" w:hAnsi="Times New Roman" w:cs="Times New Roman"/>
          <w:color w:val="000000"/>
          <w:sz w:val="28"/>
          <w:szCs w:val="28"/>
          <w:lang w:eastAsia="ru-RU"/>
        </w:rPr>
        <w:t>,</w:t>
      </w:r>
    </w:p>
    <w:p w14:paraId="54878142" w14:textId="3E010554" w:rsidR="00F7189D" w:rsidRPr="006346C6" w:rsidRDefault="007B1F59">
      <w:pPr>
        <w:jc w:val="both"/>
        <w:rPr>
          <w:rFonts w:ascii="Times New Roman" w:hAnsi="Times New Roman" w:cs="Times New Roman"/>
          <w:b/>
          <w:i/>
          <w:sz w:val="28"/>
          <w:szCs w:val="28"/>
          <w:lang w:eastAsia="ru-RU"/>
          <w:rPrChange w:id="22" w:author="Учетная запись Майкрософт" w:date="2020-12-16T10:01:00Z">
            <w:rPr>
              <w:rFonts w:ascii="Times New Roman" w:hAnsi="Times New Roman" w:cs="Times New Roman"/>
              <w:b w:val="0"/>
              <w:i w:val="0"/>
              <w:color w:val="000000"/>
              <w:sz w:val="28"/>
              <w:szCs w:val="28"/>
              <w:lang w:val="en-US" w:eastAsia="ru-RU"/>
            </w:rPr>
          </w:rPrChange>
        </w:rPr>
        <w:pPrChange w:id="23" w:author="Учетная запись Майкрософт" w:date="2020-12-16T10:02:00Z">
          <w:pPr>
            <w:pStyle w:val="4"/>
            <w:shd w:val="clear" w:color="auto" w:fill="FFFFFF"/>
            <w:spacing w:before="0" w:line="360" w:lineRule="auto"/>
          </w:pPr>
        </w:pPrChange>
      </w:pPr>
      <w:r w:rsidRPr="006346C6">
        <w:rPr>
          <w:rFonts w:ascii="Times New Roman" w:hAnsi="Times New Roman" w:cs="Times New Roman"/>
          <w:color w:val="222222"/>
          <w:sz w:val="28"/>
          <w:szCs w:val="28"/>
          <w:rPrChange w:id="24" w:author="Учетная запись Майкрософт" w:date="2020-12-16T10:01:00Z">
            <w:rPr>
              <w:b w:val="0"/>
              <w:bCs w:val="0"/>
              <w:i w:val="0"/>
              <w:iCs w:val="0"/>
              <w:color w:val="222222"/>
            </w:rPr>
          </w:rPrChange>
        </w:rPr>
        <w:t xml:space="preserve">где </w:t>
      </w:r>
      <w:commentRangeStart w:id="25"/>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Change w:id="26" w:author="Учетная запись Майкрософт" w:date="2020-12-16T10:01:00Z">
                  <w:rPr>
                    <w:rFonts w:ascii="Cambria Math" w:eastAsia="Times New Roman" w:hAnsi="Cambria Math"/>
                    <w:sz w:val="28"/>
                    <w:szCs w:val="28"/>
                    <w:lang w:eastAsia="ru-RU"/>
                  </w:rPr>
                </w:rPrChange>
              </w:rPr>
              <m:t>S</m:t>
            </m:r>
          </m:e>
          <m:sub>
            <m:r>
              <w:rPr>
                <w:rFonts w:ascii="Cambria Math" w:eastAsia="Times New Roman" w:hAnsi="Cambria Math" w:cs="Times New Roman"/>
                <w:sz w:val="28"/>
                <w:szCs w:val="28"/>
                <w:lang w:eastAsia="ru-RU"/>
                <w:rPrChange w:id="27" w:author="Учетная запись Майкрософт" w:date="2020-12-16T10:01:00Z">
                  <w:rPr>
                    <w:rFonts w:ascii="Cambria Math" w:eastAsia="Times New Roman" w:hAnsi="Cambria Math"/>
                    <w:sz w:val="28"/>
                    <w:szCs w:val="28"/>
                    <w:lang w:eastAsia="ru-RU"/>
                  </w:rPr>
                </w:rPrChange>
              </w:rPr>
              <m:t>t</m:t>
            </m:r>
          </m:sub>
        </m:sSub>
      </m:oMath>
      <w:r w:rsidRPr="006346C6">
        <w:rPr>
          <w:rFonts w:ascii="Times New Roman" w:hAnsi="Times New Roman" w:cs="Times New Roman"/>
          <w:sz w:val="28"/>
          <w:szCs w:val="28"/>
          <w:lang w:eastAsia="ru-RU"/>
          <w:rPrChange w:id="28" w:author="Учетная запись Майкрософт" w:date="2020-12-16T10:01:00Z">
            <w:rPr>
              <w:b w:val="0"/>
              <w:bCs w:val="0"/>
              <w:i w:val="0"/>
              <w:iCs w:val="0"/>
              <w:lang w:eastAsia="ru-RU"/>
            </w:rPr>
          </w:rPrChange>
        </w:rPr>
        <w:t xml:space="preserve"> </w:t>
      </w:r>
      <w:commentRangeEnd w:id="25"/>
      <w:r w:rsidR="000F299A" w:rsidRPr="006346C6">
        <w:rPr>
          <w:rStyle w:val="af0"/>
          <w:rFonts w:ascii="Times New Roman" w:hAnsi="Times New Roman" w:cs="Times New Roman"/>
          <w:sz w:val="28"/>
          <w:szCs w:val="28"/>
          <w:rPrChange w:id="29" w:author="Учетная запись Майкрософт" w:date="2020-12-16T10:01:00Z">
            <w:rPr>
              <w:rStyle w:val="af0"/>
            </w:rPr>
          </w:rPrChange>
        </w:rPr>
        <w:commentReference w:id="25"/>
      </w:r>
      <w:r w:rsidRPr="006346C6">
        <w:rPr>
          <w:rFonts w:ascii="Times New Roman" w:hAnsi="Times New Roman" w:cs="Times New Roman"/>
          <w:sz w:val="28"/>
          <w:szCs w:val="28"/>
          <w:lang w:eastAsia="ru-RU"/>
          <w:rPrChange w:id="30" w:author="Учетная запись Майкрософт" w:date="2020-12-16T10:01:00Z">
            <w:rPr>
              <w:b w:val="0"/>
              <w:bCs w:val="0"/>
              <w:i w:val="0"/>
              <w:iCs w:val="0"/>
              <w:lang w:eastAsia="ru-RU"/>
            </w:rPr>
          </w:rPrChange>
        </w:rPr>
        <w:t xml:space="preserve">– </w:t>
      </w:r>
      <w:r w:rsidR="00F7189D" w:rsidRPr="006346C6">
        <w:rPr>
          <w:rFonts w:ascii="Times New Roman" w:hAnsi="Times New Roman" w:cs="Times New Roman"/>
          <w:sz w:val="28"/>
          <w:szCs w:val="28"/>
          <w:lang w:eastAsia="ru-RU"/>
          <w:rPrChange w:id="31" w:author="Учетная запись Майкрософт" w:date="2020-12-16T10:01:00Z">
            <w:rPr>
              <w:b w:val="0"/>
              <w:bCs w:val="0"/>
              <w:i w:val="0"/>
              <w:iCs w:val="0"/>
              <w:lang w:eastAsia="ru-RU"/>
            </w:rPr>
          </w:rPrChange>
        </w:rPr>
        <w:t>значение экспоненциальной средней в момент времени</w:t>
      </w:r>
      <w:r w:rsidRPr="006346C6">
        <w:rPr>
          <w:rFonts w:ascii="Times New Roman" w:hAnsi="Times New Roman" w:cs="Times New Roman"/>
          <w:sz w:val="28"/>
          <w:szCs w:val="28"/>
          <w:lang w:eastAsia="ru-RU"/>
          <w:rPrChange w:id="32" w:author="Учетная запись Майкрософт" w:date="2020-12-16T10:01:00Z">
            <w:rPr>
              <w:b w:val="0"/>
              <w:bCs w:val="0"/>
              <w:i w:val="0"/>
              <w:iCs w:val="0"/>
              <w:lang w:eastAsia="ru-RU"/>
            </w:rPr>
          </w:rPrChange>
        </w:rPr>
        <w:t xml:space="preserve"> </w:t>
      </w:r>
      <m:oMath>
        <m:r>
          <w:rPr>
            <w:rFonts w:ascii="Cambria Math" w:hAnsi="Cambria Math" w:cs="Times New Roman"/>
            <w:sz w:val="28"/>
            <w:szCs w:val="28"/>
            <w:lang w:eastAsia="ru-RU"/>
            <w:rPrChange w:id="33" w:author="Учетная запись Майкрософт" w:date="2020-12-16T10:01:00Z">
              <w:rPr>
                <w:rFonts w:ascii="Cambria Math" w:hAnsi="Cambria Math"/>
                <w:sz w:val="28"/>
                <w:szCs w:val="28"/>
                <w:lang w:eastAsia="ru-RU"/>
              </w:rPr>
            </w:rPrChange>
          </w:rPr>
          <m:t>t</m:t>
        </m:r>
      </m:oMath>
      <w:r w:rsidR="00F7189D" w:rsidRPr="006346C6">
        <w:rPr>
          <w:rFonts w:ascii="Times New Roman" w:hAnsi="Times New Roman" w:cs="Times New Roman"/>
          <w:sz w:val="28"/>
          <w:szCs w:val="28"/>
          <w:lang w:eastAsia="ru-RU"/>
          <w:rPrChange w:id="34" w:author="Учетная запись Майкрософт" w:date="2020-12-16T10:01:00Z">
            <w:rPr>
              <w:b w:val="0"/>
              <w:bCs w:val="0"/>
              <w:i w:val="0"/>
              <w:iCs w:val="0"/>
              <w:lang w:eastAsia="ru-RU"/>
            </w:rPr>
          </w:rPrChange>
        </w:rPr>
        <w:t>.</w:t>
      </w:r>
      <m:oMath>
        <m:r>
          <w:rPr>
            <w:rFonts w:ascii="Cambria Math" w:eastAsia="Times New Roman" w:hAnsi="Cambria Math" w:cs="Times New Roman"/>
            <w:sz w:val="28"/>
            <w:szCs w:val="28"/>
            <w:lang w:eastAsia="ru-RU"/>
            <w:rPrChange w:id="35" w:author="Учетная запись Майкрософт" w:date="2020-12-16T10:01:00Z">
              <w:rPr>
                <w:rFonts w:ascii="Cambria Math" w:eastAsia="Times New Roman" w:hAnsi="Cambria Math"/>
                <w:sz w:val="28"/>
                <w:szCs w:val="28"/>
                <w:lang w:eastAsia="ru-RU"/>
              </w:rPr>
            </w:rPrChange>
          </w:rPr>
          <m:t xml:space="preserve"> </m:t>
        </m:r>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Change w:id="36" w:author="Учетная запись Майкрософт" w:date="2020-12-16T10:01:00Z">
                  <w:rPr>
                    <w:rFonts w:ascii="Cambria Math" w:eastAsia="Times New Roman" w:hAnsi="Cambria Math"/>
                    <w:sz w:val="28"/>
                    <w:szCs w:val="28"/>
                    <w:lang w:eastAsia="ru-RU"/>
                  </w:rPr>
                </w:rPrChange>
              </w:rPr>
              <m:t>S</m:t>
            </m:r>
          </m:e>
          <m:sub>
            <m:r>
              <w:rPr>
                <w:rFonts w:ascii="Cambria Math" w:eastAsia="Times New Roman" w:hAnsi="Cambria Math" w:cs="Times New Roman"/>
                <w:sz w:val="28"/>
                <w:szCs w:val="28"/>
                <w:lang w:eastAsia="ru-RU"/>
                <w:rPrChange w:id="37" w:author="Учетная запись Майкрософт" w:date="2020-12-16T10:01:00Z">
                  <w:rPr>
                    <w:rFonts w:ascii="Cambria Math" w:eastAsia="Times New Roman" w:hAnsi="Cambria Math"/>
                    <w:sz w:val="28"/>
                    <w:szCs w:val="28"/>
                    <w:lang w:eastAsia="ru-RU"/>
                  </w:rPr>
                </w:rPrChange>
              </w:rPr>
              <m:t>t</m:t>
            </m:r>
          </m:sub>
        </m:sSub>
      </m:oMath>
      <w:r w:rsidR="00F7189D" w:rsidRPr="006346C6">
        <w:rPr>
          <w:rFonts w:ascii="Times New Roman" w:hAnsi="Times New Roman" w:cs="Times New Roman"/>
          <w:sz w:val="28"/>
          <w:szCs w:val="28"/>
          <w:lang w:eastAsia="ru-RU"/>
          <w:rPrChange w:id="38" w:author="Учетная запись Майкрософт" w:date="2020-12-16T10:01:00Z">
            <w:rPr>
              <w:b w:val="0"/>
              <w:bCs w:val="0"/>
              <w:i w:val="0"/>
              <w:iCs w:val="0"/>
              <w:lang w:eastAsia="ru-RU"/>
            </w:rPr>
          </w:rPrChange>
        </w:rPr>
        <w:t xml:space="preserve"> </w:t>
      </w:r>
      <w:r w:rsidRPr="006346C6">
        <w:rPr>
          <w:rFonts w:ascii="Times New Roman" w:hAnsi="Times New Roman" w:cs="Times New Roman"/>
          <w:sz w:val="28"/>
          <w:szCs w:val="28"/>
          <w:lang w:eastAsia="ru-RU"/>
          <w:rPrChange w:id="39" w:author="Учетная запись Майкрософт" w:date="2020-12-16T10:01:00Z">
            <w:rPr>
              <w:b w:val="0"/>
              <w:bCs w:val="0"/>
              <w:i w:val="0"/>
              <w:iCs w:val="0"/>
              <w:lang w:eastAsia="ru-RU"/>
            </w:rPr>
          </w:rPrChange>
        </w:rPr>
        <w:t>м</w:t>
      </w:r>
      <w:r w:rsidR="00F7189D" w:rsidRPr="006346C6">
        <w:rPr>
          <w:rFonts w:ascii="Times New Roman" w:hAnsi="Times New Roman" w:cs="Times New Roman"/>
          <w:sz w:val="28"/>
          <w:szCs w:val="28"/>
          <w:lang w:eastAsia="ru-RU"/>
          <w:rPrChange w:id="40" w:author="Учетная запись Майкрософт" w:date="2020-12-16T10:01:00Z">
            <w:rPr>
              <w:b w:val="0"/>
              <w:bCs w:val="0"/>
              <w:i w:val="0"/>
              <w:iCs w:val="0"/>
              <w:lang w:eastAsia="ru-RU"/>
            </w:rPr>
          </w:rPrChange>
        </w:rPr>
        <w:t>ожно найти, используя:</w:t>
      </w:r>
      <w:r w:rsidRPr="006346C6">
        <w:rPr>
          <w:rFonts w:ascii="Times New Roman" w:hAnsi="Times New Roman" w:cs="Times New Roman"/>
          <w:i/>
          <w:sz w:val="28"/>
          <w:szCs w:val="28"/>
          <w:lang w:eastAsia="ru-RU"/>
          <w:rPrChange w:id="41" w:author="Учетная запись Майкрософт" w:date="2020-12-16T10:01:00Z">
            <w:rPr>
              <w:rFonts w:ascii="Times New Roman" w:hAnsi="Times New Roman" w:cs="Times New Roman"/>
              <w:bCs w:val="0"/>
              <w:iCs w:val="0"/>
              <w:color w:val="000000"/>
              <w:sz w:val="28"/>
              <w:szCs w:val="28"/>
              <w:lang w:val="en-US" w:eastAsia="ru-RU"/>
            </w:rPr>
          </w:rPrChange>
        </w:rPr>
        <w:t xml:space="preserve"> </w:t>
      </w:r>
    </w:p>
    <w:p w14:paraId="6D76A1B5" w14:textId="3D9311ED" w:rsidR="00F7189D" w:rsidRPr="006346C6" w:rsidRDefault="008C33E9">
      <w:pPr>
        <w:jc w:val="both"/>
        <w:rPr>
          <w:rFonts w:ascii="Times New Roman" w:hAnsi="Times New Roman" w:cs="Times New Roman"/>
          <w:sz w:val="28"/>
          <w:szCs w:val="28"/>
          <w:lang w:eastAsia="ru-RU"/>
          <w:rPrChange w:id="42" w:author="Учетная запись Майкрософт" w:date="2020-12-16T10:01:00Z">
            <w:rPr>
              <w:lang w:eastAsia="ru-RU"/>
            </w:rPr>
          </w:rPrChange>
        </w:rPr>
        <w:pPrChange w:id="43" w:author="Учетная запись Майкрософт" w:date="2020-12-16T10:02:00Z">
          <w:pPr/>
        </w:pPrChange>
      </w:pPr>
      <m:oMathPara>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 α</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x</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+(1-α</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t-1</m:t>
              </m:r>
            </m:sub>
          </m:sSub>
          <m:r>
            <w:rPr>
              <w:rFonts w:ascii="Cambria Math" w:eastAsia="Times New Roman" w:hAnsi="Cambria Math" w:cs="Times New Roman"/>
              <w:sz w:val="28"/>
              <w:szCs w:val="28"/>
              <w:lang w:eastAsia="ru-RU"/>
            </w:rPr>
            <m:t xml:space="preserve">), </m:t>
          </m:r>
        </m:oMath>
      </m:oMathPara>
    </w:p>
    <w:p w14:paraId="7B2689B2" w14:textId="395E83EE" w:rsidR="00F7189D" w:rsidRPr="006346C6" w:rsidRDefault="007B1F59">
      <w:pPr>
        <w:jc w:val="both"/>
        <w:rPr>
          <w:rFonts w:ascii="Times New Roman" w:hAnsi="Times New Roman" w:cs="Times New Roman"/>
          <w:color w:val="222222"/>
          <w:sz w:val="28"/>
          <w:szCs w:val="28"/>
          <w:rPrChange w:id="44" w:author="Учетная запись Майкрософт" w:date="2020-12-16T10:01:00Z">
            <w:rPr>
              <w:color w:val="222222"/>
            </w:rPr>
          </w:rPrChange>
        </w:rPr>
        <w:pPrChange w:id="45" w:author="Учетная запись Майкрософт" w:date="2020-12-16T10:02:00Z">
          <w:pPr>
            <w:pStyle w:val="4"/>
            <w:shd w:val="clear" w:color="auto" w:fill="FFFFFF"/>
            <w:spacing w:before="0" w:line="360" w:lineRule="auto"/>
            <w:jc w:val="both"/>
          </w:pPr>
        </w:pPrChange>
      </w:pPr>
      <w:r w:rsidRPr="006346C6">
        <w:rPr>
          <w:rFonts w:ascii="Times New Roman" w:hAnsi="Times New Roman" w:cs="Times New Roman"/>
          <w:color w:val="222222"/>
          <w:sz w:val="28"/>
          <w:szCs w:val="28"/>
          <w:rPrChange w:id="46" w:author="Учетная запись Майкрософт" w:date="2020-12-16T10:01:00Z">
            <w:rPr>
              <w:b w:val="0"/>
              <w:bCs w:val="0"/>
              <w:i w:val="0"/>
              <w:iCs w:val="0"/>
              <w:color w:val="222222"/>
            </w:rPr>
          </w:rPrChange>
        </w:rPr>
        <w:t xml:space="preserve">где </w:t>
      </w:r>
      <m:oMath>
        <m:r>
          <w:rPr>
            <w:rFonts w:ascii="Cambria Math" w:hAnsi="Cambria Math" w:cs="Times New Roman"/>
            <w:sz w:val="28"/>
            <w:szCs w:val="28"/>
            <w:lang w:val="en-US" w:eastAsia="ru-RU"/>
            <w:rPrChange w:id="47" w:author="Учетная запись Майкрософт" w:date="2020-12-16T10:01:00Z">
              <w:rPr>
                <w:rFonts w:ascii="Cambria Math" w:hAnsi="Cambria Math"/>
                <w:sz w:val="28"/>
                <w:szCs w:val="28"/>
                <w:lang w:val="en-US" w:eastAsia="ru-RU"/>
              </w:rPr>
            </w:rPrChange>
          </w:rPr>
          <m:t>α</m:t>
        </m:r>
        <m:r>
          <w:rPr>
            <w:rFonts w:ascii="Cambria Math" w:hAnsi="Cambria Math" w:cs="Times New Roman"/>
            <w:sz w:val="28"/>
            <w:szCs w:val="28"/>
            <w:lang w:eastAsia="ru-RU"/>
            <w:rPrChange w:id="48" w:author="Учетная запись Майкрософт" w:date="2020-12-16T10:01:00Z">
              <w:rPr>
                <w:rFonts w:ascii="Cambria Math" w:hAnsi="Cambria Math"/>
                <w:sz w:val="28"/>
                <w:szCs w:val="28"/>
                <w:lang w:eastAsia="ru-RU"/>
              </w:rPr>
            </w:rPrChange>
          </w:rPr>
          <m:t>=</m:t>
        </m:r>
        <m:r>
          <w:rPr>
            <w:rFonts w:ascii="Cambria Math" w:hAnsi="Cambria Math" w:cs="Times New Roman"/>
            <w:sz w:val="28"/>
            <w:szCs w:val="28"/>
            <w:lang w:val="en-US" w:eastAsia="ru-RU"/>
            <w:rPrChange w:id="49" w:author="Учетная запись Майкрософт" w:date="2020-12-16T10:01:00Z">
              <w:rPr>
                <w:rFonts w:ascii="Cambria Math" w:hAnsi="Cambria Math"/>
                <w:sz w:val="28"/>
                <w:szCs w:val="28"/>
                <w:lang w:val="en-US" w:eastAsia="ru-RU"/>
              </w:rPr>
            </w:rPrChange>
          </w:rPr>
          <m:t>const</m:t>
        </m:r>
      </m:oMath>
      <w:r w:rsidRPr="006346C6">
        <w:rPr>
          <w:rFonts w:ascii="Times New Roman" w:hAnsi="Times New Roman" w:cs="Times New Roman"/>
          <w:sz w:val="28"/>
          <w:szCs w:val="28"/>
          <w:lang w:eastAsia="ru-RU"/>
          <w:rPrChange w:id="50" w:author="Учетная запись Майкрософт" w:date="2020-12-16T10:01:00Z">
            <w:rPr>
              <w:b w:val="0"/>
              <w:bCs w:val="0"/>
              <w:i w:val="0"/>
              <w:iCs w:val="0"/>
              <w:lang w:eastAsia="ru-RU"/>
            </w:rPr>
          </w:rPrChange>
        </w:rPr>
        <w:t xml:space="preserve">, </w:t>
      </w:r>
      <m:oMath>
        <m:r>
          <w:rPr>
            <w:rFonts w:ascii="Cambria Math" w:hAnsi="Cambria Math" w:cs="Times New Roman"/>
            <w:sz w:val="28"/>
            <w:szCs w:val="28"/>
            <w:lang w:eastAsia="ru-RU"/>
            <w:rPrChange w:id="51" w:author="Учетная запись Майкрософт" w:date="2020-12-16T10:01:00Z">
              <w:rPr>
                <w:rFonts w:ascii="Cambria Math" w:hAnsi="Cambria Math"/>
                <w:sz w:val="28"/>
                <w:szCs w:val="28"/>
                <w:lang w:eastAsia="ru-RU"/>
              </w:rPr>
            </w:rPrChange>
          </w:rPr>
          <m:t>0&lt;</m:t>
        </m:r>
        <m:r>
          <w:rPr>
            <w:rFonts w:ascii="Cambria Math" w:hAnsi="Cambria Math" w:cs="Times New Roman"/>
            <w:sz w:val="28"/>
            <w:szCs w:val="28"/>
            <w:lang w:val="en-US" w:eastAsia="ru-RU"/>
            <w:rPrChange w:id="52" w:author="Учетная запись Майкрософт" w:date="2020-12-16T10:01:00Z">
              <w:rPr>
                <w:rFonts w:ascii="Cambria Math" w:hAnsi="Cambria Math"/>
                <w:sz w:val="28"/>
                <w:szCs w:val="28"/>
                <w:lang w:val="en-US" w:eastAsia="ru-RU"/>
              </w:rPr>
            </w:rPrChange>
          </w:rPr>
          <m:t>α</m:t>
        </m:r>
        <m:r>
          <w:rPr>
            <w:rFonts w:ascii="Cambria Math" w:hAnsi="Cambria Math" w:cs="Times New Roman"/>
            <w:sz w:val="28"/>
            <w:szCs w:val="28"/>
            <w:lang w:eastAsia="ru-RU"/>
            <w:rPrChange w:id="53" w:author="Учетная запись Майкрософт" w:date="2020-12-16T10:01:00Z">
              <w:rPr>
                <w:rFonts w:ascii="Cambria Math" w:hAnsi="Cambria Math"/>
                <w:sz w:val="28"/>
                <w:szCs w:val="28"/>
                <w:lang w:eastAsia="ru-RU"/>
              </w:rPr>
            </w:rPrChange>
          </w:rPr>
          <m:t>&lt;1</m:t>
        </m:r>
      </m:oMath>
      <w:r w:rsidR="00F7189D" w:rsidRPr="006346C6">
        <w:rPr>
          <w:rFonts w:ascii="Times New Roman" w:hAnsi="Times New Roman" w:cs="Times New Roman"/>
          <w:sz w:val="28"/>
          <w:szCs w:val="28"/>
          <w:lang w:eastAsia="ru-RU"/>
          <w:rPrChange w:id="54" w:author="Учетная запись Майкрософт" w:date="2020-12-16T10:01:00Z">
            <w:rPr>
              <w:b w:val="0"/>
              <w:bCs w:val="0"/>
              <w:i w:val="0"/>
              <w:iCs w:val="0"/>
              <w:lang w:eastAsia="ru-RU"/>
            </w:rPr>
          </w:rPrChange>
        </w:rPr>
        <w:t xml:space="preserve"> представляет из себя параметр сглаживания. </w:t>
      </w:r>
    </w:p>
    <w:p w14:paraId="107D7611"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Главное достоинство такой прогнозной модели состоит в том, что она способна последовательно адаптироваться к новому уровню процесса без значительного реагирования на случайные отклонения.</w:t>
      </w:r>
    </w:p>
    <w:p w14:paraId="38271C2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F469EF">
        <w:rPr>
          <w:rFonts w:ascii="Times New Roman" w:eastAsia="Times New Roman" w:hAnsi="Times New Roman" w:cs="Times New Roman"/>
          <w:sz w:val="28"/>
          <w:szCs w:val="28"/>
          <w:lang w:eastAsia="ru-RU"/>
        </w:rPr>
        <w:t xml:space="preserve">Недостаток: экспоненциальная средняя дает систематическую ошибку, когда временной ряд </w:t>
      </w:r>
      <w:r>
        <w:rPr>
          <w:rFonts w:ascii="Times New Roman" w:eastAsia="Times New Roman" w:hAnsi="Times New Roman" w:cs="Times New Roman"/>
          <w:sz w:val="28"/>
          <w:szCs w:val="28"/>
          <w:lang w:eastAsia="ru-RU"/>
        </w:rPr>
        <w:t>имеет тенденцию линейного роста</w:t>
      </w:r>
    </w:p>
    <w:p w14:paraId="4F6FE3ED" w14:textId="77777777" w:rsidR="00F7189D" w:rsidRPr="001D00F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1D00FD">
        <w:rPr>
          <w:rFonts w:ascii="Times New Roman" w:eastAsia="Times New Roman" w:hAnsi="Times New Roman" w:cs="Times New Roman"/>
          <w:sz w:val="28"/>
          <w:szCs w:val="28"/>
          <w:lang w:eastAsia="ru-RU"/>
        </w:rPr>
        <w:t>Прогноз для моделей линейного роста может быть получен по уравнению:</w:t>
      </w:r>
    </w:p>
    <w:p w14:paraId="1287DA2F"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τ</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hAnsi="Times New Roman" w:cs="Times New Roman"/>
          <w:sz w:val="28"/>
          <w:szCs w:val="28"/>
        </w:rPr>
        <w:t>,</w:t>
      </w:r>
    </w:p>
    <w:p w14:paraId="00CA03D0"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oMath>
      <w:r w:rsidRPr="00F469EF">
        <w:rPr>
          <w:rFonts w:ascii="Times New Roman" w:eastAsiaTheme="minorEastAsia" w:hAnsi="Times New Roman" w:cs="Times New Roman"/>
          <w:sz w:val="28"/>
          <w:szCs w:val="28"/>
          <w:lang w:eastAsia="ru-RU"/>
        </w:rPr>
        <w:t xml:space="preserve">,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Pr="00F469EF">
        <w:rPr>
          <w:rFonts w:ascii="Times New Roman" w:eastAsiaTheme="minorEastAsia" w:hAnsi="Times New Roman" w:cs="Times New Roman"/>
          <w:sz w:val="28"/>
          <w:szCs w:val="28"/>
          <w:lang w:eastAsia="ru-RU"/>
        </w:rPr>
        <w:t xml:space="preserve"> </w:t>
      </w:r>
      <w:r w:rsidRPr="00F469EF">
        <w:rPr>
          <w:rFonts w:ascii="Times New Roman" w:hAnsi="Times New Roman" w:cs="Times New Roman"/>
          <w:sz w:val="28"/>
          <w:szCs w:val="28"/>
        </w:rPr>
        <w:t> – текущие  оценки коэффициентов адаптивного полинома первого порядка.</w:t>
      </w:r>
    </w:p>
    <w:p w14:paraId="6100E1A8"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lastRenderedPageBreak/>
        <w:t>В разных моделях эти коэффициенты вычисляются различными способами. Рассмотрим три модели и методы вычисления оценок коэффициентов адаптивного полинома первого порядка.</w:t>
      </w:r>
    </w:p>
    <w:p w14:paraId="79DDD27B"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 xml:space="preserve">В </w:t>
      </w:r>
      <w:hyperlink r:id="rId9" w:tooltip="Модель Хольта" w:history="1">
        <w:r w:rsidRPr="007B1F59">
          <w:rPr>
            <w:rStyle w:val="a6"/>
            <w:rFonts w:ascii="Times New Roman" w:hAnsi="Times New Roman" w:cs="Times New Roman"/>
            <w:color w:val="auto"/>
            <w:sz w:val="28"/>
            <w:szCs w:val="28"/>
            <w:u w:val="none"/>
          </w:rPr>
          <w:t xml:space="preserve">модели </w:t>
        </w:r>
        <w:r w:rsidRPr="00F469EF">
          <w:rPr>
            <w:rStyle w:val="a6"/>
            <w:rFonts w:ascii="Times New Roman" w:hAnsi="Times New Roman" w:cs="Times New Roman"/>
            <w:color w:val="auto"/>
            <w:sz w:val="28"/>
            <w:szCs w:val="28"/>
          </w:rPr>
          <w:t>Хольта</w:t>
        </w:r>
      </w:hyperlink>
      <w:r w:rsidRPr="00F469EF">
        <w:rPr>
          <w:rFonts w:ascii="Times New Roman" w:hAnsi="Times New Roman" w:cs="Times New Roman"/>
          <w:sz w:val="28"/>
          <w:szCs w:val="28"/>
        </w:rPr>
        <w:t xml:space="preserve"> используются формулы:</w:t>
      </w:r>
    </w:p>
    <w:p w14:paraId="4DE0A5EE"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oMath>
      <w:r w:rsidR="00F7189D" w:rsidRPr="00F469EF">
        <w:rPr>
          <w:rFonts w:ascii="Times New Roman" w:hAnsi="Times New Roman" w:cs="Times New Roman"/>
          <w:noProof/>
          <w:sz w:val="28"/>
          <w:szCs w:val="28"/>
          <w:lang w:eastAsia="ru-RU"/>
        </w:rPr>
        <w:t>,</w:t>
      </w:r>
    </w:p>
    <w:p w14:paraId="3E4A6F02"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noProof/>
          <w:sz w:val="28"/>
          <w:szCs w:val="28"/>
          <w:lang w:eastAsia="ru-RU"/>
        </w:rPr>
        <w:t>,</w:t>
      </w:r>
    </w:p>
    <w:p w14:paraId="48916782" w14:textId="77777777" w:rsidR="00F7189D" w:rsidRPr="00F469EF" w:rsidRDefault="00F7189D" w:rsidP="00F7189D">
      <w:pPr>
        <w:shd w:val="clear" w:color="auto" w:fill="FFFFFF"/>
        <w:spacing w:after="0" w:line="360" w:lineRule="auto"/>
        <w:rPr>
          <w:rFonts w:ascii="Times New Roman" w:hAnsi="Times New Roman" w:cs="Times New Roman"/>
          <w:sz w:val="28"/>
          <w:szCs w:val="28"/>
        </w:rPr>
      </w:pPr>
      <w:r w:rsidRPr="00F469EF">
        <w:rPr>
          <w:rFonts w:ascii="Times New Roman" w:hAnsi="Times New Roman" w:cs="Times New Roman"/>
          <w:sz w:val="28"/>
          <w:szCs w:val="28"/>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hAnsi="Times New Roman" w:cs="Times New Roman"/>
          <w:sz w:val="28"/>
          <w:szCs w:val="28"/>
        </w:rPr>
        <w:t xml:space="preserve"> выступают в качестве параметров адаптации, для которых должно выполняться: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hAnsi="Times New Roman" w:cs="Times New Roman"/>
          <w:sz w:val="28"/>
          <w:szCs w:val="28"/>
        </w:rPr>
        <w:t xml:space="preserve">. </w:t>
      </w:r>
    </w:p>
    <w:p w14:paraId="0D3CC085"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 Если рассматривать модель линейного роста Брауна, стоит отметить, что эта модель является частным случаем модели Хольта и для вычисления оценок применяют:</w:t>
      </w:r>
    </w:p>
    <w:p w14:paraId="6EB25D12"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noProof/>
          <w:sz w:val="28"/>
          <w:szCs w:val="28"/>
          <w:lang w:eastAsia="ru-RU"/>
        </w:rPr>
        <w:t>;</w:t>
      </w:r>
    </w:p>
    <w:p w14:paraId="4BA96291"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sz w:val="28"/>
          <w:szCs w:val="28"/>
        </w:rPr>
        <w:t>,</w:t>
      </w:r>
    </w:p>
    <w:p w14:paraId="3C372539"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Pr="00F469EF">
        <w:rPr>
          <w:rFonts w:ascii="Times New Roman" w:hAnsi="Times New Roman" w:cs="Times New Roman"/>
          <w:sz w:val="28"/>
          <w:szCs w:val="28"/>
        </w:rPr>
        <w:t> – ошибка прогноза, </w:t>
      </w:r>
      <m:oMath>
        <m:r>
          <w:rPr>
            <w:rFonts w:ascii="Cambria Math" w:hAnsi="Cambria Math" w:cs="Times New Roman"/>
            <w:sz w:val="28"/>
            <w:szCs w:val="28"/>
          </w:rPr>
          <m:t>0&lt;</m:t>
        </m:r>
        <m:r>
          <w:rPr>
            <w:rFonts w:ascii="Cambria Math" w:eastAsia="Times New Roman" w:hAnsi="Cambria Math" w:cs="Times New Roman"/>
            <w:sz w:val="28"/>
            <w:szCs w:val="28"/>
            <w:lang w:eastAsia="ru-RU"/>
          </w:rPr>
          <m:t>β&lt;1</m:t>
        </m:r>
      </m:oMath>
      <w:r w:rsidRPr="00F469EF">
        <w:rPr>
          <w:rFonts w:ascii="Times New Roman" w:hAnsi="Times New Roman" w:cs="Times New Roman"/>
          <w:sz w:val="28"/>
          <w:szCs w:val="28"/>
        </w:rPr>
        <w:t> - коэффициент дисконтирования, характеризующий обесценивание данных наблюдения за единицу времени.</w:t>
      </w:r>
    </w:p>
    <w:p w14:paraId="2A9BDFAA"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Для модели прогнозирования Дж.Бокса и Г.Дженкинса справедливы:</w:t>
      </w:r>
    </w:p>
    <w:p w14:paraId="38E03C13"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3</m:t>
            </m:r>
          </m:sub>
        </m:sSub>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val="en-US" w:eastAsia="ru-RU"/>
                  </w:rPr>
                  <m:t>t</m:t>
                </m:r>
                <m:r>
                  <w:rPr>
                    <w:rFonts w:ascii="Cambria Math" w:eastAsia="Times New Roman" w:hAnsi="Cambria Math" w:cs="Times New Roman"/>
                    <w:sz w:val="28"/>
                    <w:szCs w:val="28"/>
                    <w:lang w:eastAsia="ru-RU"/>
                  </w:rPr>
                  <m:t>-1</m:t>
                </m:r>
              </m:sub>
            </m:sSub>
            <m:ctrlPr>
              <w:rPr>
                <w:rFonts w:ascii="Cambria Math" w:eastAsia="Times New Roman" w:hAnsi="Cambria Math" w:cs="Times New Roman"/>
                <w:i/>
                <w:sz w:val="28"/>
                <w:szCs w:val="28"/>
                <w:lang w:val="en-US" w:eastAsia="ru-RU"/>
              </w:rPr>
            </m:ctrlPr>
          </m:e>
        </m:d>
      </m:oMath>
      <w:r w:rsidR="00F7189D" w:rsidRPr="00F469EF">
        <w:rPr>
          <w:rFonts w:ascii="Times New Roman" w:eastAsiaTheme="minorEastAsia" w:hAnsi="Times New Roman" w:cs="Times New Roman"/>
          <w:sz w:val="28"/>
          <w:szCs w:val="28"/>
          <w:lang w:eastAsia="ru-RU"/>
        </w:rPr>
        <w:t>.</w:t>
      </w:r>
    </w:p>
    <w:p w14:paraId="0D6D6B0A"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39B012B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Данная модель не дает преимуществ перед моделью Хольта, так как коэффициент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oMath>
      <w:r w:rsidRPr="00F469EF">
        <w:rPr>
          <w:sz w:val="28"/>
          <w:szCs w:val="28"/>
        </w:rPr>
        <w:t> часто оказывается близким к нулю.</w:t>
      </w:r>
    </w:p>
    <w:p w14:paraId="32CA8CC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sz w:val="28"/>
          <w:szCs w:val="28"/>
        </w:rPr>
        <w:t xml:space="preserve">Рассмотрим сезонные модели. А именно </w:t>
      </w:r>
      <w:r w:rsidRPr="00F469EF">
        <w:rPr>
          <w:sz w:val="28"/>
          <w:szCs w:val="28"/>
          <w:shd w:val="clear" w:color="auto" w:fill="FFFFFF"/>
        </w:rPr>
        <w:t>Модель Хольта-Уинтерса</w:t>
      </w:r>
      <w:r w:rsidRPr="00F469EF">
        <w:rPr>
          <w:sz w:val="28"/>
          <w:szCs w:val="28"/>
        </w:rPr>
        <w:t xml:space="preserve">, которая учитывает </w:t>
      </w:r>
      <w:r w:rsidRPr="00F469EF">
        <w:rPr>
          <w:color w:val="000000"/>
          <w:sz w:val="28"/>
          <w:szCs w:val="28"/>
          <w:shd w:val="clear" w:color="auto" w:fill="FFFFFF"/>
        </w:rPr>
        <w:t>мультипликативный тренд и сезонность</w:t>
      </w:r>
      <w:r w:rsidRPr="00F469EF">
        <w:rPr>
          <w:sz w:val="28"/>
          <w:szCs w:val="28"/>
        </w:rPr>
        <w:t xml:space="preserve">, и </w:t>
      </w:r>
      <w:r w:rsidRPr="00F469EF">
        <w:rPr>
          <w:sz w:val="28"/>
          <w:szCs w:val="28"/>
          <w:shd w:val="clear" w:color="auto" w:fill="FFFFFF"/>
        </w:rPr>
        <w:t>Модель Тейла-Вейджа</w:t>
      </w:r>
      <w:r w:rsidRPr="00F469EF">
        <w:rPr>
          <w:sz w:val="28"/>
          <w:szCs w:val="28"/>
        </w:rPr>
        <w:t xml:space="preserve">, которая, в свою очередь, будет брать во внимание </w:t>
      </w:r>
      <w:r w:rsidRPr="00F469EF">
        <w:rPr>
          <w:color w:val="000000"/>
          <w:sz w:val="28"/>
          <w:szCs w:val="28"/>
          <w:shd w:val="clear" w:color="auto" w:fill="FFFFFF"/>
        </w:rPr>
        <w:t>аддитивный тренд и сезонность.</w:t>
      </w:r>
    </w:p>
    <w:p w14:paraId="1F88BFFC" w14:textId="6029B625"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color w:val="000000"/>
          <w:sz w:val="28"/>
          <w:szCs w:val="28"/>
          <w:shd w:val="clear" w:color="auto" w:fill="FFFFFF"/>
        </w:rPr>
        <w:t xml:space="preserve">Рассматривая Модель </w:t>
      </w:r>
      <w:r w:rsidRPr="00F469EF">
        <w:rPr>
          <w:sz w:val="28"/>
          <w:szCs w:val="28"/>
          <w:shd w:val="clear" w:color="auto" w:fill="FFFFFF"/>
        </w:rPr>
        <w:t xml:space="preserve">Хольта-Уинтерса, нельзя не </w:t>
      </w:r>
      <w:r w:rsidR="000D5DA0" w:rsidRPr="00F469EF">
        <w:rPr>
          <w:sz w:val="28"/>
          <w:szCs w:val="28"/>
          <w:shd w:val="clear" w:color="auto" w:fill="FFFFFF"/>
        </w:rPr>
        <w:t>упомянуть</w:t>
      </w:r>
      <w:r w:rsidRPr="00F469EF">
        <w:rPr>
          <w:sz w:val="28"/>
          <w:szCs w:val="28"/>
          <w:shd w:val="clear" w:color="auto" w:fill="FFFFFF"/>
        </w:rPr>
        <w:t xml:space="preserve"> о модель Хольта, ведь именно на основе этой модели Уинтерс создал свою прогностическую модель, которая способна учитывать экспоненциальный тренд и аддитивную сезонность.</w:t>
      </w:r>
    </w:p>
    <w:p w14:paraId="5C39F7C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sz w:val="28"/>
          <w:szCs w:val="28"/>
          <w:shd w:val="clear" w:color="auto" w:fill="FFFFFF"/>
        </w:rPr>
        <w:lastRenderedPageBreak/>
        <w:t>В модели Хольта также необходимо решить задачу прогнозирования временного ряда. При существовании линейного тренда на данных временного ряда использование модели Брауна не имеет смысла. Для учёта влияния линейного тренда используют модель Хольта. Однако эта модель не учитывает сезонность.</w:t>
      </w:r>
    </w:p>
    <w:p w14:paraId="36E31683"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sz w:val="28"/>
          <w:szCs w:val="28"/>
        </w:rPr>
      </w:pPr>
      <w:r w:rsidRPr="00F469EF">
        <w:rPr>
          <w:sz w:val="28"/>
          <w:szCs w:val="28"/>
          <w:shd w:val="clear" w:color="auto" w:fill="FFFFFF"/>
        </w:rPr>
        <w:t xml:space="preserve">Для описания математических формул для </w:t>
      </w:r>
      <w:r w:rsidRPr="00F469EF">
        <w:rPr>
          <w:color w:val="000000"/>
          <w:sz w:val="28"/>
          <w:szCs w:val="28"/>
          <w:shd w:val="clear" w:color="auto" w:fill="FFFFFF"/>
        </w:rPr>
        <w:t xml:space="preserve">Модели </w:t>
      </w:r>
      <w:r w:rsidRPr="00F469EF">
        <w:rPr>
          <w:sz w:val="28"/>
          <w:szCs w:val="28"/>
          <w:shd w:val="clear" w:color="auto" w:fill="FFFFFF"/>
        </w:rPr>
        <w:t xml:space="preserve">Хольта-Уинтерса зададим временной ряд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 xml:space="preserve">, . .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eastAsiaTheme="minorEastAsia" w:hAnsi="Cambria Math"/>
            <w:sz w:val="28"/>
            <w:szCs w:val="28"/>
          </w:rPr>
          <m:t>,  . . .,</m:t>
        </m:r>
      </m:oMath>
      <w:r w:rsidRPr="00F469EF">
        <w:rPr>
          <w:rFonts w:eastAsiaTheme="minorEastAsia"/>
          <w:sz w:val="28"/>
          <w:szCs w:val="28"/>
        </w:rPr>
        <w:t xml:space="preserve">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m:rPr>
            <m:scr m:val="double-struck"/>
          </m:rPr>
          <w:rPr>
            <w:rFonts w:ascii="Cambria Math" w:eastAsiaTheme="minorEastAsia" w:hAnsi="Cambria Math"/>
            <w:sz w:val="28"/>
            <w:szCs w:val="28"/>
          </w:rPr>
          <m:t>∈R</m:t>
        </m:r>
      </m:oMath>
      <w:r w:rsidRPr="00F469EF">
        <w:rPr>
          <w:rFonts w:eastAsiaTheme="minorEastAsia"/>
          <w:sz w:val="28"/>
          <w:szCs w:val="28"/>
        </w:rPr>
        <w:t>. Для решения задачи прогнозирования временного ряда будет верно:</w:t>
      </w:r>
    </w:p>
    <w:p w14:paraId="40E3602E"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e>
            </m:d>
          </m:e>
          <m:sup>
            <m:r>
              <w:rPr>
                <w:rFonts w:ascii="Cambria Math" w:hAnsi="Cambria Math"/>
                <w:sz w:val="28"/>
                <w:szCs w:val="28"/>
              </w:rPr>
              <m:t>d</m:t>
            </m:r>
          </m:sup>
        </m:sSup>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6DED8E37"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4D75B516"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a</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37B0F66B"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1AEA302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w:t>
      </w:r>
    </w:p>
    <w:p w14:paraId="2546145F" w14:textId="3A73C0A2" w:rsidR="00F7189D" w:rsidRPr="00985C3C"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Параметры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должны находиться в диапазоне от </w:t>
      </w:r>
      <m:oMath>
        <m:r>
          <w:rPr>
            <w:rFonts w:ascii="Cambria Math" w:hAnsi="Cambria Math"/>
            <w:sz w:val="28"/>
            <w:szCs w:val="28"/>
          </w:rPr>
          <m:t xml:space="preserve">0 </m:t>
        </m:r>
      </m:oMath>
      <w:r w:rsidRPr="00F469EF">
        <w:rPr>
          <w:sz w:val="28"/>
          <w:szCs w:val="28"/>
        </w:rPr>
        <w:t xml:space="preserve">до </w:t>
      </w:r>
      <m:oMath>
        <m:r>
          <w:rPr>
            <w:rFonts w:ascii="Cambria Math" w:hAnsi="Cambria Math"/>
            <w:sz w:val="28"/>
            <w:szCs w:val="28"/>
          </w:rPr>
          <m:t>1</m:t>
        </m:r>
      </m:oMath>
      <w:r w:rsidRPr="00F469EF">
        <w:rPr>
          <w:sz w:val="28"/>
          <w:szCs w:val="28"/>
        </w:rPr>
        <w:t xml:space="preserve">. Чаще всего их предлагается находить экспериментальным путём. Уинтерс также отмечал, что один такой набор весов можно использовать для широкого класса продуктов. </w:t>
      </w:r>
      <w:r w:rsidRPr="00985C3C">
        <w:rPr>
          <w:sz w:val="28"/>
          <w:szCs w:val="28"/>
        </w:rPr>
        <w:t>[</w:t>
      </w:r>
      <w:r w:rsidR="006107FB" w:rsidRPr="002E69B2">
        <w:rPr>
          <w:sz w:val="28"/>
          <w:szCs w:val="28"/>
          <w:rPrChange w:id="55" w:author="Иван Слеповичев" w:date="2020-12-15T14:56:00Z">
            <w:rPr>
              <w:sz w:val="28"/>
              <w:szCs w:val="28"/>
              <w:lang w:val="en-US"/>
            </w:rPr>
          </w:rPrChange>
        </w:rPr>
        <w:t>4</w:t>
      </w:r>
      <w:r w:rsidRPr="00985C3C">
        <w:rPr>
          <w:sz w:val="28"/>
          <w:szCs w:val="28"/>
        </w:rPr>
        <w:t>]</w:t>
      </w:r>
    </w:p>
    <w:p w14:paraId="0C884FF0"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Теперь рассмотрим усложнённую модель Хольта, которая учитывает сезонность и аддитивный тренд. Для неё справедливы формулы:</w:t>
      </w:r>
    </w:p>
    <w:p w14:paraId="646F7257"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r>
          <w:rPr>
            <w:rFonts w:ascii="Cambria Math" w:hAnsi="Cambria Math"/>
            <w:sz w:val="28"/>
            <w:szCs w:val="28"/>
            <w:lang w:val="en-US"/>
          </w:rPr>
          <m:t>d</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sub>
        </m:sSub>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228270BD"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e>
        </m:d>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oMath>
      <w:r w:rsidR="00F7189D" w:rsidRPr="00F469EF">
        <w:rPr>
          <w:sz w:val="28"/>
          <w:szCs w:val="28"/>
        </w:rPr>
        <w:t>,</w:t>
      </w:r>
    </w:p>
    <w:p w14:paraId="012BC32D"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06EB57E3" w14:textId="77777777" w:rsidR="00F7189D" w:rsidRPr="00F469EF" w:rsidRDefault="008C33E9"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0D975E56" w14:textId="06AE06B3"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 Используя метод минимизации квадратичной ошибки, выбор </w:t>
      </w:r>
      <w:r w:rsidRPr="00F469EF">
        <w:rPr>
          <w:sz w:val="28"/>
          <w:szCs w:val="28"/>
        </w:rPr>
        <w:lastRenderedPageBreak/>
        <w:t xml:space="preserve">параметров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происходит экспериментально, диапазон сохраняется, как и для </w:t>
      </w:r>
      <w:del w:id="56" w:author="Иван Слеповичев" w:date="2020-12-15T16:39:00Z">
        <w:r w:rsidRPr="00F469EF" w:rsidDel="000F299A">
          <w:rPr>
            <w:sz w:val="28"/>
            <w:szCs w:val="28"/>
          </w:rPr>
          <w:delText xml:space="preserve">модель </w:delText>
        </w:r>
      </w:del>
      <w:ins w:id="57" w:author="Иван Слеповичев" w:date="2020-12-15T16:39:00Z">
        <w:r w:rsidR="000F299A" w:rsidRPr="00F469EF">
          <w:rPr>
            <w:sz w:val="28"/>
            <w:szCs w:val="28"/>
          </w:rPr>
          <w:t>модел</w:t>
        </w:r>
        <w:r w:rsidR="000F299A">
          <w:rPr>
            <w:sz w:val="28"/>
            <w:szCs w:val="28"/>
          </w:rPr>
          <w:t>и</w:t>
        </w:r>
        <w:r w:rsidR="000F299A" w:rsidRPr="00F469EF">
          <w:rPr>
            <w:sz w:val="28"/>
            <w:szCs w:val="28"/>
          </w:rPr>
          <w:t xml:space="preserve"> </w:t>
        </w:r>
      </w:ins>
      <w:r w:rsidRPr="00F469EF">
        <w:rPr>
          <w:sz w:val="28"/>
          <w:szCs w:val="28"/>
        </w:rPr>
        <w:t>Хольта-Уинтерса.</w:t>
      </w:r>
    </w:p>
    <w:p w14:paraId="030AB11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Рассмотрим стохастический процесс Тейла и Вейджа. При изучении экспоненциальной средней они предложили применить двухпараметрический предикатор Хольта для прогнозирования некоторого вероятностного процесса, который ярко характеризуется трендом. Процесс Тейла-Вейджа аналитически записывается так:</w:t>
      </w:r>
    </w:p>
    <w:p w14:paraId="4C37B4A0" w14:textId="77777777" w:rsidR="00F7189D" w:rsidRPr="00F469EF" w:rsidRDefault="008C33E9" w:rsidP="00F7189D">
      <w:pPr>
        <w:pStyle w:val="a7"/>
        <w:shd w:val="clear" w:color="auto" w:fill="FFFFFF"/>
        <w:spacing w:before="0" w:beforeAutospacing="0" w:after="0" w:afterAutospacing="0" w:line="360" w:lineRule="auto"/>
        <w:jc w:val="center"/>
        <w:rPr>
          <w:i/>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00F7189D" w:rsidRPr="00F469EF">
        <w:rPr>
          <w:i/>
          <w:sz w:val="28"/>
          <w:szCs w:val="28"/>
        </w:rPr>
        <w:t>;</w:t>
      </w:r>
    </w:p>
    <w:p w14:paraId="10193F5A" w14:textId="77777777" w:rsidR="00F7189D" w:rsidRPr="00F469EF" w:rsidRDefault="008C33E9"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 xml:space="preserve"> ;</m:t>
          </m:r>
        </m:oMath>
      </m:oMathPara>
    </w:p>
    <w:p w14:paraId="33A00AA1" w14:textId="77777777" w:rsidR="00F7189D" w:rsidRPr="00F469EF" w:rsidRDefault="008C33E9"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r>
            <w:rPr>
              <w:rFonts w:ascii="Cambria Math" w:hAnsi="Cambria Math"/>
              <w:sz w:val="28"/>
              <w:szCs w:val="28"/>
              <w:lang w:val="en-US"/>
            </w:rPr>
            <m:t xml:space="preserve"> ;</m:t>
          </m:r>
        </m:oMath>
      </m:oMathPara>
    </w:p>
    <w:p w14:paraId="1DC49F6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oMath>
      <w:r w:rsidRPr="00F469EF">
        <w:rPr>
          <w:sz w:val="28"/>
          <w:szCs w:val="28"/>
        </w:rPr>
        <w:t xml:space="preserve"> – значение уровня исследуемого временного ряда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rsidRPr="00F469EF">
        <w:rPr>
          <w:sz w:val="28"/>
          <w:szCs w:val="28"/>
        </w:rPr>
        <w:t xml:space="preserve"> в момент времени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r>
              <w:rPr>
                <w:rFonts w:ascii="Cambria Math" w:hAnsi="Cambria Math"/>
                <w:sz w:val="28"/>
                <w:szCs w:val="28"/>
                <w:lang w:val="en-US"/>
              </w:rPr>
              <m:t>t</m:t>
            </m:r>
          </m:sub>
        </m:sSub>
      </m:oMath>
      <w:r w:rsidRPr="00F469EF">
        <w:rPr>
          <w:sz w:val="28"/>
          <w:szCs w:val="28"/>
        </w:rPr>
        <w:t xml:space="preserve"> – прирост уровня от момента </w:t>
      </w:r>
      <m:oMath>
        <m:r>
          <w:rPr>
            <w:rFonts w:ascii="Cambria Math" w:hAnsi="Cambria Math"/>
            <w:sz w:val="28"/>
            <w:szCs w:val="28"/>
          </w:rPr>
          <m:t>t-1</m:t>
        </m:r>
      </m:oMath>
      <w:r w:rsidRPr="00F469EF">
        <w:rPr>
          <w:sz w:val="28"/>
          <w:szCs w:val="28"/>
        </w:rPr>
        <w:t xml:space="preserve"> к моменту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oMath>
      <w:r w:rsidRPr="00F469EF">
        <w:rPr>
          <w:sz w:val="28"/>
          <w:szCs w:val="28"/>
        </w:rPr>
        <w:t xml:space="preserve"> – временный последовательности с нулевым математическим ожиданием, постоянными дисперсиями и отсутствуем ковариации. Временной ряд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не является стационарным и не имеет строго определённой автоковариационной функции. Но Нерлов и Вейдж показали, что из вышеупомянутых уравнений следует стационарность вторых разностей процесса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w:t>
      </w:r>
    </w:p>
    <w:p w14:paraId="1B23EEE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Схема составления прогноза выглядит следующим образом:</w:t>
      </w:r>
    </w:p>
    <w:p w14:paraId="4C904458" w14:textId="77777777" w:rsidR="00F7189D" w:rsidRPr="00F469EF" w:rsidRDefault="008C33E9">
      <w:pPr>
        <w:shd w:val="clear" w:color="auto" w:fill="FFFFFF"/>
        <w:spacing w:after="0" w:line="360" w:lineRule="auto"/>
        <w:jc w:val="center"/>
        <w:rPr>
          <w:rFonts w:ascii="Times New Roman" w:hAnsi="Times New Roman" w:cs="Times New Roman"/>
          <w:sz w:val="28"/>
          <w:szCs w:val="28"/>
        </w:rPr>
        <w:pPrChange w:id="58" w:author="Учетная запись Майкрософт" w:date="2020-12-16T10:02:00Z">
          <w:pPr>
            <w:shd w:val="clear" w:color="auto" w:fill="FFFFFF"/>
            <w:spacing w:after="0" w:line="360" w:lineRule="auto"/>
            <w:ind w:firstLine="709"/>
            <w:jc w:val="center"/>
          </w:pPr>
        </w:pPrChange>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commentRangeStart w:id="59"/>
    <w:p w14:paraId="559AC18E" w14:textId="77777777" w:rsidR="00F7189D" w:rsidRPr="00F469EF" w:rsidRDefault="008C33E9">
      <w:pPr>
        <w:shd w:val="clear" w:color="auto" w:fill="FFFFFF"/>
        <w:spacing w:after="0" w:line="360" w:lineRule="auto"/>
        <w:jc w:val="center"/>
        <w:rPr>
          <w:rFonts w:ascii="Times New Roman" w:eastAsiaTheme="minorEastAsia" w:hAnsi="Times New Roman" w:cs="Times New Roman"/>
          <w:sz w:val="28"/>
          <w:szCs w:val="28"/>
          <w:lang w:eastAsia="ru-RU"/>
        </w:rPr>
        <w:pPrChange w:id="60" w:author="Учетная запись Майкрософт" w:date="2020-12-16T10:02:00Z">
          <w:pPr>
            <w:shd w:val="clear" w:color="auto" w:fill="FFFFFF"/>
            <w:spacing w:after="0" w:line="360" w:lineRule="auto"/>
            <w:ind w:firstLine="709"/>
            <w:jc w:val="center"/>
          </w:pPr>
        </w:pPrChange>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commentRangeEnd w:id="59"/>
      <w:r w:rsidR="00A85686">
        <w:rPr>
          <w:rStyle w:val="af0"/>
        </w:rPr>
        <w:commentReference w:id="59"/>
      </w:r>
    </w:p>
    <w:p w14:paraId="2D003968" w14:textId="77777777" w:rsidR="00F7189D" w:rsidRPr="00F469EF" w:rsidRDefault="008C33E9">
      <w:pPr>
        <w:shd w:val="clear" w:color="auto" w:fill="FFFFFF"/>
        <w:spacing w:after="0" w:line="360" w:lineRule="auto"/>
        <w:jc w:val="center"/>
        <w:rPr>
          <w:rFonts w:ascii="Times New Roman" w:eastAsiaTheme="minorEastAsia" w:hAnsi="Times New Roman" w:cs="Times New Roman"/>
          <w:i/>
          <w:sz w:val="28"/>
          <w:szCs w:val="28"/>
          <w:lang w:eastAsia="ru-RU"/>
        </w:rPr>
        <w:pPrChange w:id="61" w:author="Учетная запись Майкрософт" w:date="2020-12-16T10:02:00Z">
          <w:pPr>
            <w:shd w:val="clear" w:color="auto" w:fill="FFFFFF"/>
            <w:spacing w:after="0" w:line="360" w:lineRule="auto"/>
            <w:ind w:firstLine="709"/>
            <w:jc w:val="center"/>
          </w:pPr>
        </w:pPrChange>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τ</m:t>
                </m:r>
              </m:sub>
            </m:sSub>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eastAsiaTheme="minorEastAsia" w:hAnsi="Times New Roman" w:cs="Times New Roman"/>
          <w:i/>
          <w:sz w:val="28"/>
          <w:szCs w:val="28"/>
          <w:lang w:eastAsia="ru-RU"/>
        </w:rPr>
        <w:t>,</w:t>
      </w:r>
    </w:p>
    <w:p w14:paraId="7CA715EE"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eastAsiaTheme="minorEastAsia" w:hAnsi="Times New Roman" w:cs="Times New Roman"/>
          <w:sz w:val="28"/>
          <w:szCs w:val="28"/>
          <w:lang w:eastAsia="ru-RU"/>
        </w:rPr>
        <w:t xml:space="preserve">. Если ошибку прогноза, сделанного в момент времени </w:t>
      </w:r>
      <m:oMath>
        <m:r>
          <w:rPr>
            <w:rFonts w:ascii="Cambria Math" w:eastAsiaTheme="minorEastAsia" w:hAnsi="Cambria Math" w:cs="Times New Roman"/>
            <w:sz w:val="28"/>
            <w:szCs w:val="28"/>
            <w:lang w:eastAsia="ru-RU"/>
          </w:rPr>
          <m:t xml:space="preserve">t </m:t>
        </m:r>
      </m:oMath>
      <w:r w:rsidRPr="00F469EF">
        <w:rPr>
          <w:rFonts w:ascii="Times New Roman" w:eastAsiaTheme="minorEastAsia" w:hAnsi="Times New Roman" w:cs="Times New Roman"/>
          <w:sz w:val="28"/>
          <w:szCs w:val="28"/>
          <w:lang w:eastAsia="ru-RU"/>
        </w:rPr>
        <w:t xml:space="preserve">на шаг вперёд, обозначить через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e</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то уравнения адаптации примут вид:</w:t>
      </w:r>
    </w:p>
    <w:p w14:paraId="310152C8" w14:textId="77777777" w:rsidR="00F7189D" w:rsidRPr="00F469EF" w:rsidRDefault="008C33E9"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t-1</m:t>
              </m:r>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1AD19E4C" w14:textId="77777777" w:rsidR="00F7189D" w:rsidRPr="00F469EF" w:rsidRDefault="008C33E9"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00F7189D" w:rsidRPr="00F469EF">
        <w:rPr>
          <w:rFonts w:ascii="Times New Roman" w:eastAsiaTheme="minorEastAsia" w:hAnsi="Times New Roman" w:cs="Times New Roman"/>
          <w:sz w:val="28"/>
          <w:szCs w:val="28"/>
          <w:lang w:eastAsia="ru-RU"/>
        </w:rPr>
        <w:t>;</w:t>
      </w:r>
    </w:p>
    <w:p w14:paraId="76B282B4" w14:textId="77777777" w:rsidR="00F7189D" w:rsidRPr="00F469EF" w:rsidRDefault="00F7189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394D1CF7"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Ошибка прогноза является суммой трёх компонент: ошибки оценки уровня процесса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ошибки оценки прироста уровня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и комбинации случайных компонент </w:t>
      </w:r>
      <m:oMath>
        <m:r>
          <w:rPr>
            <w:rFonts w:ascii="Cambria Math" w:eastAsiaTheme="minorEastAsia" w:hAnsi="Cambria Math" w:cs="Times New Roman"/>
            <w:sz w:val="28"/>
            <w:szCs w:val="28"/>
            <w:lang w:eastAsia="ru-RU"/>
          </w:rPr>
          <m:t>v</m:t>
        </m:r>
      </m:oMath>
      <w:r w:rsidRPr="00F469EF">
        <w:rPr>
          <w:rFonts w:ascii="Times New Roman" w:eastAsiaTheme="minorEastAsia" w:hAnsi="Times New Roman" w:cs="Times New Roman"/>
          <w:sz w:val="28"/>
          <w:szCs w:val="28"/>
          <w:lang w:eastAsia="ru-RU"/>
        </w:rPr>
        <w:t xml:space="preserve"> и </w:t>
      </w:r>
      <m:oMath>
        <m:r>
          <w:rPr>
            <w:rFonts w:ascii="Cambria Math" w:eastAsiaTheme="minorEastAsia" w:hAnsi="Cambria Math" w:cs="Times New Roman"/>
            <w:sz w:val="28"/>
            <w:szCs w:val="28"/>
            <w:lang w:eastAsia="ru-RU"/>
          </w:rPr>
          <m:t>ε</m:t>
        </m:r>
      </m:oMath>
      <w:r w:rsidRPr="00F469EF">
        <w:rPr>
          <w:rFonts w:ascii="Times New Roman" w:eastAsiaTheme="minorEastAsia" w:hAnsi="Times New Roman" w:cs="Times New Roman"/>
          <w:sz w:val="28"/>
          <w:szCs w:val="28"/>
          <w:lang w:eastAsia="ru-RU"/>
        </w:rPr>
        <w:t xml:space="preserve"> в момент времени </w:t>
      </w:r>
      <m:oMath>
        <m:r>
          <w:rPr>
            <w:rFonts w:ascii="Cambria Math" w:eastAsiaTheme="minorEastAsia" w:hAnsi="Cambria Math" w:cs="Times New Roman"/>
            <w:sz w:val="28"/>
            <w:szCs w:val="28"/>
            <w:lang w:eastAsia="ru-RU"/>
          </w:rPr>
          <m:t>t+1</m:t>
        </m:r>
      </m:oMath>
      <w:r w:rsidRPr="00F469EF">
        <w:rPr>
          <w:rFonts w:ascii="Times New Roman" w:eastAsiaTheme="minorEastAsia" w:hAnsi="Times New Roman" w:cs="Times New Roman"/>
          <w:sz w:val="28"/>
          <w:szCs w:val="28"/>
          <w:lang w:eastAsia="ru-RU"/>
        </w:rPr>
        <w:t xml:space="preserve">. Очевидно </w:t>
      </w:r>
      <w:r w:rsidRPr="00F469EF">
        <w:rPr>
          <w:rFonts w:ascii="Times New Roman" w:eastAsiaTheme="minorEastAsia" w:hAnsi="Times New Roman" w:cs="Times New Roman"/>
          <w:sz w:val="28"/>
          <w:szCs w:val="28"/>
          <w:lang w:eastAsia="ru-RU"/>
        </w:rPr>
        <w:lastRenderedPageBreak/>
        <w:t xml:space="preserve">также, что </w:t>
      </w:r>
      <w:commentRangeStart w:id="62"/>
      <w:r w:rsidRPr="00F469EF">
        <w:rPr>
          <w:rFonts w:ascii="Times New Roman" w:eastAsiaTheme="minorEastAsia" w:hAnsi="Times New Roman" w:cs="Times New Roman"/>
          <w:sz w:val="28"/>
          <w:szCs w:val="28"/>
          <w:lang w:eastAsia="ru-RU"/>
        </w:rPr>
        <w:t xml:space="preserve">определение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r>
          <w:rPr>
            <w:rFonts w:ascii="Cambria Math" w:eastAsia="Times New Roman" w:hAnsi="Cambria Math" w:cs="Times New Roman"/>
            <w:sz w:val="28"/>
            <w:szCs w:val="28"/>
            <w:lang w:eastAsia="ru-RU"/>
          </w:rPr>
          <m:t>γ</m:t>
        </m:r>
      </m:oMath>
      <w:r w:rsidRPr="00F469EF">
        <w:rPr>
          <w:rFonts w:ascii="Times New Roman" w:eastAsiaTheme="minorEastAsia" w:hAnsi="Times New Roman" w:cs="Times New Roman"/>
          <w:sz w:val="28"/>
          <w:szCs w:val="28"/>
          <w:lang w:eastAsia="ru-RU"/>
        </w:rPr>
        <w:t xml:space="preserve"> определению </w:t>
      </w:r>
      <w:commentRangeEnd w:id="62"/>
      <w:r w:rsidR="00A85686">
        <w:rPr>
          <w:rStyle w:val="af0"/>
        </w:rPr>
        <w:commentReference w:id="62"/>
      </w:r>
      <w:r w:rsidRPr="00F469EF">
        <w:rPr>
          <w:rFonts w:ascii="Times New Roman" w:eastAsiaTheme="minorEastAsia" w:hAnsi="Times New Roman" w:cs="Times New Roman"/>
          <w:sz w:val="28"/>
          <w:szCs w:val="28"/>
          <w:lang w:eastAsia="ru-RU"/>
        </w:rPr>
        <w:t xml:space="preserve">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5E5D0705"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 Используя соотношение:</w:t>
      </w:r>
    </w:p>
    <w:p w14:paraId="31E33C1C" w14:textId="77777777" w:rsidR="00F7189D" w:rsidRPr="00F469EF" w:rsidRDefault="008C33E9"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y</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x</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-2</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 xml:space="preserve"> </m:t>
        </m:r>
      </m:oMath>
      <w:r w:rsidR="00F7189D" w:rsidRPr="00F469EF">
        <w:rPr>
          <w:rFonts w:ascii="Times New Roman" w:eastAsiaTheme="minorEastAsia" w:hAnsi="Times New Roman" w:cs="Times New Roman"/>
          <w:sz w:val="28"/>
          <w:szCs w:val="28"/>
          <w:lang w:eastAsia="ru-RU"/>
        </w:rPr>
        <w:t>,</w:t>
      </w:r>
    </w:p>
    <w:p w14:paraId="7585CA39" w14:textId="75191F0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Нерлов и Вейдж показали, что проблема прогнозирования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эквивалент</w:t>
      </w:r>
      <w:ins w:id="63" w:author="Иван Слеповичев" w:date="2020-12-15T16:46:00Z">
        <w:r w:rsidR="00276BF9">
          <w:rPr>
            <w:rFonts w:ascii="Times New Roman" w:eastAsiaTheme="minorEastAsia" w:hAnsi="Times New Roman" w:cs="Times New Roman"/>
            <w:sz w:val="28"/>
            <w:szCs w:val="28"/>
            <w:lang w:eastAsia="ru-RU"/>
          </w:rPr>
          <w:t>н</w:t>
        </w:r>
      </w:ins>
      <w:r w:rsidRPr="00F469EF">
        <w:rPr>
          <w:rFonts w:ascii="Times New Roman" w:eastAsiaTheme="minorEastAsia" w:hAnsi="Times New Roman" w:cs="Times New Roman"/>
          <w:sz w:val="28"/>
          <w:szCs w:val="28"/>
          <w:lang w:eastAsia="ru-RU"/>
        </w:rPr>
        <w:t xml:space="preserve">а задаче прогнозирования второй разности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и что при ограничениях, наложенных на параметры адаптации, ошибка прогноза является линейной комбинацией текущего и прошлых значений стационарного ряда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m:t>
            </m:r>
          </m:sub>
        </m:sSub>
      </m:oMath>
      <w:r w:rsidRPr="00F469EF">
        <w:rPr>
          <w:rFonts w:ascii="Times New Roman" w:eastAsiaTheme="minorEastAsia" w:hAnsi="Times New Roman" w:cs="Times New Roman"/>
          <w:sz w:val="28"/>
          <w:szCs w:val="28"/>
          <w:lang w:eastAsia="ru-RU"/>
        </w:rPr>
        <w:t>:</w:t>
      </w:r>
    </w:p>
    <w:commentRangeStart w:id="64"/>
    <w:p w14:paraId="28ABD48F" w14:textId="77777777" w:rsidR="00F7189D" w:rsidRPr="00F469EF" w:rsidRDefault="008C33E9" w:rsidP="00F7189D">
      <w:pPr>
        <w:shd w:val="clear" w:color="auto" w:fill="FFFFFF"/>
        <w:spacing w:after="0" w:line="360" w:lineRule="auto"/>
        <w:jc w:val="center"/>
        <w:rPr>
          <w:rFonts w:ascii="Times New Roman" w:eastAsiaTheme="minorEastAsia" w:hAnsi="Times New Roman" w:cs="Times New Roman"/>
          <w:i/>
          <w:sz w:val="28"/>
          <w:szCs w:val="28"/>
          <w:lang w:eastAsia="ru-RU"/>
        </w:rPr>
      </w:pP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e</m:t>
            </m:r>
          </m:e>
          <m:sub>
            <m:r>
              <w:rPr>
                <w:rFonts w:ascii="Cambria Math" w:eastAsiaTheme="minorEastAsia" w:hAnsi="Cambria Math" w:cs="Times New Roman"/>
                <w:sz w:val="28"/>
                <w:szCs w:val="28"/>
                <w:lang w:eastAsia="ru-RU"/>
              </w:rPr>
              <m:t>1</m:t>
            </m:r>
          </m:sub>
        </m:sSub>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val="en-US" w:eastAsia="ru-RU"/>
              </w:rPr>
              <m:t>t</m:t>
            </m:r>
          </m:e>
        </m:d>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nary>
          <m:naryPr>
            <m:chr m:val="∑"/>
            <m:limLoc m:val="undOvr"/>
            <m:ctrlPr>
              <w:rPr>
                <w:rFonts w:ascii="Cambria Math" w:eastAsiaTheme="minorEastAsia" w:hAnsi="Cambria Math" w:cs="Times New Roman"/>
                <w:i/>
                <w:sz w:val="28"/>
                <w:szCs w:val="28"/>
                <w:lang w:val="en-US" w:eastAsia="ru-RU"/>
              </w:rPr>
            </m:ctrlPr>
          </m:naryPr>
          <m:sub>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=0</m:t>
            </m:r>
          </m:sub>
          <m:sup>
            <m:r>
              <w:rPr>
                <w:rFonts w:ascii="Cambria Math" w:eastAsiaTheme="minorEastAsia" w:hAnsi="Cambria Math" w:cs="Times New Roman"/>
                <w:sz w:val="28"/>
                <w:szCs w:val="28"/>
                <w:lang w:eastAsia="ru-RU"/>
              </w:rPr>
              <m:t>∞</m:t>
            </m:r>
          </m:sup>
          <m:e>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ω</m:t>
                </m:r>
              </m:e>
              <m:sub>
                <m:r>
                  <w:rPr>
                    <w:rFonts w:ascii="Cambria Math" w:eastAsiaTheme="minorEastAsia" w:hAnsi="Cambria Math" w:cs="Times New Roman"/>
                    <w:sz w:val="28"/>
                    <w:szCs w:val="28"/>
                    <w:lang w:val="en-US" w:eastAsia="ru-RU"/>
                  </w:rPr>
                  <m:t>k</m:t>
                </m:r>
              </m:sub>
            </m:sSub>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val="en-US" w:eastAsia="ru-RU"/>
                  </w:rPr>
                  <m:t>k</m:t>
                </m:r>
              </m:sub>
            </m:sSub>
          </m:e>
        </m:nary>
      </m:oMath>
      <w:r w:rsidR="00F7189D" w:rsidRPr="00F469EF">
        <w:rPr>
          <w:rFonts w:ascii="Times New Roman" w:eastAsiaTheme="minorEastAsia" w:hAnsi="Times New Roman" w:cs="Times New Roman"/>
          <w:i/>
          <w:sz w:val="28"/>
          <w:szCs w:val="28"/>
          <w:lang w:eastAsia="ru-RU"/>
        </w:rPr>
        <w:t>,</w:t>
      </w:r>
      <w:commentRangeEnd w:id="64"/>
      <w:r w:rsidR="00276BF9">
        <w:rPr>
          <w:rStyle w:val="af0"/>
        </w:rPr>
        <w:commentReference w:id="64"/>
      </w:r>
    </w:p>
    <w:p w14:paraId="6306427F" w14:textId="584E3582" w:rsidR="00F7189D" w:rsidRPr="00F469EF" w:rsidRDefault="00F7189D" w:rsidP="00F7189D">
      <w:pPr>
        <w:shd w:val="clear" w:color="auto" w:fill="FFFFFF"/>
        <w:spacing w:after="0" w:line="360" w:lineRule="auto"/>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ω</m:t>
            </m:r>
          </m:e>
          <m:sub>
            <m:r>
              <w:rPr>
                <w:rFonts w:ascii="Cambria Math" w:eastAsiaTheme="minorEastAsia" w:hAnsi="Cambria Math" w:cs="Times New Roman"/>
                <w:sz w:val="28"/>
                <w:szCs w:val="28"/>
                <w:lang w:eastAsia="ru-RU"/>
              </w:rPr>
              <m:t>k</m:t>
            </m:r>
          </m:sub>
        </m:sSub>
        <m:r>
          <w:rPr>
            <w:rFonts w:ascii="Cambria Math" w:eastAsiaTheme="minorEastAsia" w:hAnsi="Cambria Math" w:cs="Times New Roman"/>
            <w:sz w:val="28"/>
            <w:szCs w:val="28"/>
            <w:lang w:eastAsia="ru-RU"/>
          </w:rPr>
          <m:t>}</m:t>
        </m:r>
      </m:oMath>
      <w:r w:rsidRPr="007B1F59">
        <w:rPr>
          <w:rFonts w:ascii="Times New Roman" w:eastAsiaTheme="minorEastAsia" w:hAnsi="Times New Roman" w:cs="Times New Roman"/>
          <w:i/>
          <w:sz w:val="28"/>
          <w:szCs w:val="28"/>
          <w:lang w:eastAsia="ru-RU"/>
        </w:rPr>
        <w:t xml:space="preserve"> </w:t>
      </w:r>
      <w:r w:rsidRPr="00F469EF">
        <w:rPr>
          <w:rFonts w:ascii="Times New Roman" w:eastAsiaTheme="minorEastAsia" w:hAnsi="Times New Roman" w:cs="Times New Roman"/>
          <w:sz w:val="28"/>
          <w:szCs w:val="28"/>
          <w:lang w:eastAsia="ru-RU"/>
        </w:rPr>
        <w:t>– сходящий ряд весов.</w:t>
      </w:r>
    </w:p>
    <w:p w14:paraId="0231E618" w14:textId="77777777" w:rsidR="00F7189D" w:rsidRPr="00F469EF" w:rsidRDefault="00F7189D" w:rsidP="00F7189D">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В результате минимизации дисперсии ошибки прогноза на один шаг вперёд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oMath>
      <w:r w:rsidRPr="00F469EF">
        <w:rPr>
          <w:rFonts w:ascii="Times New Roman" w:eastAsiaTheme="minorEastAsia" w:hAnsi="Times New Roman" w:cs="Times New Roman"/>
          <w:sz w:val="28"/>
          <w:szCs w:val="28"/>
          <w:lang w:eastAsia="ru-RU"/>
        </w:rPr>
        <w:t xml:space="preserve"> были получены следующие результаты:</w:t>
      </w:r>
    </w:p>
    <w:p w14:paraId="4F54E608" w14:textId="77777777" w:rsidR="00F7189D" w:rsidRDefault="008C33E9"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α</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α</m:t>
            </m:r>
          </m:e>
          <m:sub>
            <m:r>
              <w:rPr>
                <w:rFonts w:ascii="Cambria Math" w:eastAsiaTheme="minorEastAsia" w:hAnsi="Cambria Math" w:cs="Times New Roman"/>
                <w:sz w:val="28"/>
                <w:szCs w:val="28"/>
                <w:lang w:eastAsia="ru-RU"/>
              </w:rPr>
              <m:t>2</m:t>
            </m:r>
          </m:sub>
        </m:sSub>
        <m:r>
          <w:rPr>
            <w:rFonts w:ascii="Cambria Math" w:eastAsiaTheme="minorEastAsia" w:hAnsi="Cambria Math" w:cs="Times New Roman"/>
            <w:sz w:val="28"/>
            <w:szCs w:val="28"/>
            <w:lang w:eastAsia="ru-RU"/>
          </w:rPr>
          <m:t>=h</m:t>
        </m:r>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r>
          <w:rPr>
            <w:rFonts w:ascii="Cambria Math" w:eastAsiaTheme="minorEastAsia" w:hAnsi="Cambria Math" w:cs="Times New Roman"/>
            <w:sz w:val="28"/>
            <w:szCs w:val="28"/>
            <w:lang w:val="en-US" w:eastAsia="ru-RU"/>
          </w:rPr>
          <m:t>γ</m:t>
        </m:r>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eastAsia="ru-RU"/>
                  </w:rPr>
                  <m:t>h</m:t>
                </m:r>
              </m:e>
              <m:sup>
                <m:r>
                  <w:rPr>
                    <w:rFonts w:ascii="Cambria Math" w:eastAsiaTheme="minorEastAsia" w:hAnsi="Cambria Math" w:cs="Times New Roman"/>
                    <w:sz w:val="28"/>
                    <w:szCs w:val="28"/>
                    <w:lang w:eastAsia="ru-RU"/>
                  </w:rPr>
                  <m:t>2</m:t>
                </m:r>
              </m:sup>
            </m:sSup>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 xml:space="preserve">; </w:t>
      </w:r>
      <m:oMath>
        <m:r>
          <w:rPr>
            <w:rFonts w:ascii="Cambria Math" w:eastAsiaTheme="minorEastAsia" w:hAnsi="Cambria Math" w:cs="Times New Roman"/>
            <w:sz w:val="28"/>
            <w:szCs w:val="28"/>
            <w:lang w:eastAsia="ru-RU"/>
          </w:rPr>
          <m:t>h=</m:t>
        </m:r>
        <m:rad>
          <m:radPr>
            <m:degHide m:val="1"/>
            <m:ctrlPr>
              <w:rPr>
                <w:rFonts w:ascii="Cambria Math" w:eastAsiaTheme="minorEastAsia" w:hAnsi="Cambria Math" w:cs="Times New Roman"/>
                <w:i/>
                <w:sz w:val="28"/>
                <w:szCs w:val="28"/>
                <w:lang w:val="en-US" w:eastAsia="ru-RU"/>
              </w:rPr>
            </m:ctrlPr>
          </m:radPr>
          <m:deg/>
          <m:e>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8</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2</m:t>
                    </m:r>
                  </m:den>
                </m:f>
                <m:r>
                  <w:rPr>
                    <w:rFonts w:ascii="Cambria Math" w:eastAsiaTheme="minorEastAsia" w:hAnsi="Cambria Math" w:cs="Times New Roman"/>
                    <w:sz w:val="28"/>
                    <w:szCs w:val="28"/>
                    <w:lang w:val="en-US" w:eastAsia="ru-RU"/>
                  </w:rPr>
                  <m:t>g</m:t>
                </m:r>
                <m:rad>
                  <m:radPr>
                    <m:degHide m:val="1"/>
                    <m:ctrlPr>
                      <w:rPr>
                        <w:rFonts w:ascii="Cambria Math" w:eastAsiaTheme="minorEastAsia" w:hAnsi="Cambria Math" w:cs="Times New Roman"/>
                        <w:i/>
                        <w:sz w:val="28"/>
                        <w:szCs w:val="28"/>
                        <w:lang w:val="en-US" w:eastAsia="ru-RU"/>
                      </w:rPr>
                    </m:ctrlPr>
                  </m:radPr>
                  <m:deg/>
                  <m:e>
                    <m:r>
                      <w:rPr>
                        <w:rFonts w:ascii="Cambria Math" w:eastAsiaTheme="minorEastAsia" w:hAnsi="Cambria Math" w:cs="Times New Roman"/>
                        <w:sz w:val="28"/>
                        <w:szCs w:val="28"/>
                        <w:lang w:eastAsia="ru-RU"/>
                      </w:rPr>
                      <m:t>1+</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16</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e>
                </m:rad>
              </m:e>
            </m:d>
          </m:e>
        </m:rad>
      </m:oMath>
      <w:r w:rsidR="00F7189D" w:rsidRPr="00F469EF">
        <w:rPr>
          <w:rFonts w:ascii="Times New Roman" w:eastAsiaTheme="minorEastAsia" w:hAnsi="Times New Roman" w:cs="Times New Roman"/>
          <w:sz w:val="28"/>
          <w:szCs w:val="28"/>
          <w:lang w:eastAsia="ru-RU"/>
        </w:rPr>
        <w:t>;</w:t>
      </w:r>
    </w:p>
    <w:p w14:paraId="0709AD69" w14:textId="5831E652" w:rsidR="00F7189D" w:rsidRPr="00B42F0B" w:rsidRDefault="008C33E9"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p>
          <m:sSupPr>
            <m:ctrlPr>
              <w:rPr>
                <w:rFonts w:ascii="Cambria Math" w:eastAsiaTheme="minorEastAsia" w:hAnsi="Cambria Math" w:cs="Times New Roman"/>
                <w:i/>
                <w:sz w:val="28"/>
                <w:szCs w:val="28"/>
                <w:lang w:eastAsia="ru-RU"/>
              </w:rPr>
            </m:ctrlPr>
          </m:sSupPr>
          <m:e>
            <m:r>
              <w:rPr>
                <w:rFonts w:ascii="Cambria Math" w:eastAsiaTheme="minorEastAsia" w:hAnsi="Cambria Math" w:cs="Times New Roman"/>
                <w:sz w:val="28"/>
                <w:szCs w:val="28"/>
                <w:lang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v</m:t>
                </m:r>
              </m:sub>
              <m:sup>
                <m:r>
                  <w:rPr>
                    <w:rFonts w:ascii="Cambria Math" w:eastAsiaTheme="minorEastAsia" w:hAnsi="Cambria Math" w:cs="Times New Roman"/>
                    <w:sz w:val="28"/>
                    <w:szCs w:val="28"/>
                    <w:lang w:eastAsia="ru-RU"/>
                  </w:rPr>
                  <m:t>2</m:t>
                </m:r>
              </m:sup>
            </m:sSubSup>
          </m:num>
          <m:den>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den>
        </m:f>
      </m:oMath>
      <w:r w:rsidR="00F7189D" w:rsidRPr="00F469EF">
        <w:rPr>
          <w:rFonts w:ascii="Times New Roman" w:eastAsiaTheme="minorEastAsia" w:hAnsi="Times New Roman" w:cs="Times New Roman"/>
          <w:sz w:val="28"/>
          <w:szCs w:val="28"/>
          <w:lang w:eastAsia="ru-RU"/>
        </w:rPr>
        <w:t xml:space="preserve">;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oMath>
      <w:r w:rsidR="00F7189D" w:rsidRPr="00F469EF">
        <w:rPr>
          <w:rFonts w:ascii="Times New Roman" w:eastAsiaTheme="minorEastAsia" w:hAnsi="Times New Roman" w:cs="Times New Roman"/>
          <w:i/>
          <w:sz w:val="28"/>
          <w:szCs w:val="28"/>
          <w:lang w:eastAsia="ru-RU"/>
        </w:rPr>
        <w:t>.</w:t>
      </w:r>
      <w:r w:rsidR="00F7189D" w:rsidRPr="00B42F0B">
        <w:rPr>
          <w:rFonts w:ascii="Times New Roman" w:eastAsiaTheme="minorEastAsia" w:hAnsi="Times New Roman" w:cs="Times New Roman"/>
          <w:sz w:val="28"/>
          <w:szCs w:val="28"/>
          <w:lang w:eastAsia="ru-RU"/>
        </w:rPr>
        <w:t xml:space="preserve"> [</w:t>
      </w:r>
      <w:r w:rsidR="006B395D" w:rsidRPr="002E69B2">
        <w:rPr>
          <w:rFonts w:ascii="Times New Roman" w:eastAsiaTheme="minorEastAsia" w:hAnsi="Times New Roman" w:cs="Times New Roman"/>
          <w:sz w:val="28"/>
          <w:szCs w:val="28"/>
          <w:lang w:eastAsia="ru-RU"/>
          <w:rPrChange w:id="65" w:author="Иван Слеповичев" w:date="2020-12-15T14:56:00Z">
            <w:rPr>
              <w:rFonts w:ascii="Times New Roman" w:eastAsiaTheme="minorEastAsia" w:hAnsi="Times New Roman" w:cs="Times New Roman"/>
              <w:sz w:val="28"/>
              <w:szCs w:val="28"/>
              <w:lang w:val="en-US" w:eastAsia="ru-RU"/>
            </w:rPr>
          </w:rPrChange>
        </w:rPr>
        <w:t>9</w:t>
      </w:r>
      <w:r w:rsidR="00F7189D" w:rsidRPr="00B42F0B">
        <w:rPr>
          <w:rFonts w:ascii="Times New Roman" w:hAnsi="Times New Roman" w:cs="Times New Roman"/>
          <w:color w:val="000000"/>
          <w:sz w:val="28"/>
          <w:szCs w:val="28"/>
          <w:shd w:val="clear" w:color="auto" w:fill="FFFFFF"/>
        </w:rPr>
        <w:t>]</w:t>
      </w:r>
    </w:p>
    <w:p w14:paraId="194E39DD" w14:textId="77777777" w:rsidR="00F7189D" w:rsidRPr="001D00FD" w:rsidRDefault="00F7189D" w:rsidP="00F7189D">
      <w:pPr>
        <w:pStyle w:val="4"/>
        <w:shd w:val="clear" w:color="auto" w:fill="FFFFFF"/>
        <w:spacing w:before="0" w:after="120" w:line="360" w:lineRule="auto"/>
        <w:ind w:firstLine="709"/>
        <w:rPr>
          <w:rFonts w:ascii="Times New Roman" w:hAnsi="Times New Roman" w:cs="Times New Roman"/>
          <w:b w:val="0"/>
          <w:bCs w:val="0"/>
          <w:i w:val="0"/>
          <w:color w:val="222222"/>
          <w:sz w:val="28"/>
          <w:szCs w:val="28"/>
        </w:rPr>
      </w:pPr>
      <w:bookmarkStart w:id="66" w:name="_Toc58017202"/>
      <w:bookmarkStart w:id="67" w:name="_Toc59550692"/>
      <w:r w:rsidRPr="001D00FD">
        <w:rPr>
          <w:rStyle w:val="10"/>
          <w:rFonts w:ascii="Times New Roman" w:hAnsi="Times New Roman" w:cs="Times New Roman"/>
          <w:b/>
          <w:i w:val="0"/>
          <w:color w:val="000000" w:themeColor="text1"/>
        </w:rPr>
        <w:t>2.3 Авторегрессионные модели прогнозирования</w:t>
      </w:r>
      <w:bookmarkEnd w:id="66"/>
      <w:bookmarkEnd w:id="67"/>
      <w:r w:rsidRPr="001D00FD">
        <w:rPr>
          <w:rFonts w:ascii="Times New Roman" w:hAnsi="Times New Roman" w:cs="Times New Roman"/>
          <w:b w:val="0"/>
          <w:bCs w:val="0"/>
          <w:i w:val="0"/>
          <w:color w:val="222222"/>
          <w:sz w:val="28"/>
          <w:szCs w:val="28"/>
        </w:rPr>
        <w:t xml:space="preserve"> </w:t>
      </w:r>
    </w:p>
    <w:p w14:paraId="690E86E9" w14:textId="77777777" w:rsidR="00F7189D" w:rsidRPr="00F469EF" w:rsidRDefault="00F7189D" w:rsidP="007B1F59">
      <w:pPr>
        <w:pStyle w:val="4"/>
        <w:shd w:val="clear" w:color="auto" w:fill="FFFFFF"/>
        <w:spacing w:before="0" w:line="360" w:lineRule="auto"/>
        <w:ind w:firstLine="709"/>
        <w:rPr>
          <w:rFonts w:ascii="Times New Roman" w:hAnsi="Times New Roman" w:cs="Times New Roman"/>
          <w:b w:val="0"/>
          <w:bCs w:val="0"/>
          <w:i w:val="0"/>
          <w:color w:val="auto"/>
          <w:sz w:val="28"/>
          <w:szCs w:val="28"/>
        </w:rPr>
      </w:pPr>
      <w:r w:rsidRPr="00F469EF">
        <w:rPr>
          <w:rFonts w:ascii="Times New Roman" w:hAnsi="Times New Roman" w:cs="Times New Roman"/>
          <w:b w:val="0"/>
          <w:i w:val="0"/>
          <w:color w:val="222222"/>
          <w:sz w:val="28"/>
          <w:szCs w:val="28"/>
          <w:shd w:val="clear" w:color="auto" w:fill="FFFFFF"/>
        </w:rPr>
        <w:t>Это широчайший и один из двух наиболее широко применимых классов моделей: </w:t>
      </w:r>
    </w:p>
    <w:p w14:paraId="6D5A7840" w14:textId="793E6F5C"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ARIMAX (autoregression integrated moving average extended</w:t>
      </w:r>
      <w:ins w:id="68" w:author="Учетная запись Майкрософт" w:date="2020-12-16T10:04:00Z">
        <w:r w:rsidR="006346C6" w:rsidRPr="006346C6">
          <w:rPr>
            <w:rFonts w:ascii="Times New Roman" w:hAnsi="Times New Roman" w:cs="Times New Roman"/>
            <w:color w:val="222222"/>
            <w:sz w:val="28"/>
            <w:szCs w:val="28"/>
            <w:lang w:val="en-US"/>
            <w:rPrChange w:id="69" w:author="Учетная запись Майкрософт" w:date="2020-12-16T10:04:00Z">
              <w:rPr>
                <w:rFonts w:ascii="Times New Roman" w:hAnsi="Times New Roman" w:cs="Times New Roman"/>
                <w:color w:val="222222"/>
                <w:sz w:val="28"/>
                <w:szCs w:val="28"/>
              </w:rPr>
            </w:rPrChange>
          </w:rPr>
          <w:t>)</w:t>
        </w:r>
        <w:r w:rsidR="006346C6">
          <w:rPr>
            <w:rFonts w:ascii="Times New Roman" w:hAnsi="Times New Roman" w:cs="Times New Roman"/>
            <w:color w:val="222222"/>
            <w:sz w:val="28"/>
            <w:szCs w:val="28"/>
            <w:lang w:val="en-US"/>
          </w:rPr>
          <w:t>;</w:t>
        </w:r>
      </w:ins>
    </w:p>
    <w:p w14:paraId="42C426C3" w14:textId="6B430ADD"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GARCH (generalized autoregressive conditional heteroskedasticity)</w:t>
      </w:r>
      <w:ins w:id="70" w:author="Учетная запись Майкрософт" w:date="2020-12-16T10:04:00Z">
        <w:r w:rsidR="006346C6">
          <w:rPr>
            <w:rFonts w:ascii="Times New Roman" w:hAnsi="Times New Roman" w:cs="Times New Roman"/>
            <w:color w:val="222222"/>
            <w:sz w:val="28"/>
            <w:szCs w:val="28"/>
            <w:lang w:val="en-US"/>
          </w:rPr>
          <w:t>;</w:t>
        </w:r>
      </w:ins>
    </w:p>
    <w:p w14:paraId="7A0FD5E3" w14:textId="0604B69A"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ARDLM (autoregression distributed lag model)</w:t>
      </w:r>
      <w:ins w:id="71" w:author="Учетная запись Майкрософт" w:date="2020-12-16T10:04:00Z">
        <w:r w:rsidR="006346C6">
          <w:rPr>
            <w:rFonts w:ascii="Times New Roman" w:hAnsi="Times New Roman" w:cs="Times New Roman"/>
            <w:color w:val="222222"/>
            <w:sz w:val="28"/>
            <w:szCs w:val="28"/>
            <w:lang w:val="en-US"/>
          </w:rPr>
          <w:t>.</w:t>
        </w:r>
      </w:ins>
    </w:p>
    <w:p w14:paraId="4D9923B7" w14:textId="0EFFD689" w:rsidR="007B1F59" w:rsidRPr="007B1F59" w:rsidRDefault="00F7189D" w:rsidP="00F7189D">
      <w:pPr>
        <w:pStyle w:val="a7"/>
        <w:shd w:val="clear" w:color="auto" w:fill="FFFFFF"/>
        <w:spacing w:before="0" w:beforeAutospacing="0" w:after="0" w:afterAutospacing="0" w:line="360" w:lineRule="auto"/>
        <w:ind w:firstLine="709"/>
        <w:rPr>
          <w:color w:val="202122"/>
          <w:sz w:val="28"/>
          <w:szCs w:val="28"/>
        </w:rPr>
      </w:pPr>
      <w:r w:rsidRPr="00F469EF">
        <w:rPr>
          <w:bCs/>
          <w:color w:val="202122"/>
          <w:sz w:val="28"/>
          <w:szCs w:val="28"/>
        </w:rPr>
        <w:t>Авторегрессионная</w:t>
      </w:r>
      <w:r w:rsidRPr="00F469EF">
        <w:rPr>
          <w:color w:val="202122"/>
          <w:sz w:val="28"/>
          <w:szCs w:val="28"/>
        </w:rPr>
        <w:t> (</w:t>
      </w:r>
      <w:r w:rsidRPr="00F469EF">
        <w:rPr>
          <w:bCs/>
          <w:color w:val="202122"/>
          <w:sz w:val="28"/>
          <w:szCs w:val="28"/>
        </w:rPr>
        <w:t>AR</w:t>
      </w:r>
      <w:r w:rsidRPr="00F469EF">
        <w:rPr>
          <w:color w:val="202122"/>
          <w:sz w:val="28"/>
          <w:szCs w:val="28"/>
        </w:rPr>
        <w:t>) </w:t>
      </w:r>
      <w:r w:rsidRPr="00F469EF">
        <w:rPr>
          <w:bCs/>
          <w:color w:val="202122"/>
          <w:sz w:val="28"/>
          <w:szCs w:val="28"/>
        </w:rPr>
        <w:t>модель</w:t>
      </w:r>
      <w:r w:rsidRPr="00F469EF">
        <w:rPr>
          <w:color w:val="202122"/>
          <w:sz w:val="28"/>
          <w:szCs w:val="28"/>
        </w:rPr>
        <w:t> </w:t>
      </w:r>
      <w:r w:rsidR="007B1F59">
        <w:rPr>
          <w:color w:val="202122"/>
          <w:sz w:val="28"/>
          <w:szCs w:val="28"/>
        </w:rPr>
        <w:t xml:space="preserve">– </w:t>
      </w:r>
      <w:r w:rsidRPr="00F469EF">
        <w:rPr>
          <w:color w:val="202122"/>
          <w:sz w:val="28"/>
          <w:szCs w:val="28"/>
        </w:rPr>
        <w:t>модель временных рядов, в которой значения временного ряда в данный момент линейно зависят от предыдущих значений этого же ряда. Авторегрессионный процесс порядка </w:t>
      </w:r>
      <w:r w:rsidRPr="00F469EF">
        <w:rPr>
          <w:i/>
          <w:iCs/>
          <w:color w:val="202122"/>
          <w:sz w:val="28"/>
          <w:szCs w:val="28"/>
        </w:rPr>
        <w:t>p</w:t>
      </w:r>
      <w:r w:rsidRPr="00F469EF">
        <w:rPr>
          <w:color w:val="202122"/>
          <w:sz w:val="28"/>
          <w:szCs w:val="28"/>
        </w:rPr>
        <w:t> (AR(</w:t>
      </w:r>
      <w:r w:rsidRPr="00F469EF">
        <w:rPr>
          <w:i/>
          <w:iCs/>
          <w:color w:val="202122"/>
          <w:sz w:val="28"/>
          <w:szCs w:val="28"/>
        </w:rPr>
        <w:t>p</w:t>
      </w:r>
      <w:r w:rsidRPr="00F469EF">
        <w:rPr>
          <w:color w:val="202122"/>
          <w:sz w:val="28"/>
          <w:szCs w:val="28"/>
        </w:rPr>
        <w:t>)-процесс) определяется следующим образом</w:t>
      </w:r>
      <w:r w:rsidR="007B1F59">
        <w:rPr>
          <w:color w:val="202122"/>
          <w:sz w:val="28"/>
          <w:szCs w:val="28"/>
        </w:rPr>
        <w:t>:</w:t>
      </w:r>
    </w:p>
    <w:p w14:paraId="0E93690C" w14:textId="376C76DF" w:rsidR="007B1F59" w:rsidRPr="007B1F59" w:rsidRDefault="008C33E9" w:rsidP="007B1F5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m:t>
            </m:r>
          </m:sub>
        </m:sSub>
        <m:r>
          <w:rPr>
            <w:rFonts w:ascii="Cambria Math" w:hAnsi="Cambria Math"/>
            <w:color w:val="202122"/>
            <w:sz w:val="28"/>
            <w:szCs w:val="28"/>
          </w:rPr>
          <m:t>=c+</m:t>
        </m:r>
        <m:nary>
          <m:naryPr>
            <m:chr m:val="∑"/>
            <m:limLoc m:val="undOvr"/>
            <m:ctrlPr>
              <w:rPr>
                <w:rFonts w:ascii="Cambria Math" w:hAnsi="Cambria Math"/>
                <w:i/>
                <w:color w:val="202122"/>
                <w:sz w:val="28"/>
                <w:szCs w:val="28"/>
              </w:rPr>
            </m:ctrlPr>
          </m:naryPr>
          <m:sub>
            <m:r>
              <w:rPr>
                <w:rFonts w:ascii="Cambria Math" w:hAnsi="Cambria Math"/>
                <w:color w:val="202122"/>
                <w:sz w:val="28"/>
                <w:szCs w:val="28"/>
              </w:rPr>
              <m:t>i=1</m:t>
            </m:r>
          </m:sub>
          <m:sup>
            <m:r>
              <w:rPr>
                <w:rFonts w:ascii="Cambria Math" w:hAnsi="Cambria Math"/>
                <w:color w:val="202122"/>
                <w:sz w:val="28"/>
                <w:szCs w:val="28"/>
              </w:rPr>
              <m:t>p</m:t>
            </m:r>
          </m:sup>
          <m:e>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i</m:t>
                </m:r>
              </m:sub>
            </m:sSub>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t-i</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e>
        </m:nary>
      </m:oMath>
      <w:r w:rsidR="007B1F59" w:rsidRPr="007B1F59">
        <w:rPr>
          <w:color w:val="202122"/>
          <w:sz w:val="28"/>
          <w:szCs w:val="28"/>
        </w:rPr>
        <w:t>,</w:t>
      </w:r>
    </w:p>
    <w:p w14:paraId="4C8D5781" w14:textId="584F318D" w:rsidR="00F7189D" w:rsidRPr="00F469EF" w:rsidRDefault="00F7189D" w:rsidP="007B1F59">
      <w:pPr>
        <w:pStyle w:val="a7"/>
        <w:shd w:val="clear" w:color="auto" w:fill="FFFFFF"/>
        <w:spacing w:before="0" w:beforeAutospacing="0" w:after="0" w:afterAutospacing="0" w:line="360" w:lineRule="auto"/>
        <w:rPr>
          <w:color w:val="202122"/>
          <w:sz w:val="28"/>
          <w:szCs w:val="28"/>
        </w:rPr>
      </w:pPr>
      <w:r w:rsidRPr="00F469EF">
        <w:rPr>
          <w:color w:val="202122"/>
          <w:sz w:val="28"/>
          <w:szCs w:val="28"/>
        </w:rPr>
        <w:lastRenderedPageBreak/>
        <w:t xml:space="preserve">где </w:t>
      </w:r>
      <m:oMath>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2</m:t>
            </m:r>
          </m:sub>
        </m:sSub>
        <m:r>
          <w:rPr>
            <w:rFonts w:ascii="Cambria Math" w:hAnsi="Cambria Math"/>
            <w:color w:val="202122"/>
            <w:sz w:val="28"/>
            <w:szCs w:val="28"/>
          </w:rPr>
          <m:t>,. . .,</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p</m:t>
            </m:r>
          </m:sub>
        </m:sSub>
      </m:oMath>
      <w:r w:rsidRPr="00F469EF">
        <w:rPr>
          <w:color w:val="202122"/>
          <w:sz w:val="28"/>
          <w:szCs w:val="28"/>
        </w:rPr>
        <w:t> </w:t>
      </w:r>
      <w:r w:rsidRPr="00F469EF">
        <w:rPr>
          <w:rStyle w:val="mwe-math-mathml-inline"/>
          <w:vanish/>
          <w:color w:val="202122"/>
          <w:sz w:val="28"/>
          <w:szCs w:val="28"/>
        </w:rPr>
        <w:t>{\displaystyle a_{1},\ldots ,a_{p}}</w:t>
      </w:r>
      <w:r w:rsidR="007B1F59">
        <w:rPr>
          <w:color w:val="202122"/>
          <w:sz w:val="28"/>
          <w:szCs w:val="28"/>
        </w:rPr>
        <w:t xml:space="preserve">– </w:t>
      </w:r>
      <w:r w:rsidRPr="00F469EF">
        <w:rPr>
          <w:bCs/>
          <w:iCs/>
          <w:color w:val="202122"/>
          <w:sz w:val="28"/>
          <w:szCs w:val="28"/>
        </w:rPr>
        <w:t>параметры</w:t>
      </w:r>
      <w:r w:rsidR="007B1F59">
        <w:rPr>
          <w:color w:val="202122"/>
          <w:sz w:val="28"/>
          <w:szCs w:val="28"/>
        </w:rPr>
        <w:t xml:space="preserve"> модели (коэффициенты </w:t>
      </w:r>
      <w:r w:rsidRPr="00F469EF">
        <w:rPr>
          <w:color w:val="202122"/>
          <w:sz w:val="28"/>
          <w:szCs w:val="28"/>
        </w:rPr>
        <w:t>авторегрессии), </w:t>
      </w:r>
      <m:oMath>
        <m:r>
          <w:rPr>
            <w:rFonts w:ascii="Cambria Math" w:hAnsi="Cambria Math"/>
            <w:color w:val="202122"/>
            <w:sz w:val="28"/>
            <w:szCs w:val="28"/>
          </w:rPr>
          <m:t>c</m:t>
        </m:r>
      </m:oMath>
      <w:r w:rsidRPr="00F469EF">
        <w:rPr>
          <w:rStyle w:val="mwe-math-mathml-inline"/>
          <w:vanish/>
          <w:color w:val="202122"/>
          <w:sz w:val="28"/>
          <w:szCs w:val="28"/>
        </w:rPr>
        <w:t>{\displaystyle c}</w:t>
      </w:r>
      <w:r w:rsidRPr="00F469EF">
        <w:rPr>
          <w:color w:val="202122"/>
          <w:sz w:val="28"/>
          <w:szCs w:val="28"/>
        </w:rPr>
        <w:t xml:space="preserve">  </w:t>
      </w:r>
      <w:r w:rsidR="007B1F59" w:rsidRPr="00F469EF">
        <w:rPr>
          <w:color w:val="202122"/>
          <w:sz w:val="28"/>
          <w:szCs w:val="28"/>
        </w:rPr>
        <w:t> </w:t>
      </w:r>
      <w:r w:rsidR="007B1F59">
        <w:rPr>
          <w:color w:val="202122"/>
          <w:sz w:val="28"/>
          <w:szCs w:val="28"/>
        </w:rPr>
        <w:t xml:space="preserve">– </w:t>
      </w:r>
      <w:r w:rsidRPr="00F469EF">
        <w:rPr>
          <w:color w:val="202122"/>
          <w:sz w:val="28"/>
          <w:szCs w:val="28"/>
        </w:rPr>
        <w:t>постоянная (часто для упрощения предполагается равной нулю), а </w:t>
      </w:r>
      <w:r w:rsidRPr="00F469EF">
        <w:rPr>
          <w:rStyle w:val="mwe-math-mathml-inline"/>
          <w:vanish/>
          <w:color w:val="202122"/>
          <w:sz w:val="28"/>
          <w:szCs w:val="28"/>
        </w:rPr>
        <w:t>{\displaystyle \varepsilon _{t}}</w:t>
      </w:r>
      <m:oMath>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7B1F59" w:rsidRPr="00F469EF">
        <w:rPr>
          <w:color w:val="202122"/>
          <w:sz w:val="28"/>
          <w:szCs w:val="28"/>
        </w:rPr>
        <w:t> </w:t>
      </w:r>
      <w:r w:rsidR="007B1F59">
        <w:rPr>
          <w:color w:val="202122"/>
          <w:sz w:val="28"/>
          <w:szCs w:val="28"/>
        </w:rPr>
        <w:t>–</w:t>
      </w:r>
      <w:r w:rsidRPr="00F469EF">
        <w:rPr>
          <w:color w:val="202122"/>
          <w:sz w:val="28"/>
          <w:szCs w:val="28"/>
        </w:rPr>
        <w:t> белый шум.</w:t>
      </w:r>
    </w:p>
    <w:p w14:paraId="6562DB62"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Простейшим примером является авторегрессионный процесс первого порядка AR(1)-процесс:</w:t>
      </w:r>
    </w:p>
    <w:p w14:paraId="1C87318B" w14:textId="77777777" w:rsidR="00F7189D" w:rsidRPr="00F469EF" w:rsidRDefault="008C33E9"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r>
          <w:rPr>
            <w:rFonts w:ascii="Cambria Math" w:hAnsi="Cambria Math"/>
            <w:color w:val="202122"/>
            <w:sz w:val="28"/>
            <w:szCs w:val="28"/>
            <w:lang w:val="en-US"/>
          </w:rPr>
          <m:t>r</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09846D67"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Для данного процесса коэффициент авторегрессии совпадает с коэффициентом автокорреляции первого порядка.</w:t>
      </w:r>
    </w:p>
    <w:p w14:paraId="3865BBF8" w14:textId="3359B39E"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Другой простой процесс</w:t>
      </w:r>
      <w:r w:rsidR="007B1F59" w:rsidRPr="00F469EF">
        <w:rPr>
          <w:color w:val="202122"/>
          <w:sz w:val="28"/>
          <w:szCs w:val="28"/>
        </w:rPr>
        <w:t> </w:t>
      </w:r>
      <w:r w:rsidR="007B1F59">
        <w:rPr>
          <w:color w:val="202122"/>
          <w:sz w:val="28"/>
          <w:szCs w:val="28"/>
        </w:rPr>
        <w:t xml:space="preserve">– </w:t>
      </w:r>
      <w:r w:rsidRPr="00F469EF">
        <w:rPr>
          <w:color w:val="202122"/>
          <w:sz w:val="28"/>
          <w:szCs w:val="28"/>
        </w:rPr>
        <w:t>процесс Юла </w:t>
      </w:r>
      <w:r w:rsidR="007B1F59" w:rsidRPr="00F469EF">
        <w:rPr>
          <w:color w:val="202122"/>
          <w:sz w:val="28"/>
          <w:szCs w:val="28"/>
        </w:rPr>
        <w:t> </w:t>
      </w:r>
      <w:r w:rsidR="007B1F59">
        <w:rPr>
          <w:color w:val="202122"/>
          <w:sz w:val="28"/>
          <w:szCs w:val="28"/>
        </w:rPr>
        <w:t xml:space="preserve">– </w:t>
      </w:r>
      <w:r w:rsidRPr="00F469EF">
        <w:rPr>
          <w:color w:val="202122"/>
          <w:sz w:val="28"/>
          <w:szCs w:val="28"/>
        </w:rPr>
        <w:t>AR(2)-процесс:</w:t>
      </w:r>
    </w:p>
    <w:p w14:paraId="31E8F1BC" w14:textId="77777777" w:rsidR="00F7189D" w:rsidRPr="00F469EF" w:rsidRDefault="008C33E9"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1</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2</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-2</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508E8E91" w14:textId="677BCFB3" w:rsidR="00F7189D" w:rsidRPr="00F469EF" w:rsidRDefault="00F7189D" w:rsidP="007B1F59">
      <w:pPr>
        <w:pStyle w:val="a7"/>
        <w:shd w:val="clear" w:color="auto" w:fill="FFFFFF"/>
        <w:spacing w:before="0" w:beforeAutospacing="0" w:after="0" w:afterAutospacing="0" w:line="360" w:lineRule="auto"/>
        <w:ind w:firstLine="709"/>
        <w:jc w:val="both"/>
        <w:rPr>
          <w:color w:val="222222"/>
          <w:sz w:val="28"/>
          <w:szCs w:val="28"/>
        </w:rPr>
      </w:pPr>
      <w:r w:rsidRPr="00F469EF">
        <w:rPr>
          <w:color w:val="202122"/>
          <w:sz w:val="28"/>
          <w:szCs w:val="28"/>
        </w:rPr>
        <w:t xml:space="preserve">Под </w:t>
      </w:r>
      <w:r w:rsidRPr="00F469EF">
        <w:rPr>
          <w:color w:val="222222"/>
          <w:sz w:val="28"/>
          <w:szCs w:val="28"/>
          <w:lang w:val="en-US"/>
        </w:rPr>
        <w:t>ARIMAX</w:t>
      </w:r>
      <w:ins w:id="72" w:author="Учетная запись Майкрософт" w:date="2020-12-16T10:04:00Z">
        <w:r w:rsidR="006346C6" w:rsidRPr="006346C6">
          <w:rPr>
            <w:color w:val="222222"/>
            <w:sz w:val="28"/>
            <w:szCs w:val="28"/>
            <w:rPrChange w:id="73" w:author="Учетная запись Майкрософт" w:date="2020-12-16T10:04:00Z">
              <w:rPr>
                <w:color w:val="222222"/>
                <w:sz w:val="28"/>
                <w:szCs w:val="28"/>
                <w:lang w:val="en-US"/>
              </w:rPr>
            </w:rPrChange>
          </w:rPr>
          <w:t>-</w:t>
        </w:r>
        <w:r w:rsidR="006346C6">
          <w:rPr>
            <w:color w:val="222222"/>
            <w:sz w:val="28"/>
            <w:szCs w:val="28"/>
          </w:rPr>
          <w:t>моделью (</w:t>
        </w:r>
        <w:r w:rsidR="006346C6" w:rsidRPr="00F469EF">
          <w:rPr>
            <w:color w:val="222222"/>
            <w:sz w:val="28"/>
            <w:szCs w:val="28"/>
            <w:lang w:val="en-US"/>
          </w:rPr>
          <w:t>autoregression</w:t>
        </w:r>
        <w:r w:rsidR="006346C6" w:rsidRPr="006346C6">
          <w:rPr>
            <w:color w:val="222222"/>
            <w:sz w:val="28"/>
            <w:szCs w:val="28"/>
            <w:rPrChange w:id="74"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integrated</w:t>
        </w:r>
        <w:r w:rsidR="006346C6" w:rsidRPr="006346C6">
          <w:rPr>
            <w:color w:val="222222"/>
            <w:sz w:val="28"/>
            <w:szCs w:val="28"/>
            <w:rPrChange w:id="75"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moving</w:t>
        </w:r>
        <w:r w:rsidR="006346C6" w:rsidRPr="006346C6">
          <w:rPr>
            <w:color w:val="222222"/>
            <w:sz w:val="28"/>
            <w:szCs w:val="28"/>
            <w:rPrChange w:id="76"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average</w:t>
        </w:r>
        <w:r w:rsidR="006346C6" w:rsidRPr="006346C6">
          <w:rPr>
            <w:color w:val="222222"/>
            <w:sz w:val="28"/>
            <w:szCs w:val="28"/>
            <w:rPrChange w:id="77"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extended</w:t>
        </w:r>
        <w:r w:rsidR="006346C6">
          <w:rPr>
            <w:color w:val="222222"/>
            <w:sz w:val="28"/>
            <w:szCs w:val="28"/>
          </w:rPr>
          <w:t>)</w:t>
        </w:r>
      </w:ins>
      <w:r w:rsidRPr="00F469EF">
        <w:rPr>
          <w:color w:val="222222"/>
          <w:sz w:val="28"/>
          <w:szCs w:val="28"/>
        </w:rPr>
        <w:t xml:space="preserve"> понимают некую математическую модель для анализа временных рядов, которая объединяет в себе интегрированную авторегрессию, скользящее среднее и возможность учёта дополнительных внешних факторов. Также стоит отметить, что модели </w:t>
      </w:r>
      <w:r w:rsidRPr="00F469EF">
        <w:rPr>
          <w:color w:val="222222"/>
          <w:sz w:val="28"/>
          <w:szCs w:val="28"/>
          <w:lang w:val="en-US"/>
        </w:rPr>
        <w:t>ARIMAX</w:t>
      </w:r>
      <w:r w:rsidRPr="00F469EF">
        <w:rPr>
          <w:color w:val="222222"/>
          <w:sz w:val="28"/>
          <w:szCs w:val="28"/>
        </w:rPr>
        <w:t xml:space="preserve"> часто используют при решении задач, в которых требуется построить прогноз на основе имеющихся данных и вычислить соответствующие последующие значения ряда на основе предыдущих. Важным примечанием является тот факт, что для того чтобы получить прогнозируемые данные необходимо предварительное обучение узла.</w:t>
      </w:r>
    </w:p>
    <w:p w14:paraId="08001F48" w14:textId="77777777" w:rsidR="00F7189D" w:rsidRPr="00F469EF" w:rsidRDefault="00F7189D" w:rsidP="00F7189D">
      <w:pPr>
        <w:pStyle w:val="a7"/>
        <w:shd w:val="clear" w:color="auto" w:fill="FFFFFF"/>
        <w:spacing w:before="0" w:beforeAutospacing="0" w:after="0" w:afterAutospacing="0" w:line="360" w:lineRule="auto"/>
        <w:ind w:firstLine="709"/>
        <w:jc w:val="both"/>
        <w:rPr>
          <w:spacing w:val="3"/>
          <w:sz w:val="28"/>
          <w:szCs w:val="28"/>
          <w:shd w:val="clear" w:color="auto" w:fill="FFFFFF"/>
        </w:rPr>
      </w:pPr>
      <w:r w:rsidRPr="00F469EF">
        <w:rPr>
          <w:sz w:val="28"/>
          <w:szCs w:val="28"/>
        </w:rPr>
        <w:t xml:space="preserve">Обучение узла может производиться вручную или автоматически. </w:t>
      </w:r>
      <w:r w:rsidRPr="00F469EF">
        <w:rPr>
          <w:spacing w:val="3"/>
          <w:sz w:val="28"/>
          <w:szCs w:val="28"/>
          <w:shd w:val="clear" w:color="auto" w:fill="FFFFFF"/>
        </w:rPr>
        <w:t>В некоторых компонентах используются самообучающиеся алгоритмы. Например, кластеризация, самоорганизующиеся карты, квантование. Такие узлы требуют первоначального обучения. Ручное обучение или переобучение позволяет контролировать параметры переобучения Модели с возможностью просмотра полученных результатов. Автоматический способ, в свою очередь, гораздо быстрее и хорошо подходит при незначительных изменениях в исходных данных.</w:t>
      </w:r>
    </w:p>
    <w:p w14:paraId="07BCAF07"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spacing w:val="3"/>
          <w:sz w:val="28"/>
          <w:szCs w:val="28"/>
          <w:shd w:val="clear" w:color="auto" w:fill="FFFFFF"/>
        </w:rPr>
        <w:t xml:space="preserve">Особенности настройки с помощью </w:t>
      </w:r>
      <w:r w:rsidRPr="00F469EF">
        <w:rPr>
          <w:color w:val="222222"/>
          <w:sz w:val="28"/>
          <w:szCs w:val="28"/>
          <w:lang w:val="en-US"/>
        </w:rPr>
        <w:t>ARIMAX</w:t>
      </w:r>
      <w:r w:rsidRPr="00F469EF">
        <w:rPr>
          <w:color w:val="222222"/>
          <w:sz w:val="28"/>
          <w:szCs w:val="28"/>
        </w:rPr>
        <w:t>:</w:t>
      </w:r>
    </w:p>
    <w:p w14:paraId="6C9356EA"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color w:val="222222"/>
          <w:sz w:val="28"/>
          <w:szCs w:val="28"/>
        </w:rPr>
        <w:lastRenderedPageBreak/>
        <w:t xml:space="preserve">1. </w:t>
      </w:r>
      <w:r w:rsidRPr="00F469EF">
        <w:rPr>
          <w:sz w:val="28"/>
          <w:szCs w:val="28"/>
        </w:rPr>
        <w:t xml:space="preserve">Настройка входных столбцов – заключается в правильном задании назначений столбцов входного набора данных. Необходимо определить, какой из столбцов является прогнозируемым, какой выступает в качестве входного, какой отвечает за те данные, которые не участвуют в построении модели. </w:t>
      </w:r>
    </w:p>
    <w:p w14:paraId="6B7A31C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2. Нормализация данных </w:t>
      </w:r>
      <w:r w:rsidRPr="00F469EF">
        <w:rPr>
          <w:sz w:val="28"/>
          <w:szCs w:val="28"/>
        </w:rPr>
        <w:t xml:space="preserve">– </w:t>
      </w:r>
      <w:r w:rsidRPr="00F469EF">
        <w:rPr>
          <w:color w:val="222222"/>
          <w:sz w:val="28"/>
          <w:szCs w:val="28"/>
        </w:rPr>
        <w:t>этап, который обычно пропускают для прогнозируемых данных.</w:t>
      </w:r>
    </w:p>
    <w:p w14:paraId="49D3EF4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3. При настройке </w:t>
      </w:r>
      <w:r w:rsidRPr="00F469EF">
        <w:rPr>
          <w:color w:val="222222"/>
          <w:sz w:val="28"/>
          <w:szCs w:val="28"/>
          <w:lang w:val="en-US"/>
        </w:rPr>
        <w:t>ARIMAX</w:t>
      </w:r>
      <w:r w:rsidRPr="00F469EF">
        <w:rPr>
          <w:color w:val="222222"/>
          <w:sz w:val="28"/>
          <w:szCs w:val="28"/>
        </w:rPr>
        <w:t xml:space="preserve"> структура определение структуры модели происходит автоматически. Параметры в процессе вычисления подбираются таким образом, чтобы минимизировать значение </w:t>
      </w:r>
      <w:r w:rsidRPr="00F469EF">
        <w:rPr>
          <w:iCs/>
          <w:color w:val="222222"/>
          <w:sz w:val="28"/>
          <w:szCs w:val="28"/>
        </w:rPr>
        <w:t>AIC</w:t>
      </w:r>
      <w:r w:rsidRPr="00F469EF">
        <w:rPr>
          <w:color w:val="222222"/>
          <w:sz w:val="28"/>
          <w:szCs w:val="28"/>
        </w:rPr>
        <w:t>.</w:t>
      </w:r>
    </w:p>
    <w:p w14:paraId="628ECD0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A56D30">
        <w:rPr>
          <w:i/>
          <w:color w:val="222222"/>
          <w:sz w:val="28"/>
          <w:szCs w:val="28"/>
          <w:lang w:val="en-US"/>
        </w:rPr>
        <w:t>p</w:t>
      </w:r>
      <w:r w:rsidRPr="00F469EF">
        <w:rPr>
          <w:color w:val="222222"/>
          <w:sz w:val="28"/>
          <w:szCs w:val="28"/>
        </w:rPr>
        <w:t xml:space="preserve"> авторегрессионной части </w:t>
      </w:r>
      <w:r w:rsidRPr="00F469EF">
        <w:rPr>
          <w:color w:val="222222"/>
          <w:sz w:val="28"/>
          <w:szCs w:val="28"/>
          <w:lang w:val="en-US"/>
        </w:rPr>
        <w:t>AR</w:t>
      </w:r>
      <w:r w:rsidRPr="00F469EF">
        <w:rPr>
          <w:color w:val="222222"/>
          <w:sz w:val="28"/>
          <w:szCs w:val="28"/>
        </w:rPr>
        <w:t xml:space="preserve"> определяет число предыдущих значений ряда, учитываемых при построении модели.</w:t>
      </w:r>
    </w:p>
    <w:p w14:paraId="1B5D8B9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bCs/>
          <w:color w:val="222222"/>
          <w:sz w:val="28"/>
          <w:szCs w:val="28"/>
        </w:rPr>
        <w:t xml:space="preserve">Порядок </w:t>
      </w:r>
      <w:r w:rsidRPr="00A56D30">
        <w:rPr>
          <w:i/>
          <w:color w:val="222222"/>
          <w:sz w:val="28"/>
          <w:szCs w:val="28"/>
        </w:rPr>
        <w:t>d</w:t>
      </w:r>
      <w:r w:rsidRPr="00F469EF">
        <w:rPr>
          <w:color w:val="222222"/>
          <w:sz w:val="28"/>
          <w:szCs w:val="28"/>
        </w:rPr>
        <w:t xml:space="preserve"> разностей ряда, порядок </w:t>
      </w:r>
      <w:r w:rsidRPr="00F469EF">
        <w:rPr>
          <w:bCs/>
          <w:color w:val="222222"/>
          <w:sz w:val="28"/>
          <w:szCs w:val="28"/>
        </w:rPr>
        <w:t xml:space="preserve">интегрирования, </w:t>
      </w:r>
      <w:r w:rsidRPr="00F469EF">
        <w:rPr>
          <w:color w:val="222222"/>
          <w:sz w:val="28"/>
          <w:szCs w:val="28"/>
        </w:rPr>
        <w:t>задает порядок при необходимости привести исходный ряд к </w:t>
      </w:r>
      <w:hyperlink r:id="rId10" w:tgtFrame="_blank" w:history="1">
        <w:r w:rsidRPr="00F469EF">
          <w:rPr>
            <w:color w:val="222222"/>
            <w:sz w:val="28"/>
            <w:szCs w:val="28"/>
          </w:rPr>
          <w:t>стационарному</w:t>
        </w:r>
      </w:hyperlink>
      <w:r w:rsidRPr="00F469EF">
        <w:rPr>
          <w:color w:val="222222"/>
          <w:sz w:val="28"/>
          <w:szCs w:val="28"/>
        </w:rPr>
        <w:t>.</w:t>
      </w:r>
    </w:p>
    <w:p w14:paraId="6EC21E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A56D30">
        <w:rPr>
          <w:i/>
          <w:color w:val="222222"/>
          <w:sz w:val="28"/>
          <w:szCs w:val="28"/>
          <w:lang w:val="en-US"/>
        </w:rPr>
        <w:t>q</w:t>
      </w:r>
      <w:r w:rsidRPr="00F469EF">
        <w:rPr>
          <w:color w:val="222222"/>
          <w:sz w:val="28"/>
          <w:szCs w:val="28"/>
        </w:rPr>
        <w:t xml:space="preserve"> части скользящего среднего, части </w:t>
      </w:r>
      <w:r w:rsidRPr="00F469EF">
        <w:rPr>
          <w:color w:val="222222"/>
          <w:sz w:val="28"/>
          <w:szCs w:val="28"/>
          <w:lang w:val="en-US"/>
        </w:rPr>
        <w:t>MA</w:t>
      </w:r>
      <w:r w:rsidRPr="00F469EF">
        <w:rPr>
          <w:color w:val="222222"/>
          <w:sz w:val="28"/>
          <w:szCs w:val="28"/>
        </w:rPr>
        <w:t>, определяет размер скользящего окна для сглаживания исходного ряда. Для все трёх порядков верно, что устанавливается значение целого типа, при чём это значение больше 0.</w:t>
      </w:r>
    </w:p>
    <w:p w14:paraId="28083AB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4. Есть возможности включения расчёта сезонности. Это позволит задать параметры для сезонной составляющей.</w:t>
      </w:r>
    </w:p>
    <w:p w14:paraId="5EC104F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Горизонтом прогнозирования можно назвать временной интервал, в пределах которого прогноз выполняется с заданной точностью. Кроме этого, под горизонтом прогнозирования понимают параметр модели прогнозирования на основе метода скользящего окна. Выделяют три уровня горизонта прогнозирования:</w:t>
      </w:r>
    </w:p>
    <w:p w14:paraId="2DE9A34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долгосрочный</w:t>
      </w:r>
      <w:r w:rsidRPr="00F469EF">
        <w:rPr>
          <w:rFonts w:ascii="Times New Roman" w:eastAsia="Times New Roman" w:hAnsi="Times New Roman" w:cs="Times New Roman"/>
          <w:color w:val="222222"/>
          <w:sz w:val="28"/>
          <w:szCs w:val="28"/>
          <w:lang w:val="en-US" w:eastAsia="ru-RU"/>
        </w:rPr>
        <w:t>;</w:t>
      </w:r>
    </w:p>
    <w:p w14:paraId="772978D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среднесрочный</w:t>
      </w:r>
      <w:r w:rsidRPr="00F469EF">
        <w:rPr>
          <w:rFonts w:ascii="Times New Roman" w:eastAsia="Times New Roman" w:hAnsi="Times New Roman" w:cs="Times New Roman"/>
          <w:color w:val="222222"/>
          <w:sz w:val="28"/>
          <w:szCs w:val="28"/>
          <w:lang w:val="en-US" w:eastAsia="ru-RU"/>
        </w:rPr>
        <w:t>;</w:t>
      </w:r>
    </w:p>
    <w:p w14:paraId="0D0DA3BB"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краткосрочный. </w:t>
      </w:r>
    </w:p>
    <w:p w14:paraId="5F4EE5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Особенности прогнозирования временных рядов по средствам </w:t>
      </w:r>
      <w:r w:rsidRPr="00F469EF">
        <w:rPr>
          <w:color w:val="222222"/>
          <w:sz w:val="28"/>
          <w:szCs w:val="28"/>
          <w:lang w:val="en-US"/>
        </w:rPr>
        <w:t>ARIMAX</w:t>
      </w:r>
      <w:r w:rsidRPr="00F469EF">
        <w:rPr>
          <w:color w:val="222222"/>
          <w:sz w:val="28"/>
          <w:szCs w:val="28"/>
        </w:rPr>
        <w:t>:</w:t>
      </w:r>
    </w:p>
    <w:p w14:paraId="70C050F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1. Горизонт прогноза задает количество значений, которые будут спрогнозированы и добавлены в выходной набор в конце исходного временного ряда. </w:t>
      </w:r>
    </w:p>
    <w:p w14:paraId="1CEE9C8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2. Важно рассчитать ошибку аппроксимации. Будет добавлен в выходной набор столбец со средними отклонениями прогнозируемых значений от фактических.</w:t>
      </w:r>
    </w:p>
    <w:p w14:paraId="08F697B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3. Доверительный интервал прогноза указывается в процентах от 0 до 100, имеет вещественный тип, обычно равен 95.</w:t>
      </w:r>
    </w:p>
    <w:p w14:paraId="772730AD"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Процесс авторегрессии порядка </w:t>
      </w:r>
      <m:oMath>
        <m:r>
          <w:rPr>
            <w:rFonts w:ascii="Cambria Math" w:hAnsi="Cambria Math"/>
            <w:color w:val="222222"/>
            <w:sz w:val="28"/>
            <w:szCs w:val="28"/>
          </w:rPr>
          <m:t>p</m:t>
        </m:r>
      </m:oMath>
      <w:r w:rsidRPr="00F469EF">
        <w:rPr>
          <w:color w:val="222222"/>
          <w:sz w:val="28"/>
          <w:szCs w:val="28"/>
        </w:rPr>
        <w:t xml:space="preserve">, который обозначается </w:t>
      </w:r>
      <w:r w:rsidRPr="00F469EF">
        <w:rPr>
          <w:color w:val="222222"/>
          <w:sz w:val="28"/>
          <w:szCs w:val="28"/>
          <w:lang w:val="en-US"/>
        </w:rPr>
        <w:t>AR</w:t>
      </w:r>
      <w:r w:rsidRPr="00F469EF">
        <w:rPr>
          <w:color w:val="222222"/>
          <w:sz w:val="28"/>
          <w:szCs w:val="28"/>
        </w:rPr>
        <w:t>(</w:t>
      </w:r>
      <w:r w:rsidRPr="00F469EF">
        <w:rPr>
          <w:color w:val="222222"/>
          <w:sz w:val="28"/>
          <w:szCs w:val="28"/>
          <w:lang w:val="en-US"/>
        </w:rPr>
        <w:t>p</w:t>
      </w:r>
      <w:r w:rsidRPr="00F469EF">
        <w:rPr>
          <w:color w:val="222222"/>
          <w:sz w:val="28"/>
          <w:szCs w:val="28"/>
        </w:rPr>
        <w:t>), описывается формулой:</w:t>
      </w:r>
    </w:p>
    <w:p w14:paraId="35835DF3" w14:textId="77777777" w:rsidR="00F7189D" w:rsidRPr="00F469EF" w:rsidRDefault="00F7189D" w:rsidP="00F7189D">
      <w:pPr>
        <w:pStyle w:val="a7"/>
        <w:shd w:val="clear" w:color="auto" w:fill="FFFFFF"/>
        <w:spacing w:before="0" w:beforeAutospacing="0" w:after="0" w:afterAutospacing="0" w:line="360" w:lineRule="auto"/>
        <w:ind w:firstLine="709"/>
        <w:jc w:val="center"/>
        <w:rPr>
          <w:i/>
          <w:color w:val="222222"/>
          <w:sz w:val="28"/>
          <w:szCs w:val="28"/>
        </w:rPr>
      </w:pPr>
      <m:oMath>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m:t>
            </m:r>
          </m:e>
        </m:d>
        <m:r>
          <w:rPr>
            <w:rFonts w:ascii="Cambria Math" w:hAnsi="Cambria Math"/>
            <w:color w:val="222222"/>
            <w:sz w:val="28"/>
            <w:szCs w:val="28"/>
          </w:rPr>
          <m:t>=C+</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1</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t-1</m:t>
            </m:r>
          </m:e>
        </m:d>
        <m:r>
          <w:rPr>
            <w:rFonts w:ascii="Cambria Math" w:hAnsi="Cambria Math"/>
            <w:color w:val="222222"/>
            <w:sz w:val="28"/>
            <w:szCs w:val="28"/>
          </w:rPr>
          <m:t>+. . .+</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p</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t-p</m:t>
            </m:r>
          </m:e>
        </m:d>
        <m:r>
          <w:rPr>
            <w:rFonts w:ascii="Cambria Math" w:hAnsi="Cambria Math"/>
            <w:color w:val="222222"/>
            <w:sz w:val="28"/>
            <w:szCs w:val="28"/>
          </w:rPr>
          <m:t>+</m:t>
        </m:r>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i/>
          <w:color w:val="222222"/>
          <w:sz w:val="28"/>
          <w:szCs w:val="28"/>
        </w:rPr>
        <w:t>,</w:t>
      </w:r>
    </w:p>
    <w:p w14:paraId="0BB80BEC"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color w:val="222222"/>
          <w:sz w:val="28"/>
          <w:szCs w:val="28"/>
        </w:rPr>
        <w:t xml:space="preserve">где </w:t>
      </w:r>
      <m:oMath>
        <m:r>
          <w:rPr>
            <w:rFonts w:ascii="Cambria Math" w:hAnsi="Cambria Math"/>
            <w:color w:val="222222"/>
            <w:sz w:val="28"/>
            <w:szCs w:val="28"/>
          </w:rPr>
          <m:t>C</m:t>
        </m:r>
      </m:oMath>
      <w:r w:rsidRPr="00F469EF">
        <w:rPr>
          <w:color w:val="222222"/>
          <w:sz w:val="28"/>
          <w:szCs w:val="28"/>
        </w:rPr>
        <w:t xml:space="preserve"> – вещественная константа,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0</m:t>
            </m:r>
          </m:sub>
        </m:sSub>
        <m:r>
          <w:rPr>
            <w:rFonts w:ascii="Cambria Math" w:eastAsiaTheme="minorEastAsia" w:hAnsi="Cambria Math"/>
            <w:color w:val="222222"/>
            <w:sz w:val="28"/>
            <w:szCs w:val="28"/>
          </w:rPr>
          <m:t xml:space="preserve">, . . ., </m:t>
        </m:r>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p</m:t>
            </m:r>
          </m:sub>
        </m:sSub>
      </m:oMath>
      <w:r w:rsidRPr="00F469EF">
        <w:rPr>
          <w:rFonts w:eastAsiaTheme="minorEastAsia"/>
          <w:color w:val="222222"/>
          <w:sz w:val="28"/>
          <w:szCs w:val="28"/>
        </w:rPr>
        <w:t xml:space="preserve"> – коэффициенты,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 Для определения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i</m:t>
            </m:r>
          </m:sub>
        </m:sSub>
      </m:oMath>
      <w:r w:rsidRPr="00F469EF">
        <w:rPr>
          <w:rFonts w:eastAsiaTheme="minorEastAsia"/>
          <w:color w:val="222222"/>
          <w:sz w:val="28"/>
          <w:szCs w:val="28"/>
        </w:rPr>
        <w:t xml:space="preserve">, </w:t>
      </w:r>
      <m:oMath>
        <m:r>
          <w:rPr>
            <w:rFonts w:ascii="Cambria Math" w:eastAsiaTheme="minorEastAsia" w:hAnsi="Cambria Math"/>
            <w:color w:val="222222"/>
            <w:sz w:val="28"/>
            <w:szCs w:val="28"/>
            <w:lang w:val="en-US"/>
          </w:rPr>
          <m:t>C</m:t>
        </m:r>
      </m:oMath>
      <w:r w:rsidRPr="00F469EF">
        <w:rPr>
          <w:rFonts w:eastAsiaTheme="minorEastAsia"/>
          <w:color w:val="222222"/>
          <w:sz w:val="28"/>
          <w:szCs w:val="28"/>
        </w:rPr>
        <w:t xml:space="preserve"> используют метод наименьших квадратов или метод максимального правдоподобия.</w:t>
      </w:r>
    </w:p>
    <w:p w14:paraId="2EAE0BA4"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Также используется другой тип модели и часто применяется совместно с авторегрессией. Эта модель скользящего среднего порядка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и описывается формулой:</w:t>
      </w:r>
    </w:p>
    <w:p w14:paraId="6601612D"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m:t>
        </m:r>
        <m:f>
          <m:fPr>
            <m:ctrlPr>
              <w:rPr>
                <w:rFonts w:ascii="Cambria Math" w:eastAsiaTheme="minorEastAsia" w:hAnsi="Cambria Math"/>
                <w:i/>
                <w:color w:val="222222"/>
                <w:sz w:val="28"/>
                <w:szCs w:val="28"/>
                <w:lang w:val="en-US"/>
              </w:rPr>
            </m:ctrlPr>
          </m:fPr>
          <m:num>
            <m:r>
              <w:rPr>
                <w:rFonts w:ascii="Cambria Math" w:eastAsiaTheme="minorEastAsia" w:hAnsi="Cambria Math"/>
                <w:color w:val="222222"/>
                <w:sz w:val="28"/>
                <w:szCs w:val="28"/>
              </w:rPr>
              <m:t>1</m:t>
            </m:r>
          </m:num>
          <m:den>
            <m:r>
              <w:rPr>
                <w:rFonts w:ascii="Cambria Math" w:eastAsiaTheme="minorEastAsia" w:hAnsi="Cambria Math"/>
                <w:color w:val="222222"/>
                <w:sz w:val="28"/>
                <w:szCs w:val="28"/>
                <w:lang w:val="en-US"/>
              </w:rPr>
              <m:t>q</m:t>
            </m:r>
          </m:den>
        </m:f>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-1</m:t>
                </m:r>
              </m:e>
            </m:d>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-2</m:t>
                </m:r>
              </m:e>
            </m:d>
            <m:r>
              <w:rPr>
                <w:rFonts w:ascii="Cambria Math" w:eastAsiaTheme="minorEastAsia" w:hAnsi="Cambria Math"/>
                <w:color w:val="222222"/>
                <w:sz w:val="28"/>
                <w:szCs w:val="28"/>
              </w:rPr>
              <m:t>+. . .+</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q</m:t>
                </m:r>
              </m:e>
            </m:d>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ε</m:t>
            </m:r>
          </m:e>
          <m:sub>
            <m:r>
              <w:rPr>
                <w:rFonts w:ascii="Cambria Math" w:eastAsiaTheme="minorEastAsia" w:hAnsi="Cambria Math"/>
                <w:color w:val="222222"/>
                <w:sz w:val="28"/>
                <w:szCs w:val="28"/>
                <w:lang w:val="en-US"/>
              </w:rPr>
              <m:t>t</m:t>
            </m:r>
          </m:sub>
        </m:sSub>
      </m:oMath>
      <w:r w:rsidRPr="00F469EF">
        <w:rPr>
          <w:rFonts w:eastAsiaTheme="minorEastAsia"/>
          <w:i/>
          <w:color w:val="222222"/>
          <w:sz w:val="28"/>
          <w:szCs w:val="28"/>
        </w:rPr>
        <w:t>,</w:t>
      </w:r>
    </w:p>
    <w:p w14:paraId="5DF9E9F1"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 порядок скользящего среднего,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w:t>
      </w:r>
    </w:p>
    <w:p w14:paraId="5790A049" w14:textId="1FD3A592"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Целесообразно объединить в одной модели авторегрессию и скользящее среднее. Общая модель обозначается </w:t>
      </w:r>
      <w:r w:rsidRPr="00F469EF">
        <w:rPr>
          <w:rFonts w:eastAsiaTheme="minorEastAsia"/>
          <w:color w:val="222222"/>
          <w:sz w:val="28"/>
          <w:szCs w:val="28"/>
          <w:lang w:val="en-US"/>
        </w:rPr>
        <w:t>ARMA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Если в качестве входных данных использу</w:t>
      </w:r>
      <w:ins w:id="78" w:author="Иван Слеповичев" w:date="2020-12-15T16:51:00Z">
        <w:r w:rsidR="006B6A9C">
          <w:rPr>
            <w:rFonts w:eastAsiaTheme="minorEastAsia"/>
            <w:color w:val="222222"/>
            <w:sz w:val="28"/>
            <w:szCs w:val="28"/>
          </w:rPr>
          <w:t>ю</w:t>
        </w:r>
      </w:ins>
      <w:del w:id="79" w:author="Иван Слеповичев" w:date="2020-12-15T16:51:00Z">
        <w:r w:rsidRPr="00F469EF" w:rsidDel="006B6A9C">
          <w:rPr>
            <w:rFonts w:eastAsiaTheme="minorEastAsia"/>
            <w:color w:val="222222"/>
            <w:sz w:val="28"/>
            <w:szCs w:val="28"/>
          </w:rPr>
          <w:delText>е</w:delText>
        </w:r>
      </w:del>
      <w:r w:rsidRPr="00F469EF">
        <w:rPr>
          <w:rFonts w:eastAsiaTheme="minorEastAsia"/>
          <w:color w:val="222222"/>
          <w:sz w:val="28"/>
          <w:szCs w:val="28"/>
        </w:rPr>
        <w:t xml:space="preserve">тся не сами значения временного ряда, а их разность </w:t>
      </w:r>
      <w:r w:rsidRPr="00985C3C">
        <w:rPr>
          <w:rFonts w:eastAsiaTheme="minorEastAsia"/>
          <w:i/>
          <w:color w:val="222222"/>
          <w:sz w:val="28"/>
          <w:szCs w:val="28"/>
          <w:lang w:val="en-US"/>
        </w:rPr>
        <w:t>q</w:t>
      </w:r>
      <w:r w:rsidRPr="00F469EF">
        <w:rPr>
          <w:rFonts w:eastAsiaTheme="minorEastAsia"/>
          <w:color w:val="222222"/>
          <w:sz w:val="28"/>
          <w:szCs w:val="28"/>
        </w:rPr>
        <w:t xml:space="preserve">-того порядка, то модель носит название авторегрессии проинтегрированного скользящего среднего. Такую модель называют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Развитием модели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является модель </w:t>
      </w:r>
      <w:r w:rsidRPr="00F469EF">
        <w:rPr>
          <w:rFonts w:eastAsiaTheme="minorEastAsia"/>
          <w:color w:val="222222"/>
          <w:sz w:val="28"/>
          <w:szCs w:val="28"/>
          <w:lang w:val="en-US"/>
        </w:rPr>
        <w:t>ARIMAX</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которая записывается уравнением:</w:t>
      </w:r>
    </w:p>
    <w:p w14:paraId="6261F346"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rPr>
          <m:t>Z</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=AR</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p</m:t>
            </m:r>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Pr="00F469EF">
        <w:rPr>
          <w:rFonts w:eastAsiaTheme="minorEastAsia"/>
          <w:i/>
          <w:color w:val="222222"/>
          <w:sz w:val="28"/>
          <w:szCs w:val="28"/>
        </w:rPr>
        <w:t>,</w:t>
      </w:r>
    </w:p>
    <w:p w14:paraId="62BEADB4" w14:textId="5DADE815" w:rsidR="00F7189D" w:rsidRPr="00B42F0B"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r>
          <w:rPr>
            <w:rFonts w:ascii="Cambria Math" w:eastAsiaTheme="minorEastAsia" w:hAnsi="Cambria Math"/>
            <w:color w:val="222222"/>
            <w:sz w:val="28"/>
            <w:szCs w:val="28"/>
          </w:rPr>
          <m:t>,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oMath>
      <w:r w:rsidRPr="00F469EF">
        <w:rPr>
          <w:rFonts w:eastAsiaTheme="minorEastAsia"/>
          <w:color w:val="222222"/>
          <w:sz w:val="28"/>
          <w:szCs w:val="28"/>
        </w:rPr>
        <w:t xml:space="preserve"> – коэффициенты внешних факторов </w:t>
      </w:r>
      <m:oMath>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 xml:space="preserve">,.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Pr>
          <w:rFonts w:eastAsiaTheme="minorEastAsia"/>
          <w:color w:val="222222"/>
          <w:sz w:val="28"/>
          <w:szCs w:val="28"/>
        </w:rPr>
        <w:t>.</w:t>
      </w:r>
      <w:r w:rsidRPr="00B42F0B">
        <w:rPr>
          <w:rFonts w:eastAsiaTheme="minorEastAsia"/>
          <w:color w:val="222222"/>
          <w:sz w:val="28"/>
          <w:szCs w:val="28"/>
        </w:rPr>
        <w:t xml:space="preserve"> </w:t>
      </w:r>
      <w:r w:rsidRPr="00F469EF">
        <w:rPr>
          <w:color w:val="222222"/>
          <w:sz w:val="28"/>
          <w:szCs w:val="28"/>
        </w:rPr>
        <w:t>[</w:t>
      </w:r>
      <w:r w:rsidR="006B395D" w:rsidRPr="002E69B2">
        <w:rPr>
          <w:color w:val="222222"/>
          <w:sz w:val="28"/>
          <w:szCs w:val="28"/>
          <w:rPrChange w:id="80" w:author="Иван Слеповичев" w:date="2020-12-15T14:56:00Z">
            <w:rPr>
              <w:color w:val="222222"/>
              <w:sz w:val="28"/>
              <w:szCs w:val="28"/>
              <w:lang w:val="en-US"/>
            </w:rPr>
          </w:rPrChange>
        </w:rPr>
        <w:t>10</w:t>
      </w:r>
      <w:r w:rsidRPr="00F469EF">
        <w:rPr>
          <w:color w:val="222222"/>
          <w:sz w:val="28"/>
          <w:szCs w:val="28"/>
        </w:rPr>
        <w:t xml:space="preserve">] </w:t>
      </w:r>
    </w:p>
    <w:p w14:paraId="481AB419" w14:textId="270F14E1"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commentRangeStart w:id="81"/>
      <w:r w:rsidRPr="00F469EF">
        <w:rPr>
          <w:rFonts w:ascii="Times New Roman" w:hAnsi="Times New Roman" w:cs="Times New Roman"/>
          <w:color w:val="222222"/>
          <w:sz w:val="28"/>
          <w:szCs w:val="28"/>
          <w:lang w:val="en-US"/>
        </w:rPr>
        <w:lastRenderedPageBreak/>
        <w:t>GARCH</w:t>
      </w:r>
      <w:commentRangeEnd w:id="81"/>
      <w:r w:rsidR="006B6A9C">
        <w:rPr>
          <w:rStyle w:val="af0"/>
        </w:rPr>
        <w:commentReference w:id="81"/>
      </w:r>
      <w:r w:rsidRPr="00F469EF">
        <w:rPr>
          <w:rFonts w:ascii="Times New Roman" w:hAnsi="Times New Roman" w:cs="Times New Roman"/>
          <w:color w:val="222222"/>
          <w:sz w:val="28"/>
          <w:szCs w:val="28"/>
        </w:rPr>
        <w:t>-модель</w:t>
      </w:r>
      <w:ins w:id="82" w:author="Учетная запись Майкрософт" w:date="2020-12-16T10:03:00Z">
        <w:r w:rsidR="006346C6">
          <w:rPr>
            <w:rFonts w:ascii="Times New Roman" w:hAnsi="Times New Roman" w:cs="Times New Roman"/>
            <w:color w:val="222222"/>
            <w:sz w:val="28"/>
            <w:szCs w:val="28"/>
          </w:rPr>
          <w:t xml:space="preserve"> (</w:t>
        </w:r>
        <w:r w:rsidR="006346C6" w:rsidRPr="00F469EF">
          <w:rPr>
            <w:rFonts w:ascii="Times New Roman" w:hAnsi="Times New Roman" w:cs="Times New Roman"/>
            <w:color w:val="222222"/>
            <w:sz w:val="28"/>
            <w:szCs w:val="28"/>
            <w:lang w:val="en-US"/>
          </w:rPr>
          <w:t>generalized</w:t>
        </w:r>
        <w:r w:rsidR="006346C6" w:rsidRPr="006346C6">
          <w:rPr>
            <w:rFonts w:ascii="Times New Roman" w:hAnsi="Times New Roman" w:cs="Times New Roman"/>
            <w:color w:val="222222"/>
            <w:sz w:val="28"/>
            <w:szCs w:val="28"/>
            <w:rPrChange w:id="83"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autoregressive</w:t>
        </w:r>
        <w:r w:rsidR="006346C6" w:rsidRPr="006346C6">
          <w:rPr>
            <w:rFonts w:ascii="Times New Roman" w:hAnsi="Times New Roman" w:cs="Times New Roman"/>
            <w:color w:val="222222"/>
            <w:sz w:val="28"/>
            <w:szCs w:val="28"/>
            <w:rPrChange w:id="84"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conditional</w:t>
        </w:r>
        <w:r w:rsidR="006346C6" w:rsidRPr="006346C6">
          <w:rPr>
            <w:rFonts w:ascii="Times New Roman" w:hAnsi="Times New Roman" w:cs="Times New Roman"/>
            <w:color w:val="222222"/>
            <w:sz w:val="28"/>
            <w:szCs w:val="28"/>
            <w:rPrChange w:id="85"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heteroskedasticity</w:t>
        </w:r>
        <w:r w:rsidR="006346C6">
          <w:rPr>
            <w:rFonts w:ascii="Times New Roman" w:hAnsi="Times New Roman" w:cs="Times New Roman"/>
            <w:color w:val="222222"/>
            <w:sz w:val="28"/>
            <w:szCs w:val="28"/>
          </w:rPr>
          <w:t>)</w:t>
        </w:r>
      </w:ins>
      <w:r w:rsidRPr="00F469EF">
        <w:rPr>
          <w:rFonts w:ascii="Times New Roman" w:hAnsi="Times New Roman" w:cs="Times New Roman"/>
          <w:color w:val="222222"/>
          <w:sz w:val="28"/>
          <w:szCs w:val="28"/>
        </w:rPr>
        <w:t xml:space="preserve"> – модель, которая чаще всего используется для прогнозирования ситуации на финансовых рынках в условиях нестабильности. Для таких ситуаций характерно такое понятие, как дисперсия на различных интервалах наблюдения, которую также называют гетероскедастичностью. Линейную регрессионную модель в таких случаях не применяют.</w:t>
      </w:r>
    </w:p>
    <w:p w14:paraId="437BF787"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rPr>
        <w:t xml:space="preserve">Говоря о модели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 нельзя не вспомнить о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 xml:space="preserve">-модели, в которой используется условная, зависимая от времени дисперсия, выражаемая через квадрат значений показателей прошлых периодов. Для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-модели верно:</w:t>
      </w:r>
    </w:p>
    <w:p w14:paraId="05D3C4B9" w14:textId="77777777" w:rsidR="00F7189D" w:rsidRPr="00F469EF" w:rsidRDefault="008C33E9" w:rsidP="00F7189D">
      <w:pPr>
        <w:shd w:val="clear" w:color="auto" w:fill="FFFFFF"/>
        <w:spacing w:after="0" w:line="360" w:lineRule="auto"/>
        <w:ind w:firstLine="709"/>
        <w:jc w:val="center"/>
        <w:rPr>
          <w:rFonts w:ascii="Times New Roman" w:eastAsia="Times New Roman" w:hAnsi="Times New Roman" w:cs="Times New Roman"/>
          <w:i/>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i/>
          <w:color w:val="222222"/>
          <w:sz w:val="28"/>
          <w:szCs w:val="28"/>
          <w:lang w:eastAsia="ru-RU"/>
        </w:rPr>
        <w:t>,</w:t>
      </w:r>
    </w:p>
    <w:p w14:paraId="282E960B" w14:textId="77777777"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a</m:t>
        </m:r>
      </m:oMath>
      <w:r w:rsidRPr="00F469EF">
        <w:rPr>
          <w:rFonts w:ascii="Times New Roman" w:eastAsia="Times New Roman" w:hAnsi="Times New Roman" w:cs="Times New Roman"/>
          <w:color w:val="222222"/>
          <w:sz w:val="28"/>
          <w:szCs w:val="28"/>
          <w:lang w:eastAsia="ru-RU"/>
        </w:rPr>
        <w:t xml:space="preserve"> – коэффициент задержки.</w:t>
      </w:r>
    </w:p>
    <w:p w14:paraId="1E3EFD9D"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eastAsia="Times New Roman" w:hAnsi="Times New Roman" w:cs="Times New Roman"/>
          <w:color w:val="222222"/>
          <w:sz w:val="28"/>
          <w:szCs w:val="28"/>
          <w:lang w:eastAsia="ru-RU"/>
        </w:rPr>
        <w:t xml:space="preserve">Позднее была предложена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Она является обобщенной авторегрессионной моделью гетероскедастичности.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предполагает, что на текущую изменчивость дисперсии влияют предыдущие изменения показателей и предыдущие оценки дисперсии. Расчёт дисперсии для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-модели:</w:t>
      </w:r>
    </w:p>
    <w:p w14:paraId="71942CCD" w14:textId="77777777" w:rsidR="00F7189D" w:rsidRPr="00F469EF" w:rsidRDefault="008C33E9" w:rsidP="00F7189D">
      <w:pPr>
        <w:shd w:val="clear" w:color="auto" w:fill="FFFFFF"/>
        <w:spacing w:after="0" w:line="360" w:lineRule="auto"/>
        <w:ind w:firstLine="709"/>
        <w:jc w:val="center"/>
        <w:rPr>
          <w:rFonts w:ascii="Times New Roman" w:eastAsia="Times New Roman" w:hAnsi="Times New Roman" w:cs="Times New Roman"/>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p</m:t>
            </m:r>
          </m:sup>
          <m:e>
            <m:r>
              <w:rPr>
                <w:rFonts w:ascii="Cambria Math" w:eastAsia="Times New Roman" w:hAnsi="Cambria Math" w:cs="Times New Roman"/>
                <w:color w:val="222222"/>
                <w:sz w:val="28"/>
                <w:szCs w:val="28"/>
                <w:lang w:val="en-US" w:eastAsia="ru-RU"/>
              </w:rPr>
              <m:t>c</m:t>
            </m:r>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σ</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color w:val="222222"/>
          <w:sz w:val="28"/>
          <w:szCs w:val="28"/>
          <w:lang w:eastAsia="ru-RU"/>
        </w:rPr>
        <w:t>,</w:t>
      </w:r>
    </w:p>
    <w:p w14:paraId="5C879A39" w14:textId="5BE8DDC1"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p</m:t>
        </m:r>
      </m:oMath>
      <w:r w:rsidRPr="00F469EF">
        <w:rPr>
          <w:rFonts w:ascii="Times New Roman" w:eastAsia="Times New Roman" w:hAnsi="Times New Roman" w:cs="Times New Roman"/>
          <w:color w:val="222222"/>
          <w:sz w:val="28"/>
          <w:szCs w:val="28"/>
          <w:lang w:eastAsia="ru-RU"/>
        </w:rPr>
        <w:t xml:space="preserve"> – количество предшествующих оценок, которые влияют на текущее значение, </w:t>
      </w:r>
      <m:oMath>
        <m:r>
          <w:rPr>
            <w:rFonts w:ascii="Cambria Math" w:eastAsia="Times New Roman" w:hAnsi="Cambria Math" w:cs="Times New Roman"/>
            <w:color w:val="222222"/>
            <w:sz w:val="28"/>
            <w:szCs w:val="28"/>
            <w:lang w:eastAsia="ru-RU"/>
          </w:rPr>
          <m:t>c</m:t>
        </m:r>
      </m:oMath>
      <w:r w:rsidRPr="00F469EF">
        <w:rPr>
          <w:rFonts w:ascii="Times New Roman" w:eastAsia="Times New Roman" w:hAnsi="Times New Roman" w:cs="Times New Roman"/>
          <w:color w:val="222222"/>
          <w:sz w:val="28"/>
          <w:szCs w:val="28"/>
          <w:lang w:eastAsia="ru-RU"/>
        </w:rPr>
        <w:t xml:space="preserve"> – весовые коэффициенты,  отражающие степень влияния предыдущих оценок на текущее значения. Модель </w:t>
      </w:r>
      <w:r w:rsidRPr="00F469EF">
        <w:rPr>
          <w:rFonts w:ascii="Times New Roman" w:hAnsi="Times New Roman" w:cs="Times New Roman"/>
          <w:color w:val="222222"/>
          <w:sz w:val="28"/>
          <w:szCs w:val="28"/>
        </w:rPr>
        <w:t xml:space="preserve">обозначают </w:t>
      </w:r>
      <w:r w:rsidRPr="00F469EF">
        <w:rPr>
          <w:rFonts w:ascii="Times New Roman" w:hAnsi="Times New Roman" w:cs="Times New Roman"/>
          <w:color w:val="222222"/>
          <w:sz w:val="28"/>
          <w:szCs w:val="28"/>
          <w:lang w:val="en-US"/>
        </w:rPr>
        <w:t>GARCH</w:t>
      </w:r>
      <m:oMath>
        <m:r>
          <w:rPr>
            <w:rFonts w:ascii="Cambria Math" w:hAnsi="Cambria Math" w:cs="Times New Roman"/>
            <w:color w:val="222222"/>
            <w:sz w:val="28"/>
            <w:szCs w:val="28"/>
          </w:rPr>
          <m:t>(</m:t>
        </m:r>
        <m:r>
          <w:rPr>
            <w:rFonts w:ascii="Cambria Math" w:eastAsia="Times New Roman" w:hAnsi="Cambria Math" w:cs="Times New Roman"/>
            <w:color w:val="222222"/>
            <w:sz w:val="28"/>
            <w:szCs w:val="28"/>
            <w:lang w:eastAsia="ru-RU"/>
          </w:rPr>
          <m:t>p,q)</m:t>
        </m:r>
      </m:oMath>
      <w:r w:rsidRPr="00F469EF">
        <w:rPr>
          <w:rFonts w:ascii="Times New Roman" w:eastAsiaTheme="minorEastAsia"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eastAsia="ru-RU"/>
        </w:rPr>
        <w:t xml:space="preserve"> [</w:t>
      </w:r>
      <w:r w:rsidR="006B395D" w:rsidRPr="002E69B2">
        <w:rPr>
          <w:rFonts w:ascii="Times New Roman" w:eastAsia="Times New Roman" w:hAnsi="Times New Roman" w:cs="Times New Roman"/>
          <w:color w:val="222222"/>
          <w:sz w:val="28"/>
          <w:szCs w:val="28"/>
          <w:lang w:eastAsia="ru-RU"/>
          <w:rPrChange w:id="86" w:author="Иван Слеповичев" w:date="2020-12-15T14:56:00Z">
            <w:rPr>
              <w:rFonts w:ascii="Times New Roman" w:eastAsia="Times New Roman" w:hAnsi="Times New Roman" w:cs="Times New Roman"/>
              <w:color w:val="222222"/>
              <w:sz w:val="28"/>
              <w:szCs w:val="28"/>
              <w:lang w:val="en-US" w:eastAsia="ru-RU"/>
            </w:rPr>
          </w:rPrChange>
        </w:rPr>
        <w:t>11</w:t>
      </w:r>
      <w:r w:rsidRPr="00F469EF">
        <w:rPr>
          <w:rFonts w:ascii="Times New Roman" w:eastAsia="Times New Roman" w:hAnsi="Times New Roman" w:cs="Times New Roman"/>
          <w:color w:val="222222"/>
          <w:sz w:val="28"/>
          <w:szCs w:val="28"/>
          <w:lang w:eastAsia="ru-RU"/>
        </w:rPr>
        <w:t xml:space="preserve">] </w:t>
      </w:r>
    </w:p>
    <w:p w14:paraId="59347052" w14:textId="6F52175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commentRangeStart w:id="87"/>
      <w:r w:rsidRPr="00F469EF">
        <w:rPr>
          <w:rFonts w:ascii="Times New Roman" w:hAnsi="Times New Roman" w:cs="Times New Roman"/>
          <w:color w:val="222222"/>
          <w:sz w:val="28"/>
          <w:szCs w:val="28"/>
          <w:lang w:val="en-US"/>
        </w:rPr>
        <w:t>ALRDM</w:t>
      </w:r>
      <w:commentRangeEnd w:id="87"/>
      <w:r w:rsidR="006B6A9C">
        <w:rPr>
          <w:rStyle w:val="af0"/>
        </w:rPr>
        <w:commentReference w:id="87"/>
      </w:r>
      <w:r w:rsidRPr="00F469EF">
        <w:rPr>
          <w:rFonts w:ascii="Times New Roman" w:hAnsi="Times New Roman" w:cs="Times New Roman"/>
          <w:color w:val="222222"/>
          <w:sz w:val="28"/>
          <w:szCs w:val="28"/>
        </w:rPr>
        <w:t>-модель</w:t>
      </w:r>
      <w:ins w:id="88" w:author="Учетная запись Майкрософт" w:date="2020-12-16T10:04:00Z">
        <w:r w:rsidR="006346C6">
          <w:rPr>
            <w:rFonts w:ascii="Times New Roman" w:hAnsi="Times New Roman" w:cs="Times New Roman"/>
            <w:color w:val="222222"/>
            <w:sz w:val="28"/>
            <w:szCs w:val="28"/>
          </w:rPr>
          <w:t xml:space="preserve"> (</w:t>
        </w:r>
        <w:r w:rsidR="006346C6" w:rsidRPr="00F469EF">
          <w:rPr>
            <w:rFonts w:ascii="Times New Roman" w:hAnsi="Times New Roman" w:cs="Times New Roman"/>
            <w:color w:val="222222"/>
            <w:sz w:val="28"/>
            <w:szCs w:val="28"/>
            <w:lang w:val="en-US"/>
          </w:rPr>
          <w:t>autoregression</w:t>
        </w:r>
        <w:r w:rsidR="006346C6" w:rsidRPr="006346C6">
          <w:rPr>
            <w:rFonts w:ascii="Times New Roman" w:hAnsi="Times New Roman" w:cs="Times New Roman"/>
            <w:color w:val="222222"/>
            <w:sz w:val="28"/>
            <w:szCs w:val="28"/>
            <w:rPrChange w:id="89"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distributed</w:t>
        </w:r>
        <w:r w:rsidR="006346C6" w:rsidRPr="006346C6">
          <w:rPr>
            <w:rFonts w:ascii="Times New Roman" w:hAnsi="Times New Roman" w:cs="Times New Roman"/>
            <w:color w:val="222222"/>
            <w:sz w:val="28"/>
            <w:szCs w:val="28"/>
            <w:rPrChange w:id="90"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lag</w:t>
        </w:r>
        <w:r w:rsidR="006346C6" w:rsidRPr="006346C6">
          <w:rPr>
            <w:rFonts w:ascii="Times New Roman" w:hAnsi="Times New Roman" w:cs="Times New Roman"/>
            <w:color w:val="222222"/>
            <w:sz w:val="28"/>
            <w:szCs w:val="28"/>
            <w:rPrChange w:id="91"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model</w:t>
        </w:r>
        <w:r w:rsidR="006346C6">
          <w:rPr>
            <w:rFonts w:ascii="Times New Roman" w:hAnsi="Times New Roman" w:cs="Times New Roman"/>
            <w:color w:val="222222"/>
            <w:sz w:val="28"/>
            <w:szCs w:val="28"/>
          </w:rPr>
          <w:t>)</w:t>
        </w:r>
      </w:ins>
      <w:r w:rsidRPr="00F469EF">
        <w:rPr>
          <w:rFonts w:ascii="Times New Roman" w:hAnsi="Times New Roman" w:cs="Times New Roman"/>
          <w:color w:val="222222"/>
          <w:sz w:val="28"/>
          <w:szCs w:val="28"/>
        </w:rPr>
        <w:t xml:space="preserve"> – авторегрессионная модель с распределённым лагом. Часто при моделировании процессов на изучаемую переменную влияют и текущие значения процесса, и его лаги, то есть значения временного ряда, предшествующие изучаемому моменту времени. </w:t>
      </w: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 описывается уравнением:</w:t>
      </w:r>
    </w:p>
    <w:p w14:paraId="4BC5DE0B" w14:textId="77777777" w:rsidR="00F7189D" w:rsidRPr="00F469EF" w:rsidRDefault="00F7189D" w:rsidP="007B1F59">
      <w:pPr>
        <w:shd w:val="clear" w:color="auto" w:fill="FFFFFF"/>
        <w:spacing w:after="0" w:line="360" w:lineRule="auto"/>
        <w:ind w:firstLine="709"/>
        <w:jc w:val="center"/>
        <w:rPr>
          <w:rFonts w:ascii="Times New Roman" w:eastAsiaTheme="minorEastAsia" w:hAnsi="Times New Roman" w:cs="Times New Roman"/>
          <w:i/>
          <w:color w:val="222222"/>
          <w:sz w:val="28"/>
          <w:szCs w:val="28"/>
        </w:rPr>
      </w:pPr>
      <m:oMath>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e>
        </m:d>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1</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-1</m:t>
            </m:r>
          </m:e>
        </m:d>
        <m:r>
          <w:rPr>
            <w:rFonts w:ascii="Cambria Math" w:hAnsi="Cambria Math" w:cs="Times New Roman"/>
            <w:color w:val="222222"/>
            <w:sz w:val="28"/>
            <w:szCs w:val="28"/>
          </w:rPr>
          <m:t>+.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lang w:val="en-US"/>
              </w:rPr>
              <m:t>p</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r>
              <w:rPr>
                <w:rFonts w:ascii="Cambria Math" w:hAnsi="Cambria Math" w:cs="Times New Roman"/>
                <w:color w:val="222222"/>
                <w:sz w:val="28"/>
                <w:szCs w:val="28"/>
                <w:lang w:val="en-US"/>
              </w:rPr>
              <m:t>p</m:t>
            </m:r>
          </m:e>
        </m:d>
        <m:r>
          <w:rPr>
            <w:rFonts w:ascii="Cambria Math" w:eastAsiaTheme="minorEastAsia" w:hAnsi="Cambria Math" w:cs="Times New Roman"/>
            <w:color w:val="222222"/>
            <w:sz w:val="28"/>
            <w:szCs w:val="28"/>
          </w:rPr>
          <m:t>+</m:t>
        </m:r>
        <m:sSub>
          <m:sSubPr>
            <m:ctrlPr>
              <w:rPr>
                <w:rFonts w:ascii="Cambria Math" w:eastAsiaTheme="minorEastAsia" w:hAnsi="Cambria Math" w:cs="Times New Roman"/>
                <w:i/>
                <w:color w:val="222222"/>
                <w:sz w:val="28"/>
                <w:szCs w:val="28"/>
                <w:lang w:val="en-US"/>
              </w:rPr>
            </m:ctrlPr>
          </m:sSubPr>
          <m:e>
            <m:r>
              <w:rPr>
                <w:rFonts w:ascii="Cambria Math" w:eastAsiaTheme="minorEastAsia" w:hAnsi="Cambria Math" w:cs="Times New Roman"/>
                <w:color w:val="222222"/>
                <w:sz w:val="28"/>
                <w:szCs w:val="28"/>
                <w:lang w:val="en-US"/>
              </w:rPr>
              <m:t>ε</m:t>
            </m:r>
          </m:e>
          <m:sub>
            <m:r>
              <w:rPr>
                <w:rFonts w:ascii="Cambria Math" w:eastAsiaTheme="minorEastAsia" w:hAnsi="Cambria Math" w:cs="Times New Roman"/>
                <w:color w:val="222222"/>
                <w:sz w:val="28"/>
                <w:szCs w:val="28"/>
                <w:lang w:val="en-US"/>
              </w:rPr>
              <m:t>t</m:t>
            </m:r>
          </m:sub>
        </m:sSub>
      </m:oMath>
      <w:r w:rsidRPr="00F469EF">
        <w:rPr>
          <w:rFonts w:ascii="Times New Roman" w:eastAsiaTheme="minorEastAsia" w:hAnsi="Times New Roman" w:cs="Times New Roman"/>
          <w:i/>
          <w:color w:val="222222"/>
          <w:sz w:val="28"/>
          <w:szCs w:val="28"/>
        </w:rPr>
        <w:t>,</w:t>
      </w:r>
    </w:p>
    <w:p w14:paraId="4BC01216" w14:textId="3BA886D5" w:rsidR="00F7189D" w:rsidRDefault="00F7189D" w:rsidP="00A56D30">
      <w:pPr>
        <w:shd w:val="clear" w:color="auto" w:fill="FFFFFF"/>
        <w:spacing w:after="0" w:line="360" w:lineRule="auto"/>
        <w:jc w:val="both"/>
        <w:rPr>
          <w:rFonts w:ascii="Times New Roman" w:eastAsia="Times New Roman" w:hAnsi="Times New Roman" w:cs="Times New Roman"/>
          <w:b/>
          <w:color w:val="222222"/>
          <w:sz w:val="28"/>
          <w:szCs w:val="28"/>
          <w:lang w:eastAsia="ru-RU"/>
        </w:rPr>
      </w:pPr>
      <w:r w:rsidRPr="00F469EF">
        <w:rPr>
          <w:rFonts w:ascii="Times New Roman" w:eastAsiaTheme="minorEastAsia" w:hAnsi="Times New Roman" w:cs="Times New Roman"/>
          <w:color w:val="222222"/>
          <w:sz w:val="28"/>
          <w:szCs w:val="28"/>
        </w:rPr>
        <w:lastRenderedPageBreak/>
        <w:t xml:space="preserve">где </w:t>
      </w:r>
      <m:oMath>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eastAsiaTheme="minorEastAsia" w:hAnsi="Cambria Math" w:cs="Times New Roman"/>
            <w:color w:val="222222"/>
            <w:sz w:val="28"/>
            <w:szCs w:val="28"/>
          </w:rPr>
          <m:t xml:space="preserve">, . .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p</m:t>
            </m:r>
          </m:sub>
        </m:sSub>
      </m:oMath>
      <w:r w:rsidRPr="00F469EF">
        <w:rPr>
          <w:rFonts w:ascii="Times New Roman" w:eastAsiaTheme="minorEastAsia" w:hAnsi="Times New Roman" w:cs="Times New Roman"/>
          <w:color w:val="222222"/>
          <w:sz w:val="28"/>
          <w:szCs w:val="28"/>
        </w:rPr>
        <w:t xml:space="preserve"> – коэффициенты, </w:t>
      </w:r>
      <m:oMath>
        <m:r>
          <w:rPr>
            <w:rFonts w:ascii="Cambria Math" w:eastAsiaTheme="minorEastAsia" w:hAnsi="Cambria Math" w:cs="Times New Roman"/>
            <w:color w:val="222222"/>
            <w:sz w:val="28"/>
            <w:szCs w:val="28"/>
          </w:rPr>
          <m:t>l</m:t>
        </m:r>
      </m:oMath>
      <w:r w:rsidRPr="00F469EF">
        <w:rPr>
          <w:rFonts w:ascii="Times New Roman" w:eastAsiaTheme="minorEastAsia" w:hAnsi="Times New Roman" w:cs="Times New Roman"/>
          <w:color w:val="222222"/>
          <w:sz w:val="28"/>
          <w:szCs w:val="28"/>
        </w:rPr>
        <w:t xml:space="preserve"> – величина лага. Модель обозначают </w:t>
      </w:r>
      <w:r w:rsidRPr="00F469EF">
        <w:rPr>
          <w:rFonts w:ascii="Times New Roman" w:hAnsi="Times New Roman" w:cs="Times New Roman"/>
          <w:color w:val="222222"/>
          <w:sz w:val="28"/>
          <w:szCs w:val="28"/>
          <w:lang w:val="en-US"/>
        </w:rPr>
        <w:t>ALRDM</w:t>
      </w:r>
      <m:oMath>
        <m:r>
          <w:rPr>
            <w:rFonts w:ascii="Cambria Math" w:hAnsi="Cambria Math" w:cs="Times New Roman"/>
            <w:color w:val="222222"/>
            <w:sz w:val="28"/>
            <w:szCs w:val="28"/>
          </w:rPr>
          <m:t>(</m:t>
        </m:r>
        <m:r>
          <w:rPr>
            <w:rFonts w:ascii="Cambria Math" w:hAnsi="Cambria Math" w:cs="Times New Roman"/>
            <w:color w:val="222222"/>
            <w:sz w:val="28"/>
            <w:szCs w:val="28"/>
            <w:lang w:val="en-US"/>
          </w:rPr>
          <m:t>p</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oMath>
      <w:r w:rsidRPr="00F469EF">
        <w:rPr>
          <w:rFonts w:ascii="Times New Roman" w:eastAsiaTheme="minorEastAsia" w:hAnsi="Times New Roman" w:cs="Times New Roman"/>
          <w:color w:val="222222"/>
          <w:sz w:val="28"/>
          <w:szCs w:val="28"/>
        </w:rPr>
        <w:t>,  чаще всего применяют при экономических процессах. [</w:t>
      </w:r>
      <w:r w:rsidR="006B395D" w:rsidRPr="002E69B2">
        <w:rPr>
          <w:rFonts w:ascii="Times New Roman" w:eastAsiaTheme="minorEastAsia" w:hAnsi="Times New Roman" w:cs="Times New Roman"/>
          <w:color w:val="222222"/>
          <w:sz w:val="28"/>
          <w:szCs w:val="28"/>
          <w:rPrChange w:id="92" w:author="Иван Слеповичев" w:date="2020-12-15T14:56:00Z">
            <w:rPr>
              <w:rFonts w:ascii="Times New Roman" w:eastAsiaTheme="minorEastAsia" w:hAnsi="Times New Roman" w:cs="Times New Roman"/>
              <w:color w:val="222222"/>
              <w:sz w:val="28"/>
              <w:szCs w:val="28"/>
              <w:lang w:val="en-US"/>
            </w:rPr>
          </w:rPrChange>
        </w:rPr>
        <w:t>12</w:t>
      </w:r>
      <w:r w:rsidRPr="00F469EF">
        <w:rPr>
          <w:rFonts w:ascii="Times New Roman" w:eastAsiaTheme="minorEastAsia" w:hAnsi="Times New Roman" w:cs="Times New Roman"/>
          <w:color w:val="222222"/>
          <w:sz w:val="28"/>
          <w:szCs w:val="28"/>
        </w:rPr>
        <w:t>]</w:t>
      </w:r>
    </w:p>
    <w:p w14:paraId="2282B1EF"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93" w:name="_Toc58017203"/>
      <w:bookmarkStart w:id="94" w:name="_Toc59550693"/>
      <w:r w:rsidRPr="001D00FD">
        <w:rPr>
          <w:rFonts w:ascii="Times New Roman" w:hAnsi="Times New Roman" w:cs="Times New Roman"/>
          <w:color w:val="000000" w:themeColor="text1"/>
        </w:rPr>
        <w:t>2.4 Нейросетевые модели</w:t>
      </w:r>
      <w:bookmarkEnd w:id="93"/>
      <w:bookmarkEnd w:id="94"/>
    </w:p>
    <w:p w14:paraId="0AF0D7E6" w14:textId="0AE3C994"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B1F59" w:rsidRPr="00F14C49">
        <w:rPr>
          <w:rFonts w:ascii="Times New Roman" w:hAnsi="Times New Roman" w:cs="Times New Roman"/>
          <w:sz w:val="28"/>
          <w:szCs w:val="28"/>
          <w:rPrChange w:id="95" w:author="Иван Слеповичев" w:date="2020-12-15T16:53:00Z">
            <w:rPr>
              <w:rFonts w:ascii="Times New Roman" w:hAnsi="Times New Roman" w:cs="Times New Roman"/>
              <w:sz w:val="28"/>
              <w:szCs w:val="28"/>
              <w:lang w:val="en-US"/>
            </w:rPr>
          </w:rPrChange>
        </w:rPr>
        <w:t>1</w:t>
      </w:r>
      <w:r w:rsidR="006B395D" w:rsidRPr="00F14C49">
        <w:rPr>
          <w:rFonts w:ascii="Times New Roman" w:hAnsi="Times New Roman" w:cs="Times New Roman"/>
          <w:sz w:val="28"/>
          <w:szCs w:val="28"/>
          <w:rPrChange w:id="96" w:author="Иван Слеповичев" w:date="2020-12-15T16:53:00Z">
            <w:rPr>
              <w:rFonts w:ascii="Times New Roman" w:hAnsi="Times New Roman" w:cs="Times New Roman"/>
              <w:sz w:val="28"/>
              <w:szCs w:val="28"/>
              <w:lang w:val="en-US"/>
            </w:rPr>
          </w:rPrChange>
        </w:rPr>
        <w:t>3</w:t>
      </w:r>
      <w:r w:rsidRPr="00F469EF">
        <w:rPr>
          <w:rFonts w:ascii="Times New Roman" w:hAnsi="Times New Roman" w:cs="Times New Roman"/>
          <w:sz w:val="28"/>
          <w:szCs w:val="28"/>
        </w:rPr>
        <w:t xml:space="preserve">] </w:t>
      </w:r>
    </w:p>
    <w:p w14:paraId="54973D43" w14:textId="51558161"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нейроподобных элементов</w:t>
      </w:r>
      <w:r w:rsidRPr="00F469EF">
        <w:rPr>
          <w:rFonts w:ascii="Times New Roman" w:hAnsi="Times New Roman" w:cs="Times New Roman"/>
          <w:sz w:val="28"/>
          <w:szCs w:val="28"/>
        </w:rPr>
        <w:t xml:space="preserve">, </w:t>
      </w:r>
      <w:del w:id="97" w:author="Иван Слеповичев" w:date="2020-12-15T16:53:00Z">
        <w:r w:rsidRPr="00F469EF" w:rsidDel="00F14C49">
          <w:rPr>
            <w:rFonts w:ascii="Times New Roman" w:hAnsi="Times New Roman" w:cs="Times New Roman"/>
            <w:sz w:val="28"/>
            <w:szCs w:val="28"/>
          </w:rPr>
          <w:delText xml:space="preserve">способные </w:delText>
        </w:r>
      </w:del>
      <w:ins w:id="98" w:author="Иван Слеповичев" w:date="2020-12-15T16:53:00Z">
        <w:r w:rsidR="00F14C49" w:rsidRPr="00F469EF">
          <w:rPr>
            <w:rFonts w:ascii="Times New Roman" w:hAnsi="Times New Roman" w:cs="Times New Roman"/>
            <w:sz w:val="28"/>
            <w:szCs w:val="28"/>
          </w:rPr>
          <w:t>способны</w:t>
        </w:r>
        <w:r w:rsidR="00F14C49">
          <w:rPr>
            <w:rFonts w:ascii="Times New Roman" w:hAnsi="Times New Roman" w:cs="Times New Roman"/>
            <w:sz w:val="28"/>
            <w:szCs w:val="28"/>
          </w:rPr>
          <w:t>х</w:t>
        </w:r>
        <w:r w:rsidR="00F14C49" w:rsidRPr="00F469EF">
          <w:rPr>
            <w:rFonts w:ascii="Times New Roman" w:hAnsi="Times New Roman" w:cs="Times New Roman"/>
            <w:sz w:val="28"/>
            <w:szCs w:val="28"/>
          </w:rPr>
          <w:t xml:space="preserve"> </w:t>
        </w:r>
      </w:ins>
      <w:r w:rsidRPr="00F469EF">
        <w:rPr>
          <w:rFonts w:ascii="Times New Roman" w:hAnsi="Times New Roman" w:cs="Times New Roman"/>
          <w:sz w:val="28"/>
          <w:szCs w:val="28"/>
        </w:rPr>
        <w:t xml:space="preserve">обучаться и действовать по принципу </w:t>
      </w:r>
      <w:del w:id="99" w:author="Иван Слеповичев" w:date="2020-12-15T16:53:00Z">
        <w:r w:rsidRPr="00F469EF" w:rsidDel="00F14C49">
          <w:rPr>
            <w:rFonts w:ascii="Times New Roman" w:hAnsi="Times New Roman" w:cs="Times New Roman"/>
            <w:sz w:val="28"/>
            <w:szCs w:val="28"/>
          </w:rPr>
          <w:delText xml:space="preserve">чрезвычайно </w:delText>
        </w:r>
      </w:del>
      <w:r w:rsidRPr="00F469EF">
        <w:rPr>
          <w:rFonts w:ascii="Times New Roman" w:hAnsi="Times New Roman" w:cs="Times New Roman"/>
          <w:sz w:val="28"/>
          <w:szCs w:val="28"/>
        </w:rPr>
        <w:t xml:space="preserve">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нейронов, названных блоками, которые выстроены в слои, где каждый блок соединён с соседним  как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w:t>
      </w:r>
      <w:ins w:id="100" w:author="Иван Слеповичев" w:date="2020-12-15T16:55:00Z">
        <w:r w:rsidR="003F0311">
          <w:rPr>
            <w:rFonts w:ascii="Times New Roman" w:hAnsi="Times New Roman" w:cs="Times New Roman"/>
            <w:sz w:val="28"/>
            <w:szCs w:val="28"/>
          </w:rPr>
          <w:t xml:space="preserve"> (весом)</w:t>
        </w:r>
      </w:ins>
      <w:r w:rsidRPr="00F469EF">
        <w:rPr>
          <w:rFonts w:ascii="Times New Roman" w:hAnsi="Times New Roman" w:cs="Times New Roman"/>
          <w:sz w:val="28"/>
          <w:szCs w:val="28"/>
        </w:rPr>
        <w:t xml:space="preserve">, </w:t>
      </w:r>
      <w:del w:id="101" w:author="Иван Слеповичев" w:date="2020-12-15T16:55:00Z">
        <w:r w:rsidRPr="00F469EF" w:rsidDel="00F14C49">
          <w:rPr>
            <w:rFonts w:ascii="Times New Roman" w:hAnsi="Times New Roman" w:cs="Times New Roman"/>
            <w:sz w:val="28"/>
            <w:szCs w:val="28"/>
          </w:rPr>
          <w:delText xml:space="preserve">которое </w:delText>
        </w:r>
        <w:r w:rsidRPr="00F469EF" w:rsidDel="003F0311">
          <w:rPr>
            <w:rFonts w:ascii="Times New Roman" w:hAnsi="Times New Roman" w:cs="Times New Roman"/>
            <w:sz w:val="28"/>
            <w:szCs w:val="28"/>
          </w:rPr>
          <w:delText>называется весом,</w:delText>
        </w:r>
      </w:del>
      <w:r w:rsidRPr="00F469EF">
        <w:rPr>
          <w:rFonts w:ascii="Times New Roman" w:hAnsi="Times New Roman" w:cs="Times New Roman"/>
          <w:sz w:val="28"/>
          <w:szCs w:val="28"/>
        </w:rPr>
        <w:t xml:space="preserve"> которое может быть как положительным, так и отрицательным. Чем больше вес связи, тем сильнее один блок влияет на другой. [</w:t>
      </w:r>
      <w:r w:rsidR="007B1F59" w:rsidRPr="000D5DA0">
        <w:rPr>
          <w:rFonts w:ascii="Times New Roman" w:hAnsi="Times New Roman" w:cs="Times New Roman"/>
          <w:sz w:val="28"/>
          <w:szCs w:val="28"/>
        </w:rPr>
        <w:t>1</w:t>
      </w:r>
      <w:r w:rsidR="006B395D" w:rsidRPr="002E69B2">
        <w:rPr>
          <w:rFonts w:ascii="Times New Roman" w:hAnsi="Times New Roman" w:cs="Times New Roman"/>
          <w:sz w:val="28"/>
          <w:szCs w:val="28"/>
          <w:rPrChange w:id="102" w:author="Иван Слеповичев" w:date="2020-12-15T14:56:00Z">
            <w:rPr>
              <w:rFonts w:ascii="Times New Roman" w:hAnsi="Times New Roman" w:cs="Times New Roman"/>
              <w:sz w:val="28"/>
              <w:szCs w:val="28"/>
              <w:lang w:val="en-US"/>
            </w:rPr>
          </w:rPrChange>
        </w:rPr>
        <w:t>4</w:t>
      </w:r>
      <w:r w:rsidRPr="00F469EF">
        <w:rPr>
          <w:rFonts w:ascii="Times New Roman" w:hAnsi="Times New Roman" w:cs="Times New Roman"/>
          <w:sz w:val="28"/>
          <w:szCs w:val="28"/>
        </w:rPr>
        <w:t>]</w:t>
      </w:r>
    </w:p>
    <w:p w14:paraId="491621B6" w14:textId="48DA06B4" w:rsidR="00F7189D" w:rsidRPr="00F469EF" w:rsidRDefault="00F7189D" w:rsidP="00F7189D">
      <w:pPr>
        <w:spacing w:after="0" w:line="360" w:lineRule="auto"/>
        <w:ind w:firstLine="709"/>
        <w:jc w:val="both"/>
        <w:rPr>
          <w:color w:val="202124"/>
          <w:sz w:val="28"/>
          <w:szCs w:val="28"/>
        </w:rPr>
      </w:pPr>
      <w:r w:rsidRPr="00F469EF">
        <w:rPr>
          <w:rFonts w:ascii="Times New Roman" w:hAnsi="Times New Roman" w:cs="Times New Roman"/>
          <w:sz w:val="28"/>
          <w:szCs w:val="28"/>
        </w:rPr>
        <w:t xml:space="preserve">Нейросети часто стали применяться в практических целях: </w:t>
      </w:r>
      <w:ins w:id="103" w:author="Иван Слеповичев" w:date="2020-12-15T16:56:00Z">
        <w:r w:rsidR="003F0311">
          <w:rPr>
            <w:rFonts w:ascii="Times New Roman" w:hAnsi="Times New Roman" w:cs="Times New Roman"/>
            <w:sz w:val="28"/>
            <w:szCs w:val="28"/>
          </w:rPr>
          <w:t xml:space="preserve">для решения </w:t>
        </w:r>
      </w:ins>
      <w:r w:rsidRPr="00F469EF">
        <w:rPr>
          <w:rFonts w:ascii="Times New Roman" w:hAnsi="Times New Roman" w:cs="Times New Roman"/>
          <w:sz w:val="28"/>
          <w:szCs w:val="28"/>
        </w:rPr>
        <w:t>задачи прогнозирования, задачи распознавания образов, задачи управления и други</w:t>
      </w:r>
      <w:del w:id="104" w:author="Иван Слеповичев" w:date="2020-12-15T16:56:00Z">
        <w:r w:rsidRPr="00F469EF" w:rsidDel="003F0311">
          <w:rPr>
            <w:rFonts w:ascii="Times New Roman" w:hAnsi="Times New Roman" w:cs="Times New Roman"/>
            <w:sz w:val="28"/>
            <w:szCs w:val="28"/>
          </w:rPr>
          <w:delText>е</w:delText>
        </w:r>
      </w:del>
      <w:ins w:id="105" w:author="Иван Слеповичев" w:date="2020-12-15T16:56:00Z">
        <w:r w:rsidR="003F0311">
          <w:rPr>
            <w:rFonts w:ascii="Times New Roman" w:hAnsi="Times New Roman" w:cs="Times New Roman"/>
            <w:sz w:val="28"/>
            <w:szCs w:val="28"/>
          </w:rPr>
          <w:t>х</w:t>
        </w:r>
      </w:ins>
      <w:r w:rsidRPr="00F469EF">
        <w:rPr>
          <w:rFonts w:ascii="Times New Roman" w:hAnsi="Times New Roman" w:cs="Times New Roman"/>
          <w:sz w:val="28"/>
          <w:szCs w:val="28"/>
        </w:rPr>
        <w:t xml:space="preserve">. </w:t>
      </w:r>
      <w:del w:id="106" w:author="Иван Слеповичев" w:date="2020-12-15T16:56:00Z">
        <w:r w:rsidRPr="00F469EF" w:rsidDel="003F0311">
          <w:rPr>
            <w:rFonts w:ascii="Times New Roman" w:hAnsi="Times New Roman" w:cs="Times New Roman"/>
            <w:sz w:val="28"/>
            <w:szCs w:val="28"/>
          </w:rPr>
          <w:delText>Рассмотрим</w:delText>
        </w:r>
      </w:del>
      <w:del w:id="107" w:author="Иван Слеповичев" w:date="2020-12-15T16:57:00Z">
        <w:r w:rsidRPr="00F469EF" w:rsidDel="003F0311">
          <w:rPr>
            <w:rFonts w:ascii="Times New Roman" w:hAnsi="Times New Roman" w:cs="Times New Roman"/>
            <w:sz w:val="28"/>
            <w:szCs w:val="28"/>
          </w:rPr>
          <w:delText xml:space="preserve"> перв</w:delText>
        </w:r>
      </w:del>
      <w:del w:id="108" w:author="Иван Слеповичев" w:date="2020-12-15T16:56:00Z">
        <w:r w:rsidRPr="00F469EF" w:rsidDel="003F0311">
          <w:rPr>
            <w:rFonts w:ascii="Times New Roman" w:hAnsi="Times New Roman" w:cs="Times New Roman"/>
            <w:sz w:val="28"/>
            <w:szCs w:val="28"/>
          </w:rPr>
          <w:delText>ую</w:delText>
        </w:r>
      </w:del>
      <w:del w:id="109" w:author="Иван Слеповичев" w:date="2020-12-15T16:57:00Z">
        <w:r w:rsidRPr="00F469EF" w:rsidDel="003F0311">
          <w:rPr>
            <w:rFonts w:ascii="Times New Roman" w:hAnsi="Times New Roman" w:cs="Times New Roman"/>
            <w:sz w:val="28"/>
            <w:szCs w:val="28"/>
          </w:rPr>
          <w:delText xml:space="preserve"> задач</w:delText>
        </w:r>
      </w:del>
      <w:del w:id="110" w:author="Иван Слеповичев" w:date="2020-12-15T16:56:00Z">
        <w:r w:rsidRPr="00F469EF" w:rsidDel="003F0311">
          <w:rPr>
            <w:rFonts w:ascii="Times New Roman" w:hAnsi="Times New Roman" w:cs="Times New Roman"/>
            <w:sz w:val="28"/>
            <w:szCs w:val="28"/>
          </w:rPr>
          <w:delText>у</w:delText>
        </w:r>
      </w:del>
      <w:del w:id="111" w:author="Иван Слеповичев" w:date="2020-12-15T16:57:00Z">
        <w:r w:rsidRPr="00F469EF" w:rsidDel="003F0311">
          <w:rPr>
            <w:rFonts w:ascii="Times New Roman" w:hAnsi="Times New Roman" w:cs="Times New Roman"/>
            <w:sz w:val="28"/>
            <w:szCs w:val="28"/>
          </w:rPr>
          <w:delText xml:space="preserve"> и </w:delText>
        </w:r>
      </w:del>
      <w:del w:id="112" w:author="Иван Слеповичев" w:date="2020-12-15T16:56:00Z">
        <w:r w:rsidRPr="00F469EF" w:rsidDel="003F0311">
          <w:rPr>
            <w:rFonts w:ascii="Times New Roman" w:hAnsi="Times New Roman" w:cs="Times New Roman"/>
            <w:sz w:val="28"/>
            <w:szCs w:val="28"/>
          </w:rPr>
          <w:delText xml:space="preserve">определим </w:delText>
        </w:r>
      </w:del>
      <w:del w:id="113" w:author="Иван Слеповичев" w:date="2020-12-15T16:57:00Z">
        <w:r w:rsidRPr="00F469EF" w:rsidDel="003F0311">
          <w:rPr>
            <w:rFonts w:ascii="Times New Roman" w:hAnsi="Times New Roman" w:cs="Times New Roman"/>
            <w:sz w:val="28"/>
            <w:szCs w:val="28"/>
          </w:rPr>
          <w:delText xml:space="preserve">основные понятия в задаче прогнозирования. </w:delText>
        </w:r>
      </w:del>
      <w:r w:rsidRPr="00F469EF">
        <w:rPr>
          <w:rFonts w:ascii="Times New Roman" w:hAnsi="Times New Roman" w:cs="Times New Roman"/>
          <w:sz w:val="28"/>
          <w:szCs w:val="28"/>
        </w:rPr>
        <w:t xml:space="preserve">Стоит также отметить, что нейросети не программируются в привычном смысле этого слова, </w:t>
      </w:r>
      <w:ins w:id="114" w:author="Иван Слеповичев" w:date="2020-12-15T16:57:00Z">
        <w:r w:rsidR="003F0311">
          <w:rPr>
            <w:rFonts w:ascii="Times New Roman" w:hAnsi="Times New Roman" w:cs="Times New Roman"/>
            <w:sz w:val="28"/>
            <w:szCs w:val="28"/>
          </w:rPr>
          <w:t xml:space="preserve">– </w:t>
        </w:r>
      </w:ins>
      <w:r w:rsidRPr="00F469EF">
        <w:rPr>
          <w:rFonts w:ascii="Times New Roman" w:hAnsi="Times New Roman" w:cs="Times New Roman"/>
          <w:sz w:val="28"/>
          <w:szCs w:val="28"/>
        </w:rPr>
        <w:t>они обучаются.</w:t>
      </w:r>
      <w:r w:rsidRPr="00F469EF">
        <w:rPr>
          <w:color w:val="202124"/>
          <w:sz w:val="28"/>
          <w:szCs w:val="28"/>
        </w:rPr>
        <w:t xml:space="preserve"> </w:t>
      </w:r>
    </w:p>
    <w:p w14:paraId="71180BF2"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В общем случае выделяют три фундаментальных класса нейросетевых архитектур:</w:t>
      </w:r>
    </w:p>
    <w:p w14:paraId="428F3208"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0A7F4523"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4F8BF63A"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lastRenderedPageBreak/>
        <w:t>3) рекуррентные сети.</w:t>
      </w:r>
    </w:p>
    <w:p w14:paraId="4771F6D9"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7A17AC4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однослойной, </w:t>
      </w:r>
      <w:r>
        <w:rPr>
          <w:sz w:val="28"/>
          <w:szCs w:val="28"/>
        </w:rPr>
        <w:t xml:space="preserve"> так как вычисления производятся только в одном слое.</w:t>
      </w:r>
      <w:r w:rsidRPr="00F469EF">
        <w:rPr>
          <w:sz w:val="28"/>
          <w:szCs w:val="28"/>
        </w:rPr>
        <w:t xml:space="preserve"> </w:t>
      </w:r>
    </w:p>
    <w:p w14:paraId="7938607A"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5E3786DB" wp14:editId="133D5DD2">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2DA15F2" w14:textId="58B6BD9D" w:rsidR="00F7189D" w:rsidRPr="00A56D30" w:rsidRDefault="00F7189D" w:rsidP="00F7189D">
      <w:pPr>
        <w:pStyle w:val="a7"/>
        <w:shd w:val="clear" w:color="auto" w:fill="FFFFFF"/>
        <w:spacing w:before="0" w:beforeAutospacing="0" w:after="0" w:afterAutospacing="0" w:line="360" w:lineRule="auto"/>
        <w:ind w:firstLine="709"/>
        <w:jc w:val="center"/>
        <w:rPr>
          <w:szCs w:val="28"/>
        </w:rPr>
      </w:pPr>
      <w:r w:rsidRPr="00A56D30">
        <w:rPr>
          <w:szCs w:val="28"/>
        </w:rPr>
        <w:t>Рисунок 2 – Ацик</w:t>
      </w:r>
      <w:r w:rsidR="00A56D30" w:rsidRPr="00A56D30">
        <w:rPr>
          <w:szCs w:val="28"/>
        </w:rPr>
        <w:t>личная сеть  с 1 слоем нейронов</w:t>
      </w:r>
    </w:p>
    <w:p w14:paraId="03888E81" w14:textId="75F70BD0"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w:t>
      </w:r>
      <w:ins w:id="115" w:author="Иван Слеповичев" w:date="2020-12-15T16:58:00Z">
        <w:r w:rsidR="006C2509">
          <w:rPr>
            <w:sz w:val="28"/>
            <w:szCs w:val="28"/>
          </w:rPr>
          <w:t>из входных данных</w:t>
        </w:r>
        <w:r w:rsidR="006C2509" w:rsidRPr="00F469EF">
          <w:rPr>
            <w:sz w:val="28"/>
            <w:szCs w:val="28"/>
          </w:rPr>
          <w:t xml:space="preserve"> </w:t>
        </w:r>
      </w:ins>
      <w:r w:rsidRPr="00F469EF">
        <w:rPr>
          <w:sz w:val="28"/>
          <w:szCs w:val="28"/>
        </w:rPr>
        <w:t>можно выделить статистики высокого порядка. Такая сеть позволяет выделять глобальные  свойства данных с помощью локальных соединений за счёт наличия дополнительных синаптических связей и повышения уровня взаимодействия нейронов.</w:t>
      </w:r>
    </w:p>
    <w:p w14:paraId="28CF9713" w14:textId="0006269F"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del w:id="116" w:author="Учетная запись Майкрософт" w:date="2020-12-16T10:05:00Z">
        <w:r w:rsidDel="006346C6">
          <w:rPr>
            <w:sz w:val="28"/>
            <w:szCs w:val="28"/>
          </w:rPr>
          <w:delText xml:space="preserve"> </w:delText>
        </w:r>
      </w:del>
      <w:r>
        <w:rPr>
          <w:sz w:val="28"/>
          <w:szCs w:val="28"/>
        </w:rPr>
        <w:t xml:space="preserve">Слой сети, в котором все узлы связаны со всеми узлами следующего слоя, называется полносвязным.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полносвязными слоями</w:t>
      </w:r>
      <w:r w:rsidRPr="00F469EF">
        <w:rPr>
          <w:sz w:val="28"/>
          <w:szCs w:val="28"/>
        </w:rPr>
        <w:t>. Если некоторые из синаптических связей отсутствуют, такая связь называется неполносвязной.</w:t>
      </w:r>
    </w:p>
    <w:p w14:paraId="3EE384D1"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34450819" wp14:editId="57547382">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396B171C" w14:textId="2519B8CE" w:rsidR="00F7189D" w:rsidRPr="00A56D30" w:rsidRDefault="00F7189D" w:rsidP="00A56D30">
      <w:pPr>
        <w:pStyle w:val="a7"/>
        <w:shd w:val="clear" w:color="auto" w:fill="FFFFFF"/>
        <w:spacing w:before="0" w:beforeAutospacing="0" w:after="0" w:afterAutospacing="0"/>
        <w:ind w:firstLine="709"/>
        <w:jc w:val="center"/>
        <w:rPr>
          <w:szCs w:val="28"/>
        </w:rPr>
      </w:pPr>
      <w:r w:rsidRPr="00A56D30">
        <w:rPr>
          <w:szCs w:val="28"/>
        </w:rPr>
        <w:t>Рисунок 3 – Полносвязная сеть прямого распространения</w:t>
      </w:r>
      <w:r w:rsidR="00A56D30" w:rsidRPr="00A56D30">
        <w:rPr>
          <w:szCs w:val="28"/>
        </w:rPr>
        <w:t xml:space="preserve"> с 1 скрытым и 1 выходным слоем</w:t>
      </w:r>
    </w:p>
    <w:p w14:paraId="5C6272C6"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(RNN)  отличается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7D9FB7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10909611"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55DC8F18"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5DE0268E" wp14:editId="7B33F7BD">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096A5FCB" w14:textId="4560D0FA" w:rsidR="00F7189D" w:rsidRPr="00A56D30" w:rsidRDefault="00F7189D" w:rsidP="00A56D30">
      <w:pPr>
        <w:pStyle w:val="a7"/>
        <w:shd w:val="clear" w:color="auto" w:fill="FFFFFF"/>
        <w:spacing w:before="0" w:beforeAutospacing="0" w:after="0" w:afterAutospacing="0"/>
        <w:ind w:firstLine="709"/>
        <w:jc w:val="center"/>
        <w:rPr>
          <w:noProof/>
          <w:szCs w:val="28"/>
        </w:rPr>
      </w:pPr>
      <w:r w:rsidRPr="00A56D30">
        <w:rPr>
          <w:noProof/>
          <w:szCs w:val="28"/>
        </w:rPr>
        <w:t xml:space="preserve">Рисунок 4 – </w:t>
      </w:r>
      <w:r w:rsidRPr="00A56D30">
        <w:rPr>
          <w:noProof/>
          <w:szCs w:val="28"/>
          <w:lang w:val="en-US"/>
        </w:rPr>
        <w:t>RNN</w:t>
      </w:r>
      <w:r w:rsidRPr="00A56D30">
        <w:rPr>
          <w:noProof/>
          <w:szCs w:val="28"/>
        </w:rPr>
        <w:t xml:space="preserve"> без скрытых нейронов и обратных</w:t>
      </w:r>
      <w:r w:rsidR="00A56D30" w:rsidRPr="00A56D30">
        <w:rPr>
          <w:noProof/>
          <w:szCs w:val="28"/>
        </w:rPr>
        <w:t xml:space="preserve"> свзяей нейронов с самими собой</w:t>
      </w:r>
    </w:p>
    <w:p w14:paraId="50E99A94"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13B40BEB" wp14:editId="7D39EC6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2CDC0392" w14:textId="2E5400A2" w:rsidR="00F7189D" w:rsidRPr="00A56D30" w:rsidRDefault="00F7189D" w:rsidP="00F7189D">
      <w:pPr>
        <w:pStyle w:val="a7"/>
        <w:shd w:val="clear" w:color="auto" w:fill="FFFFFF"/>
        <w:spacing w:before="0" w:beforeAutospacing="0" w:after="0" w:afterAutospacing="0" w:line="360" w:lineRule="auto"/>
        <w:ind w:firstLine="709"/>
        <w:jc w:val="center"/>
        <w:rPr>
          <w:noProof/>
          <w:szCs w:val="28"/>
        </w:rPr>
      </w:pPr>
      <w:r w:rsidRPr="00A56D30">
        <w:rPr>
          <w:noProof/>
          <w:szCs w:val="28"/>
        </w:rPr>
        <w:t xml:space="preserve">Рисунок 5 – </w:t>
      </w:r>
      <w:r w:rsidRPr="00A56D30">
        <w:rPr>
          <w:noProof/>
          <w:szCs w:val="28"/>
          <w:lang w:val="en-US"/>
        </w:rPr>
        <w:t>RNN</w:t>
      </w:r>
      <w:r w:rsidR="00A56D30" w:rsidRPr="00A56D30">
        <w:rPr>
          <w:noProof/>
          <w:szCs w:val="28"/>
        </w:rPr>
        <w:t xml:space="preserve"> со скрытыми нейронами</w:t>
      </w:r>
    </w:p>
    <w:p w14:paraId="0F81CFC9" w14:textId="0DD57E43"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B1F59" w:rsidRPr="000D5DA0">
        <w:rPr>
          <w:noProof/>
          <w:sz w:val="28"/>
          <w:szCs w:val="28"/>
        </w:rPr>
        <w:t>1</w:t>
      </w:r>
      <w:r w:rsidR="006B395D" w:rsidRPr="002E69B2">
        <w:rPr>
          <w:noProof/>
          <w:sz w:val="28"/>
          <w:szCs w:val="28"/>
          <w:rPrChange w:id="117" w:author="Иван Слеповичев" w:date="2020-12-15T14:56:00Z">
            <w:rPr>
              <w:noProof/>
              <w:sz w:val="28"/>
              <w:szCs w:val="28"/>
              <w:lang w:val="en-US"/>
            </w:rPr>
          </w:rPrChange>
        </w:rPr>
        <w:t>5</w:t>
      </w:r>
      <w:r w:rsidRPr="00F469EF">
        <w:rPr>
          <w:noProof/>
          <w:sz w:val="28"/>
          <w:szCs w:val="28"/>
        </w:rPr>
        <w:t>]</w:t>
      </w:r>
    </w:p>
    <w:p w14:paraId="020CFA09" w14:textId="77777777"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46E0DE98" w14:textId="77777777" w:rsidR="00F7189D" w:rsidRPr="001D00FD" w:rsidRDefault="00F7189D" w:rsidP="00F7189D">
      <w:pPr>
        <w:pStyle w:val="1"/>
        <w:spacing w:before="0" w:after="120" w:line="360" w:lineRule="auto"/>
        <w:ind w:firstLine="709"/>
        <w:rPr>
          <w:rFonts w:ascii="Times New Roman" w:hAnsi="Times New Roman" w:cs="Times New Roman"/>
          <w:noProof/>
          <w:color w:val="auto"/>
        </w:rPr>
      </w:pPr>
      <w:bookmarkStart w:id="118" w:name="_Toc58017204"/>
      <w:bookmarkStart w:id="119" w:name="_Toc59550694"/>
      <w:r w:rsidRPr="001D00FD">
        <w:rPr>
          <w:rFonts w:ascii="Times New Roman" w:hAnsi="Times New Roman" w:cs="Times New Roman"/>
          <w:noProof/>
          <w:color w:val="000000" w:themeColor="text1"/>
        </w:rPr>
        <w:t xml:space="preserve">2.5 </w:t>
      </w:r>
      <w:r w:rsidRPr="001D00FD">
        <w:rPr>
          <w:rFonts w:ascii="Times New Roman" w:hAnsi="Times New Roman" w:cs="Times New Roman"/>
          <w:color w:val="000000" w:themeColor="text1"/>
        </w:rPr>
        <w:t>LSTM</w:t>
      </w:r>
      <w:bookmarkEnd w:id="118"/>
      <w:bookmarkEnd w:id="119"/>
    </w:p>
    <w:p w14:paraId="3BC857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(Long Short-Term Memory Recurrent Neural Network)</w:t>
      </w:r>
      <w:r w:rsidRPr="00F469EF">
        <w:rPr>
          <w:noProof/>
          <w:sz w:val="28"/>
          <w:szCs w:val="28"/>
        </w:rPr>
        <w:t xml:space="preserve"> – </w:t>
      </w:r>
      <w:r w:rsidRPr="00F469EF">
        <w:rPr>
          <w:color w:val="000000"/>
          <w:sz w:val="28"/>
          <w:szCs w:val="28"/>
          <w:shd w:val="clear" w:color="auto" w:fill="FFFFFF"/>
        </w:rPr>
        <w:t xml:space="preserve">рекуррентная  нейронная сеть с долгой краткосрочной памятью. LSTM была изобретена в 1977 году З.  Хохрайтером и Ю. Шмидхубером. Как и все другие модификации нейронных сетей, LSTM является универсальной моделью, которая способна решать большой круг различных проблем. </w:t>
      </w:r>
    </w:p>
    <w:p w14:paraId="0FCAB7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длительных  периодов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6EDDA53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w:t>
      </w:r>
      <w:r w:rsidRPr="00F469EF">
        <w:rPr>
          <w:color w:val="000000"/>
          <w:sz w:val="28"/>
          <w:szCs w:val="28"/>
          <w:shd w:val="clear" w:color="auto" w:fill="FFFFFF"/>
        </w:rPr>
        <w:lastRenderedPageBreak/>
        <w:t xml:space="preserve">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48184F5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67A81843" w14:textId="77777777" w:rsidR="00F7189D" w:rsidRPr="0028569C"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36B7BEDF" w14:textId="6E48F09F"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commentRangeStart w:id="120"/>
      <w:r w:rsidRPr="00F469EF">
        <w:rPr>
          <w:color w:val="000000"/>
          <w:sz w:val="28"/>
          <w:szCs w:val="28"/>
          <w:shd w:val="clear" w:color="auto" w:fill="FFFFFF"/>
        </w:rPr>
        <w:t>Гейты</w:t>
      </w:r>
      <w:commentRangeEnd w:id="120"/>
      <w:r w:rsidR="00273F8E">
        <w:rPr>
          <w:rStyle w:val="af0"/>
          <w:rFonts w:asciiTheme="minorHAnsi" w:eastAsiaTheme="minorHAnsi" w:hAnsiTheme="minorHAnsi" w:cstheme="minorBidi"/>
          <w:lang w:eastAsia="en-US"/>
        </w:rPr>
        <w:commentReference w:id="120"/>
      </w:r>
      <w:r w:rsidRPr="00F469EF">
        <w:rPr>
          <w:color w:val="000000"/>
          <w:sz w:val="28"/>
          <w:szCs w:val="28"/>
          <w:shd w:val="clear" w:color="auto" w:fill="FFFFFF"/>
        </w:rPr>
        <w:t>, выступая в качестве структуры, предназначены для изменения количества информации в состояниях этих ячеек. Гейты состоят из сигмовидного слоя нейронной сети, на выходе которого выдаются «0» и «1», и операции поточечного умножения. [</w:t>
      </w:r>
      <w:r w:rsidR="007B1F59" w:rsidRPr="00C167B1">
        <w:rPr>
          <w:color w:val="000000"/>
          <w:sz w:val="28"/>
          <w:szCs w:val="28"/>
          <w:shd w:val="clear" w:color="auto" w:fill="FFFFFF"/>
          <w:rPrChange w:id="121" w:author="Учетная запись Майкрософт" w:date="2020-12-16T09:55:00Z">
            <w:rPr>
              <w:color w:val="000000"/>
              <w:sz w:val="28"/>
              <w:szCs w:val="28"/>
              <w:shd w:val="clear" w:color="auto" w:fill="FFFFFF"/>
              <w:lang w:val="en-US"/>
            </w:rPr>
          </w:rPrChange>
        </w:rPr>
        <w:t>1</w:t>
      </w:r>
      <w:r w:rsidR="006B395D" w:rsidRPr="00C167B1">
        <w:rPr>
          <w:color w:val="000000"/>
          <w:sz w:val="28"/>
          <w:szCs w:val="28"/>
          <w:shd w:val="clear" w:color="auto" w:fill="FFFFFF"/>
          <w:rPrChange w:id="122" w:author="Учетная запись Майкрософт" w:date="2020-12-16T09:55:00Z">
            <w:rPr>
              <w:color w:val="000000"/>
              <w:sz w:val="28"/>
              <w:szCs w:val="28"/>
              <w:shd w:val="clear" w:color="auto" w:fill="FFFFFF"/>
              <w:lang w:val="en-US"/>
            </w:rPr>
          </w:rPrChange>
        </w:rPr>
        <w:t>6</w:t>
      </w:r>
      <w:r w:rsidRPr="00F469EF">
        <w:rPr>
          <w:color w:val="000000"/>
          <w:sz w:val="28"/>
          <w:szCs w:val="28"/>
          <w:shd w:val="clear" w:color="auto" w:fill="FFFFFF"/>
        </w:rPr>
        <w:t>]</w:t>
      </w:r>
    </w:p>
    <w:p w14:paraId="42224681"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гейта для контроля состояния ячеек.</w:t>
      </w:r>
    </w:p>
    <w:p w14:paraId="37F7A65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32B64661" w14:textId="77777777" w:rsidR="00F7189D" w:rsidRPr="00F469EF" w:rsidRDefault="008C33E9" w:rsidP="00F7189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5B6D61A" w14:textId="7538CB2A"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Во-вторых, </w:t>
      </w:r>
      <w:del w:id="123" w:author="Иван Слеповичев" w:date="2020-12-15T17:04:00Z">
        <w:r w:rsidRPr="00F469EF" w:rsidDel="004F5FC6">
          <w:rPr>
            <w:color w:val="000000"/>
            <w:sz w:val="28"/>
            <w:szCs w:val="28"/>
            <w:shd w:val="clear" w:color="auto" w:fill="FFFFFF"/>
          </w:rPr>
          <w:delText xml:space="preserve"> </w:delText>
        </w:r>
      </w:del>
      <w:r w:rsidRPr="00F469EF">
        <w:rPr>
          <w:color w:val="000000"/>
          <w:sz w:val="28"/>
          <w:szCs w:val="28"/>
          <w:shd w:val="clear" w:color="auto" w:fill="FFFFFF"/>
        </w:rPr>
        <w:t xml:space="preserve">слой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r w:rsidRPr="00F469EF">
        <w:rPr>
          <w:color w:val="000000"/>
          <w:sz w:val="28"/>
          <w:szCs w:val="28"/>
          <w:shd w:val="clear" w:color="auto" w:fill="FFFFFF"/>
          <w:lang w:val="en-US"/>
        </w:rPr>
        <w:t>tanh</w:t>
      </w:r>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22405546" w14:textId="77777777" w:rsidR="00F7189D" w:rsidRPr="00F469EF" w:rsidRDefault="008C33E9"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9143041" w14:textId="77777777" w:rsidR="00F7189D" w:rsidRPr="00F469EF" w:rsidRDefault="008C33E9" w:rsidP="004372DD">
      <w:pPr>
        <w:pStyle w:val="a7"/>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F7189D" w:rsidRPr="00F469EF">
        <w:rPr>
          <w:i/>
          <w:color w:val="000000"/>
          <w:sz w:val="28"/>
          <w:szCs w:val="28"/>
          <w:shd w:val="clear" w:color="auto" w:fill="FFFFFF"/>
        </w:rPr>
        <w:t>,</w:t>
      </w:r>
    </w:p>
    <w:p w14:paraId="71A75468" w14:textId="77777777" w:rsidR="00A56D30" w:rsidRDefault="00F7189D" w:rsidP="00A56D30">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 вектор новых значений-кандидатов.</w:t>
      </w:r>
    </w:p>
    <w:p w14:paraId="314C69C0" w14:textId="3B5E18EF" w:rsidR="00F7189D" w:rsidRPr="00F469EF" w:rsidRDefault="00F7189D" w:rsidP="00A56D30">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lastRenderedPageBreak/>
        <w:t>В-третьих, формирование нового состояния. Теперь необходимо обновить предыдущее состояние ячейки для получения нового состояния. Для этого:</w:t>
      </w:r>
    </w:p>
    <w:p w14:paraId="5B81B740" w14:textId="77777777" w:rsidR="00F7189D" w:rsidRPr="00F469EF" w:rsidRDefault="008C33E9"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F7189D" w:rsidRPr="00F469EF">
        <w:rPr>
          <w:color w:val="000000"/>
          <w:sz w:val="28"/>
          <w:szCs w:val="28"/>
          <w:shd w:val="clear" w:color="auto" w:fill="FFFFFF"/>
        </w:rPr>
        <w:t>,</w:t>
      </w:r>
    </w:p>
    <w:p w14:paraId="1A5FFD8D"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6F8EC1E4"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52B14675" w14:textId="77777777" w:rsidR="00F7189D" w:rsidRPr="00F469EF" w:rsidRDefault="008C33E9"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5E8CF71" w14:textId="77777777" w:rsidR="00F7189D" w:rsidRPr="00F469EF" w:rsidRDefault="008C33E9"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F6B1330" w14:textId="6F646BF5"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6B395D">
        <w:rPr>
          <w:color w:val="000000"/>
          <w:sz w:val="28"/>
          <w:szCs w:val="28"/>
          <w:shd w:val="clear" w:color="auto" w:fill="FFFFFF"/>
          <w:lang w:val="en-US"/>
        </w:rPr>
        <w:t>17</w:t>
      </w:r>
      <w:r w:rsidRPr="00F469EF">
        <w:rPr>
          <w:color w:val="000000"/>
          <w:sz w:val="28"/>
          <w:szCs w:val="28"/>
          <w:shd w:val="clear" w:color="auto" w:fill="FFFFFF"/>
        </w:rPr>
        <w:t>]</w:t>
      </w:r>
    </w:p>
    <w:p w14:paraId="49CC236E" w14:textId="49A9D212" w:rsidR="00F7189D" w:rsidRPr="00C329AD" w:rsidRDefault="00F7189D" w:rsidP="004372DD">
      <w:pPr>
        <w:pStyle w:val="a7"/>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sidR="00C329AD">
        <w:rPr>
          <w:color w:val="000000"/>
          <w:sz w:val="28"/>
          <w:szCs w:val="28"/>
          <w:shd w:val="clear" w:color="auto" w:fill="FFFFFF"/>
        </w:rPr>
        <w:t xml:space="preserve">а схема </w:t>
      </w:r>
      <w:r w:rsidR="00C329AD">
        <w:rPr>
          <w:color w:val="000000"/>
          <w:sz w:val="28"/>
          <w:szCs w:val="28"/>
          <w:shd w:val="clear" w:color="auto" w:fill="FFFFFF"/>
          <w:lang w:val="en-US"/>
        </w:rPr>
        <w:t>LSTM</w:t>
      </w:r>
      <w:r w:rsidR="00C329AD">
        <w:rPr>
          <w:color w:val="000000"/>
          <w:sz w:val="28"/>
          <w:szCs w:val="28"/>
          <w:shd w:val="clear" w:color="auto" w:fill="FFFFFF"/>
        </w:rPr>
        <w:t xml:space="preserve">, рисунок взят из источника </w:t>
      </w:r>
      <w:r w:rsidR="00C329AD" w:rsidRPr="00C329AD">
        <w:rPr>
          <w:color w:val="000000"/>
          <w:sz w:val="28"/>
          <w:szCs w:val="28"/>
          <w:shd w:val="clear" w:color="auto" w:fill="FFFFFF"/>
        </w:rPr>
        <w:t>[</w:t>
      </w:r>
      <w:r w:rsidR="007B1F59">
        <w:rPr>
          <w:color w:val="000000"/>
          <w:sz w:val="28"/>
          <w:szCs w:val="28"/>
          <w:shd w:val="clear" w:color="auto" w:fill="FFFFFF"/>
          <w:lang w:val="en-US"/>
        </w:rPr>
        <w:t>1</w:t>
      </w:r>
      <w:r w:rsidR="006B395D">
        <w:rPr>
          <w:color w:val="000000"/>
          <w:sz w:val="28"/>
          <w:szCs w:val="28"/>
          <w:shd w:val="clear" w:color="auto" w:fill="FFFFFF"/>
          <w:lang w:val="en-US"/>
        </w:rPr>
        <w:t>8</w:t>
      </w:r>
      <w:r w:rsidR="00C329AD" w:rsidRPr="00C329AD">
        <w:rPr>
          <w:color w:val="000000"/>
          <w:sz w:val="28"/>
          <w:szCs w:val="28"/>
          <w:shd w:val="clear" w:color="auto" w:fill="FFFFFF"/>
        </w:rPr>
        <w:t>].</w:t>
      </w:r>
    </w:p>
    <w:p w14:paraId="37780AB4" w14:textId="7B0F4F04" w:rsidR="00F7189D" w:rsidRPr="00F469EF" w:rsidRDefault="00C329AD">
      <w:pPr>
        <w:pStyle w:val="a7"/>
        <w:shd w:val="clear" w:color="auto" w:fill="FFFFFF"/>
        <w:spacing w:before="0" w:beforeAutospacing="0" w:after="0" w:afterAutospacing="0" w:line="360" w:lineRule="auto"/>
        <w:jc w:val="center"/>
        <w:rPr>
          <w:color w:val="000000"/>
          <w:sz w:val="28"/>
          <w:szCs w:val="28"/>
        </w:rPr>
        <w:pPrChange w:id="124" w:author="Учетная запись Майкрософт" w:date="2020-12-16T10:08:00Z">
          <w:pPr>
            <w:pStyle w:val="a7"/>
            <w:shd w:val="clear" w:color="auto" w:fill="FFFFFF"/>
            <w:spacing w:before="0" w:beforeAutospacing="0" w:after="0" w:afterAutospacing="0" w:line="360" w:lineRule="auto"/>
            <w:ind w:firstLine="709"/>
          </w:pPr>
        </w:pPrChange>
      </w:pPr>
      <w:commentRangeStart w:id="125"/>
      <w:r w:rsidRPr="00C329AD">
        <w:rPr>
          <w:noProof/>
          <w:color w:val="000000"/>
          <w:sz w:val="28"/>
          <w:szCs w:val="28"/>
        </w:rPr>
        <w:drawing>
          <wp:inline distT="0" distB="0" distL="0" distR="0" wp14:anchorId="65AE6D1C" wp14:editId="3650F9C9">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commentRangeEnd w:id="125"/>
      <w:r w:rsidR="004F5FC6">
        <w:rPr>
          <w:rStyle w:val="af0"/>
          <w:rFonts w:asciiTheme="minorHAnsi" w:eastAsiaTheme="minorHAnsi" w:hAnsiTheme="minorHAnsi" w:cstheme="minorBidi"/>
          <w:lang w:eastAsia="en-US"/>
        </w:rPr>
        <w:commentReference w:id="125"/>
      </w:r>
    </w:p>
    <w:p w14:paraId="133F69C5" w14:textId="77777777" w:rsidR="00F7189D" w:rsidRPr="00A56D30" w:rsidRDefault="00F7189D" w:rsidP="00F7189D">
      <w:pPr>
        <w:pStyle w:val="a7"/>
        <w:shd w:val="clear" w:color="auto" w:fill="FFFFFF"/>
        <w:spacing w:before="0" w:beforeAutospacing="0" w:after="0" w:afterAutospacing="0" w:line="360" w:lineRule="auto"/>
        <w:ind w:firstLine="709"/>
        <w:jc w:val="center"/>
        <w:rPr>
          <w:color w:val="000000"/>
          <w:szCs w:val="28"/>
        </w:rPr>
      </w:pPr>
      <w:r w:rsidRPr="00A56D30">
        <w:rPr>
          <w:color w:val="000000"/>
          <w:szCs w:val="28"/>
        </w:rPr>
        <w:t xml:space="preserve">Рисунок 6 – Схема </w:t>
      </w:r>
      <w:r w:rsidRPr="00A56D30">
        <w:rPr>
          <w:color w:val="000000"/>
          <w:szCs w:val="28"/>
          <w:lang w:val="en-US"/>
        </w:rPr>
        <w:t>LSTM</w:t>
      </w:r>
    </w:p>
    <w:p w14:paraId="02C95DE5" w14:textId="77777777" w:rsidR="00F7189D" w:rsidRPr="00B42F0B"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0223DDEE"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26" w:name="_Toc58017205"/>
      <w:bookmarkStart w:id="127" w:name="_Toc59550695"/>
      <w:r w:rsidRPr="001D00FD">
        <w:rPr>
          <w:rFonts w:ascii="Times New Roman" w:eastAsiaTheme="minorEastAsia" w:hAnsi="Times New Roman" w:cs="Times New Roman"/>
          <w:color w:val="000000" w:themeColor="text1"/>
        </w:rPr>
        <w:lastRenderedPageBreak/>
        <w:t>2.6 Модели на базе цепей Маркова</w:t>
      </w:r>
      <w:bookmarkEnd w:id="126"/>
      <w:bookmarkEnd w:id="127"/>
    </w:p>
    <w:p w14:paraId="3505AEB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систему, которая состоит из семейства случайных переменных и определяется следующей формулой:</w:t>
      </w:r>
    </w:p>
    <w:p w14:paraId="360D2069"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w:t>
      </w:r>
    </w:p>
    <w:p w14:paraId="30A11E3C" w14:textId="77777777" w:rsidR="00F7189D" w:rsidRPr="00F469EF" w:rsidRDefault="00F7189D" w:rsidP="00C329A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Значение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oMath>
      <w:r w:rsidRPr="00F469EF">
        <w:rPr>
          <w:rFonts w:ascii="Times New Roman" w:eastAsiaTheme="minorEastAsia" w:hAnsi="Times New Roman" w:cs="Times New Roman"/>
          <w:sz w:val="28"/>
          <w:szCs w:val="28"/>
        </w:rPr>
        <w:t xml:space="preserve">, которое характеризует случайную переменную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в дискретный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называет состояние системы в этот момент. Пространство состояний – пространство всех возможных значений, которые могут принимать эти случайные переменные. Если структура стохастического процесса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 xml:space="preserve"> такова, что условное распределение вероятности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зависит исключительно от предыдущего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и не зависит от всех более ранних значений, то такой процесс называется цепью Маркова, или Марковской цепью.</w:t>
      </w:r>
    </w:p>
    <w:p w14:paraId="30119F3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Формально можно записать так:</w:t>
      </w:r>
    </w:p>
    <w:p w14:paraId="2F15DC65"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 xml:space="preserve">, .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i/>
          <w:sz w:val="28"/>
          <w:szCs w:val="28"/>
        </w:rPr>
        <w:t>.</w:t>
      </w:r>
    </w:p>
    <w:p w14:paraId="74B4D93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 соотношение называется свойством Маркова. Формально это свойство описывают следующим образом.</w:t>
      </w:r>
    </w:p>
    <w:p w14:paraId="58FF157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Последовательность случайных переменных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принимает форму цепи Маркова, если вероятность нахождения системы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в некоторый момент времени </w:t>
      </w:r>
      <m:oMath>
        <m:r>
          <w:rPr>
            <w:rFonts w:ascii="Cambria Math" w:eastAsiaTheme="minorEastAsia" w:hAnsi="Cambria Math" w:cs="Times New Roman"/>
            <w:sz w:val="28"/>
            <w:szCs w:val="28"/>
          </w:rPr>
          <m:t>(n+1)</m:t>
        </m:r>
      </m:oMath>
      <w:r w:rsidRPr="00F469EF">
        <w:rPr>
          <w:rFonts w:ascii="Times New Roman" w:eastAsiaTheme="minorEastAsia" w:hAnsi="Times New Roman" w:cs="Times New Roman"/>
          <w:sz w:val="28"/>
          <w:szCs w:val="28"/>
        </w:rPr>
        <w:t xml:space="preserve"> зависит исключительно от вероятности нахождения системы в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w:t>
      </w:r>
    </w:p>
    <w:p w14:paraId="4CE7261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Можно сделать вывод о том, что цепи Маркова имеет смысл рассматривать как порождающие модели, которые состоят из множества попарно связанных друг с другом состояний. Каждый раз, когда система переходит в конкретное состояние, именно с ним ассоциируется выход системы.</w:t>
      </w:r>
    </w:p>
    <w:p w14:paraId="5AADDC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Другими словами, модели прогнозирования на основе цепей Маркова предполагают, что будущее состояние процесса зависит только от его текущего состояния. Процессы, которые моделируются цепями Маркова, относятся к процессам с короткой памятью.</w:t>
      </w:r>
    </w:p>
    <w:p w14:paraId="5AF6123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Также затронем понятие вероятности перехода, так как в цепи Маркова переход из одного состояния в другое является вероятностным. Однако при этом выход системы является детерминированным. Пусть вероятность перехода:</w:t>
      </w:r>
    </w:p>
    <w:p w14:paraId="2D266A67" w14:textId="77777777" w:rsidR="00F7189D" w:rsidRPr="00F469EF" w:rsidRDefault="008C33E9" w:rsidP="00F7189D">
      <w:pPr>
        <w:spacing w:after="0" w:line="360" w:lineRule="auto"/>
        <w:ind w:firstLine="709"/>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=j|</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i/>
          <w:sz w:val="28"/>
          <w:szCs w:val="28"/>
        </w:rPr>
        <w:t>,</w:t>
      </w:r>
    </w:p>
    <w:p w14:paraId="35CCCCC2" w14:textId="7F9C9A8B" w:rsidR="00F7189D" w:rsidRPr="00F469EF" w:rsidRDefault="00F7189D" w:rsidP="00F7189D">
      <w:pPr>
        <w:spacing w:after="0" w:line="360" w:lineRule="auto"/>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oMath>
      <w:r w:rsidRPr="00F469EF">
        <w:rPr>
          <w:rFonts w:ascii="Times New Roman" w:eastAsiaTheme="minorEastAsia" w:hAnsi="Times New Roman" w:cs="Times New Roman"/>
          <w:sz w:val="28"/>
          <w:szCs w:val="28"/>
        </w:rPr>
        <w:t xml:space="preserve"> являются условными вероятностями, подчиняющи</w:t>
      </w:r>
      <w:ins w:id="128" w:author="Иван Слеповичев" w:date="2020-12-15T17:09:00Z">
        <w:r w:rsidR="00BD5B04">
          <w:rPr>
            <w:rFonts w:ascii="Times New Roman" w:eastAsiaTheme="minorEastAsia" w:hAnsi="Times New Roman" w:cs="Times New Roman"/>
            <w:sz w:val="28"/>
            <w:szCs w:val="28"/>
          </w:rPr>
          <w:t>ми</w:t>
        </w:r>
      </w:ins>
      <w:del w:id="129" w:author="Иван Слеповичев" w:date="2020-12-15T17:09:00Z">
        <w:r w:rsidRPr="00F469EF" w:rsidDel="00BD5B04">
          <w:rPr>
            <w:rFonts w:ascii="Times New Roman" w:eastAsiaTheme="minorEastAsia" w:hAnsi="Times New Roman" w:cs="Times New Roman"/>
            <w:sz w:val="28"/>
            <w:szCs w:val="28"/>
          </w:rPr>
          <w:delText>е</w:delText>
        </w:r>
      </w:del>
      <w:r w:rsidRPr="00F469EF">
        <w:rPr>
          <w:rFonts w:ascii="Times New Roman" w:eastAsiaTheme="minorEastAsia" w:hAnsi="Times New Roman" w:cs="Times New Roman"/>
          <w:sz w:val="28"/>
          <w:szCs w:val="28"/>
        </w:rPr>
        <w:t>ся:</w:t>
      </w:r>
    </w:p>
    <w:p w14:paraId="0CD7F211" w14:textId="7E3BB2F5" w:rsidR="00F7189D" w:rsidRPr="007B1F59" w:rsidRDefault="008C33E9" w:rsidP="00F7189D">
      <w:pPr>
        <w:spacing w:after="0"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≥0(</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oMath>
      <w:r w:rsidR="00F7189D" w:rsidRPr="00F469EF">
        <w:rPr>
          <w:rFonts w:ascii="Times New Roman" w:eastAsiaTheme="minorEastAsia" w:hAnsi="Times New Roman" w:cs="Times New Roman"/>
          <w:i/>
          <w:sz w:val="28"/>
          <w:szCs w:val="28"/>
        </w:rPr>
        <w:t xml:space="preserve">, </w:t>
      </w:r>
      <m:oMath>
        <m:nary>
          <m:naryPr>
            <m:chr m:val="∑"/>
            <m:limLoc m:val="undOvr"/>
            <m:supHide m:val="1"/>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m:t>
            </m:r>
          </m:sub>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ij</m:t>
                </m:r>
              </m:sub>
            </m:sSub>
            <m:r>
              <w:rPr>
                <w:rFonts w:ascii="Cambria Math" w:eastAsiaTheme="minorEastAsia" w:hAnsi="Cambria Math" w:cs="Times New Roman"/>
                <w:sz w:val="28"/>
                <w:szCs w:val="28"/>
              </w:rPr>
              <m:t>=1</m:t>
            </m:r>
          </m:e>
        </m:nary>
      </m:oMath>
      <w:r w:rsidR="00F7189D" w:rsidRPr="00F469EF">
        <w:rPr>
          <w:rFonts w:ascii="Times New Roman" w:eastAsiaTheme="minorEastAsia" w:hAnsi="Times New Roman" w:cs="Times New Roman"/>
          <w:i/>
          <w:sz w:val="28"/>
          <w:szCs w:val="28"/>
        </w:rPr>
        <w:t xml:space="preserve"> </w:t>
      </w:r>
      <w:r w:rsidR="00F7189D" w:rsidRPr="00F469EF">
        <w:rPr>
          <w:rFonts w:ascii="Times New Roman" w:eastAsiaTheme="minorEastAsia" w:hAnsi="Times New Roman" w:cs="Times New Roman"/>
          <w:sz w:val="28"/>
          <w:szCs w:val="28"/>
        </w:rPr>
        <w:t xml:space="preserve">для всех </w:t>
      </w:r>
      <m:oMath>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p>
    <w:p w14:paraId="536E238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Предполагается, что вероятности перехода фиксированы и не изменяются во времени. Из этого следует, что последнее условие выполняется при в любой момент времени. Такую цепь называют гомогенной по времени.</w:t>
      </w:r>
    </w:p>
    <w:p w14:paraId="435507F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система имеет конечное множество возможных состояний </w:t>
      </w:r>
      <m:oMath>
        <m:r>
          <w:rPr>
            <w:rFonts w:ascii="Cambria Math" w:eastAsiaTheme="minorEastAsia" w:hAnsi="Cambria Math" w:cs="Times New Roman"/>
            <w:sz w:val="28"/>
            <w:szCs w:val="28"/>
          </w:rPr>
          <m:t>K</m:t>
        </m:r>
      </m:oMath>
      <w:r w:rsidRPr="00F469EF">
        <w:rPr>
          <w:rFonts w:ascii="Times New Roman" w:eastAsiaTheme="minorEastAsia" w:hAnsi="Times New Roman" w:cs="Times New Roman"/>
          <w:sz w:val="28"/>
          <w:szCs w:val="28"/>
        </w:rPr>
        <w:t xml:space="preserve">, вероятности перехода формируют матрицу размерности </w:t>
      </w:r>
      <m:oMath>
        <m:r>
          <w:rPr>
            <w:rFonts w:ascii="Cambria Math" w:eastAsiaTheme="minorEastAsia" w:hAnsi="Cambria Math" w:cs="Times New Roman"/>
            <w:sz w:val="28"/>
            <w:szCs w:val="28"/>
          </w:rPr>
          <m:t>K×K</m:t>
        </m:r>
      </m:oMath>
      <w:r w:rsidRPr="00F469EF">
        <w:rPr>
          <w:rFonts w:ascii="Times New Roman" w:eastAsiaTheme="minorEastAsia" w:hAnsi="Times New Roman" w:cs="Times New Roman"/>
          <w:sz w:val="28"/>
          <w:szCs w:val="28"/>
        </w:rPr>
        <w:t>:</w:t>
      </w:r>
    </w:p>
    <w:p w14:paraId="301EA0F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vertAlign w:val="subscript"/>
        </w:rPr>
      </w:pPr>
      <m:oMath>
        <m:r>
          <w:rPr>
            <w:rFonts w:ascii="Cambria Math" w:eastAsiaTheme="minorEastAsia" w:hAnsi="Cambria Math" w:cs="Times New Roman"/>
            <w:sz w:val="28"/>
            <w:szCs w:val="28"/>
            <w:vertAlign w:val="subscript"/>
          </w:rPr>
          <m:t>P=</m:t>
        </m:r>
        <m:d>
          <m:dPr>
            <m:begChr m:val="["/>
            <m:endChr m:val="]"/>
            <m:ctrlPr>
              <w:rPr>
                <w:rFonts w:ascii="Cambria Math" w:eastAsiaTheme="minorEastAsia" w:hAnsi="Cambria Math" w:cs="Times New Roman"/>
                <w:i/>
                <w:sz w:val="28"/>
                <w:szCs w:val="28"/>
                <w:vertAlign w:val="subscript"/>
              </w:rPr>
            </m:ctrlPr>
          </m:dPr>
          <m:e>
            <m:m>
              <m:mPr>
                <m:mcs>
                  <m:mc>
                    <m:mcPr>
                      <m:count m:val="3"/>
                      <m:mcJc m:val="center"/>
                    </m:mcPr>
                  </m:mc>
                </m:mcs>
                <m:ctrlPr>
                  <w:rPr>
                    <w:rFonts w:ascii="Cambria Math" w:eastAsiaTheme="minorEastAsia" w:hAnsi="Cambria Math" w:cs="Times New Roman"/>
                    <w:i/>
                    <w:sz w:val="28"/>
                    <w:szCs w:val="28"/>
                    <w:vertAlign w:val="subscript"/>
                  </w:rPr>
                </m:ctrlPr>
              </m:mP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11</m:t>
                      </m:r>
                    </m:sub>
                  </m:sSub>
                </m:e>
                <m:e>
                  <m:r>
                    <w:rPr>
                      <w:rFonts w:ascii="Cambria Math" w:eastAsiaTheme="minorEastAsia" w:hAnsi="Cambria Math" w:cs="Times New Roman"/>
                      <w:sz w:val="28"/>
                      <w:szCs w:val="28"/>
                      <w:vertAlign w:val="subscript"/>
                    </w:rPr>
                    <m:t xml:space="preserve">. . . </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1k</m:t>
                      </m:r>
                    </m:sub>
                  </m:sSub>
                </m:e>
              </m:mr>
              <m:mr>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m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k1</m:t>
                      </m:r>
                    </m:sub>
                  </m:sSub>
                </m:e>
                <m:e>
                  <m:r>
                    <w:rPr>
                      <w:rFonts w:ascii="Cambria Math" w:eastAsiaTheme="minorEastAsia" w:hAnsi="Cambria Math" w:cs="Times New Roman"/>
                      <w:sz w:val="28"/>
                      <w:szCs w:val="28"/>
                      <w:vertAlign w:val="subscript"/>
                    </w:rPr>
                    <m:t>…</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kk</m:t>
                      </m:r>
                    </m:sub>
                  </m:sSub>
                </m:e>
              </m:mr>
            </m:m>
          </m:e>
        </m:d>
      </m:oMath>
      <w:r w:rsidRPr="00F469EF">
        <w:rPr>
          <w:rFonts w:ascii="Times New Roman" w:eastAsiaTheme="minorEastAsia" w:hAnsi="Times New Roman" w:cs="Times New Roman"/>
          <w:sz w:val="28"/>
          <w:szCs w:val="28"/>
          <w:vertAlign w:val="subscript"/>
        </w:rPr>
        <w:t>.</w:t>
      </w:r>
    </w:p>
    <w:p w14:paraId="2211D33D" w14:textId="5253B358"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Элементы матрицы удовлетворяют условиям </w:t>
      </w:r>
      <m:oMath>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последнее из которых гарантирует равенство суммы всех элементов каждой из строк единице. Такая матрица называется стохастической. Любая стохастическая матрица может служить матрицей вероятностей перехода.</w:t>
      </w:r>
    </w:p>
    <w:p w14:paraId="20E184C8"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30" w:name="_Toc58017206"/>
      <w:bookmarkStart w:id="131" w:name="_Toc59550696"/>
      <w:r w:rsidRPr="001D00FD">
        <w:rPr>
          <w:rFonts w:ascii="Times New Roman" w:eastAsiaTheme="minorEastAsia" w:hAnsi="Times New Roman" w:cs="Times New Roman"/>
          <w:color w:val="000000" w:themeColor="text1"/>
        </w:rPr>
        <w:t>2.7 Модели на баз</w:t>
      </w:r>
      <w:r>
        <w:rPr>
          <w:rFonts w:ascii="Times New Roman" w:eastAsiaTheme="minorEastAsia" w:hAnsi="Times New Roman" w:cs="Times New Roman"/>
          <w:color w:val="000000" w:themeColor="text1"/>
        </w:rPr>
        <w:t>е деревьев классификации и регре</w:t>
      </w:r>
      <w:r w:rsidRPr="001D00FD">
        <w:rPr>
          <w:rFonts w:ascii="Times New Roman" w:eastAsiaTheme="minorEastAsia" w:hAnsi="Times New Roman" w:cs="Times New Roman"/>
          <w:color w:val="000000" w:themeColor="text1"/>
        </w:rPr>
        <w:t>ссии</w:t>
      </w:r>
      <w:bookmarkEnd w:id="130"/>
      <w:bookmarkEnd w:id="131"/>
    </w:p>
    <w:p w14:paraId="06AFBA49" w14:textId="625E1135"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Рассмотрим деревья классификации и регрессии – </w:t>
      </w:r>
      <w:commentRangeStart w:id="132"/>
      <w:r w:rsidRPr="00F469EF">
        <w:rPr>
          <w:rFonts w:ascii="Times New Roman" w:eastAsiaTheme="minorEastAsia" w:hAnsi="Times New Roman" w:cs="Times New Roman"/>
          <w:sz w:val="28"/>
          <w:szCs w:val="28"/>
          <w:lang w:val="en-US"/>
        </w:rPr>
        <w:t>CART</w:t>
      </w:r>
      <w:commentRangeEnd w:id="132"/>
      <w:r w:rsidR="00BD5B04">
        <w:rPr>
          <w:rStyle w:val="af0"/>
        </w:rPr>
        <w:commentReference w:id="132"/>
      </w:r>
      <w:ins w:id="133" w:author="Учетная запись Майкрософт" w:date="2020-12-16T10:09:00Z">
        <w:r w:rsidR="00062540">
          <w:rPr>
            <w:rFonts w:ascii="Times New Roman" w:eastAsiaTheme="minorEastAsia" w:hAnsi="Times New Roman" w:cs="Times New Roman"/>
            <w:sz w:val="28"/>
            <w:szCs w:val="28"/>
          </w:rPr>
          <w:t xml:space="preserve"> (</w:t>
        </w:r>
        <w:r w:rsidR="00062540">
          <w:rPr>
            <w:rFonts w:ascii="Times New Roman" w:eastAsiaTheme="minorEastAsia" w:hAnsi="Times New Roman" w:cs="Times New Roman"/>
            <w:sz w:val="28"/>
            <w:szCs w:val="28"/>
            <w:lang w:val="en-US"/>
          </w:rPr>
          <w:t>Classification</w:t>
        </w:r>
        <w:r w:rsidR="00062540" w:rsidRPr="00062540">
          <w:rPr>
            <w:rFonts w:ascii="Times New Roman" w:eastAsiaTheme="minorEastAsia" w:hAnsi="Times New Roman" w:cs="Times New Roman"/>
            <w:sz w:val="28"/>
            <w:szCs w:val="28"/>
            <w:rPrChange w:id="134"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and</w:t>
        </w:r>
        <w:r w:rsidR="00062540" w:rsidRPr="00062540">
          <w:rPr>
            <w:rFonts w:ascii="Times New Roman" w:eastAsiaTheme="minorEastAsia" w:hAnsi="Times New Roman" w:cs="Times New Roman"/>
            <w:sz w:val="28"/>
            <w:szCs w:val="28"/>
            <w:rPrChange w:id="135"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Regression</w:t>
        </w:r>
        <w:r w:rsidR="00062540" w:rsidRPr="00062540">
          <w:rPr>
            <w:rFonts w:ascii="Times New Roman" w:eastAsiaTheme="minorEastAsia" w:hAnsi="Times New Roman" w:cs="Times New Roman"/>
            <w:sz w:val="28"/>
            <w:szCs w:val="28"/>
            <w:rPrChange w:id="136"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Tree</w:t>
        </w:r>
        <w:r w:rsidR="00062540" w:rsidRPr="0028569C">
          <w:rPr>
            <w:rFonts w:ascii="Times New Roman" w:eastAsiaTheme="minorEastAsia" w:hAnsi="Times New Roman" w:cs="Times New Roman"/>
            <w:sz w:val="28"/>
            <w:szCs w:val="28"/>
          </w:rPr>
          <w:t>)</w:t>
        </w:r>
      </w:ins>
      <w:r w:rsidRPr="00F469EF">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представляет из себя алгоритм бинарного дерева решений, который предназначен для решения задач классификации и регрессии.</w:t>
      </w:r>
    </w:p>
    <w:p w14:paraId="1E8A3CE4"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Стоит также отметить, что деревья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всё чаще применяют для прогнозирования временных рядов.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используют при моделировании процессов, на которые влияют внешние и категориальные факторы. При влиянии внешних непрерывных факторов используют деревья </w:t>
      </w:r>
      <w:r w:rsidRPr="00F469EF">
        <w:rPr>
          <w:rFonts w:ascii="Times New Roman" w:eastAsiaTheme="minorEastAsia" w:hAnsi="Times New Roman" w:cs="Times New Roman"/>
          <w:sz w:val="28"/>
          <w:szCs w:val="28"/>
        </w:rPr>
        <w:lastRenderedPageBreak/>
        <w:t xml:space="preserve">регрессии, при категориальных – деревья классификации. Также имеет место быть смешение этих деревьев при влиянии обоих </w:t>
      </w:r>
      <w:commentRangeStart w:id="137"/>
      <w:r w:rsidRPr="00F469EF">
        <w:rPr>
          <w:rFonts w:ascii="Times New Roman" w:eastAsiaTheme="minorEastAsia" w:hAnsi="Times New Roman" w:cs="Times New Roman"/>
          <w:sz w:val="28"/>
          <w:szCs w:val="28"/>
        </w:rPr>
        <w:t>факторов</w:t>
      </w:r>
      <w:commentRangeEnd w:id="137"/>
      <w:r w:rsidR="00BD5B04">
        <w:rPr>
          <w:rStyle w:val="af0"/>
        </w:rPr>
        <w:commentReference w:id="137"/>
      </w:r>
      <w:r w:rsidRPr="00F469EF">
        <w:rPr>
          <w:rFonts w:ascii="Times New Roman" w:eastAsiaTheme="minorEastAsia" w:hAnsi="Times New Roman" w:cs="Times New Roman"/>
          <w:sz w:val="28"/>
          <w:szCs w:val="28"/>
        </w:rPr>
        <w:t>.</w:t>
      </w:r>
    </w:p>
    <w:p w14:paraId="384EBD69" w14:textId="24EE81A2" w:rsidR="00F7189D" w:rsidRDefault="00F7189D" w:rsidP="00F7189D">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По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прогнозируемое значение временного ряда зависит от предыдущих значений и некоторых независимых переменных. Рассмотрим бинарное классификационно-регрессионное дерево, которое описано в источнике </w:t>
      </w:r>
      <w:r w:rsidRPr="00F469EF">
        <w:rPr>
          <w:rFonts w:ascii="Times New Roman" w:eastAsiaTheme="minorEastAsia" w:hAnsi="Times New Roman" w:cs="Times New Roman"/>
          <w:sz w:val="28"/>
          <w:szCs w:val="28"/>
          <w:lang w:val="en-US"/>
        </w:rPr>
        <w:t>[</w:t>
      </w:r>
      <w:r w:rsidR="007B1F59">
        <w:rPr>
          <w:rFonts w:ascii="Times New Roman" w:eastAsiaTheme="minorEastAsia" w:hAnsi="Times New Roman" w:cs="Times New Roman"/>
          <w:sz w:val="28"/>
          <w:szCs w:val="28"/>
          <w:lang w:val="en-US"/>
        </w:rPr>
        <w:t>1</w:t>
      </w:r>
      <w:r w:rsidR="006B395D">
        <w:rPr>
          <w:rFonts w:ascii="Times New Roman" w:eastAsiaTheme="minorEastAsia" w:hAnsi="Times New Roman" w:cs="Times New Roman"/>
          <w:sz w:val="28"/>
          <w:szCs w:val="28"/>
          <w:lang w:val="en-US"/>
        </w:rPr>
        <w:t>9</w:t>
      </w:r>
      <w:r w:rsidRPr="00F469EF">
        <w:rPr>
          <w:rFonts w:ascii="Times New Roman" w:eastAsiaTheme="minorEastAsia" w:hAnsi="Times New Roman" w:cs="Times New Roman"/>
          <w:sz w:val="28"/>
          <w:szCs w:val="28"/>
          <w:lang w:val="en-US"/>
        </w:rPr>
        <w:t xml:space="preserve">]. </w:t>
      </w:r>
    </w:p>
    <w:p w14:paraId="341162D4" w14:textId="77777777" w:rsidR="00F7189D" w:rsidRDefault="00F7189D" w:rsidP="00F7189D">
      <w:pPr>
        <w:spacing w:after="0" w:line="360" w:lineRule="auto"/>
        <w:ind w:firstLine="709"/>
        <w:jc w:val="center"/>
        <w:rPr>
          <w:rFonts w:ascii="Times New Roman" w:eastAsiaTheme="minorEastAsia" w:hAnsi="Times New Roman" w:cs="Times New Roman"/>
          <w:sz w:val="28"/>
          <w:szCs w:val="28"/>
          <w:lang w:val="en-US"/>
        </w:rPr>
      </w:pPr>
      <w:r w:rsidRPr="00F469EF">
        <w:rPr>
          <w:noProof/>
          <w:sz w:val="28"/>
          <w:szCs w:val="28"/>
          <w:lang w:eastAsia="ru-RU"/>
        </w:rPr>
        <w:drawing>
          <wp:inline distT="0" distB="0" distL="0" distR="0" wp14:anchorId="60FDFBBB" wp14:editId="0AAF2268">
            <wp:extent cx="3145809" cy="19857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31" t="22896" r="21301" b="15966"/>
                    <a:stretch/>
                  </pic:blipFill>
                  <pic:spPr bwMode="auto">
                    <a:xfrm>
                      <a:off x="0" y="0"/>
                      <a:ext cx="3146502" cy="1986186"/>
                    </a:xfrm>
                    <a:prstGeom prst="rect">
                      <a:avLst/>
                    </a:prstGeom>
                    <a:ln>
                      <a:noFill/>
                    </a:ln>
                    <a:extLst>
                      <a:ext uri="{53640926-AAD7-44D8-BBD7-CCE9431645EC}">
                        <a14:shadowObscured xmlns:a14="http://schemas.microsoft.com/office/drawing/2010/main"/>
                      </a:ext>
                    </a:extLst>
                  </pic:spPr>
                </pic:pic>
              </a:graphicData>
            </a:graphic>
          </wp:inline>
        </w:drawing>
      </w:r>
    </w:p>
    <w:p w14:paraId="1A094179" w14:textId="77777777" w:rsidR="00F7189D" w:rsidRPr="00B212AA" w:rsidRDefault="00F7189D" w:rsidP="00F7189D">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 xml:space="preserve">Рисунок 7 – </w:t>
      </w:r>
      <w:r w:rsidRPr="00B212AA">
        <w:rPr>
          <w:rFonts w:ascii="Times New Roman" w:eastAsiaTheme="minorEastAsia" w:hAnsi="Times New Roman" w:cs="Times New Roman"/>
          <w:sz w:val="24"/>
          <w:szCs w:val="28"/>
          <w:lang w:val="en-US"/>
        </w:rPr>
        <w:t>CART</w:t>
      </w:r>
    </w:p>
    <w:p w14:paraId="70218C5B"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Сначала предыдущее значение процесса сравнивается с константой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При выполнении неравенства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oMath>
      <w:r w:rsidRPr="00F469EF">
        <w:rPr>
          <w:rFonts w:ascii="Times New Roman" w:eastAsiaTheme="minorEastAsia" w:hAnsi="Times New Roman" w:cs="Times New Roman"/>
          <w:sz w:val="28"/>
          <w:szCs w:val="28"/>
        </w:rPr>
        <w:t xml:space="preserve">, при невыполнении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oMath>
      <w:r w:rsidRPr="00F469EF">
        <w:rPr>
          <w:rFonts w:ascii="Times New Roman" w:eastAsiaTheme="minorEastAsia" w:hAnsi="Times New Roman" w:cs="Times New Roman"/>
          <w:sz w:val="28"/>
          <w:szCs w:val="28"/>
        </w:rPr>
        <w:t xml:space="preserve">. Проверки продолжаются до того момента, пока не будет обнаружен лист дерева, в котором происходит определение будущего значения процесса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F469EF">
        <w:rPr>
          <w:rFonts w:ascii="Times New Roman" w:eastAsiaTheme="minorEastAsia" w:hAnsi="Times New Roman" w:cs="Times New Roman"/>
          <w:sz w:val="28"/>
          <w:szCs w:val="28"/>
        </w:rPr>
        <w:t>. При поиске этого листа используются непрерывные и категориальные переменные, для которых выполняется проверка присутствия значения в одном из заранее определенных подмножеств. Значения пороговых констант и подмножеств выполняется на этапе обучения дерева.</w:t>
      </w:r>
    </w:p>
    <w:p w14:paraId="52127140" w14:textId="71BB895E" w:rsidR="00F7189D" w:rsidRPr="00985C3C"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eastAsiaTheme="minorEastAsia" w:hAnsi="Times New Roman" w:cs="Times New Roman"/>
          <w:sz w:val="28"/>
          <w:szCs w:val="28"/>
        </w:rPr>
        <w:t xml:space="preserve">Так можно сделать вывод о том, что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 модель, в основе которой лежит зависимость будущей величины процесса </w:t>
      </w:r>
      <m:oMath>
        <m:r>
          <w:rPr>
            <w:rFonts w:ascii="Cambria Math" w:eastAsiaTheme="minorEastAsia" w:hAnsi="Cambria Math" w:cs="Times New Roman"/>
            <w:sz w:val="28"/>
            <w:szCs w:val="28"/>
          </w:rPr>
          <m:t>Z(t)</m:t>
        </m:r>
      </m:oMath>
      <w:r w:rsidRPr="00F469EF">
        <w:rPr>
          <w:rFonts w:ascii="Times New Roman" w:eastAsiaTheme="minorEastAsia" w:hAnsi="Times New Roman" w:cs="Times New Roman"/>
          <w:sz w:val="28"/>
          <w:szCs w:val="28"/>
        </w:rPr>
        <w:t xml:space="preserve"> посредствам построения структуры дерева.</w:t>
      </w:r>
      <w:r w:rsidRPr="007F2FDD">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w:t>
      </w:r>
      <w:r w:rsidR="006B395D" w:rsidRPr="002E69B2">
        <w:rPr>
          <w:rFonts w:ascii="Times New Roman" w:eastAsiaTheme="minorEastAsia" w:hAnsi="Times New Roman" w:cs="Times New Roman"/>
          <w:sz w:val="28"/>
          <w:szCs w:val="28"/>
          <w:rPrChange w:id="138" w:author="Иван Слеповичев" w:date="2020-12-15T14:56:00Z">
            <w:rPr>
              <w:rFonts w:ascii="Times New Roman" w:eastAsiaTheme="minorEastAsia" w:hAnsi="Times New Roman" w:cs="Times New Roman"/>
              <w:sz w:val="28"/>
              <w:szCs w:val="28"/>
              <w:lang w:val="en-US"/>
            </w:rPr>
          </w:rPrChange>
        </w:rPr>
        <w:t>20</w:t>
      </w:r>
      <w:r w:rsidRPr="00985C3C">
        <w:rPr>
          <w:rFonts w:ascii="Times New Roman" w:hAnsi="Times New Roman" w:cs="Times New Roman"/>
          <w:sz w:val="28"/>
          <w:szCs w:val="28"/>
        </w:rPr>
        <w:t>]</w:t>
      </w:r>
    </w:p>
    <w:p w14:paraId="288F7733" w14:textId="77777777" w:rsidR="00F7189D" w:rsidRPr="00985C3C" w:rsidRDefault="00F7189D" w:rsidP="00F7189D">
      <w:pPr>
        <w:rPr>
          <w:sz w:val="28"/>
          <w:szCs w:val="28"/>
        </w:rPr>
      </w:pPr>
      <w:r w:rsidRPr="00985C3C">
        <w:rPr>
          <w:sz w:val="28"/>
          <w:szCs w:val="28"/>
        </w:rPr>
        <w:br w:type="page"/>
      </w:r>
    </w:p>
    <w:p w14:paraId="22DC95ED"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39" w:name="_Toc58017207"/>
      <w:bookmarkStart w:id="140" w:name="_Toc59550697"/>
      <w:r w:rsidRPr="001D00FD">
        <w:rPr>
          <w:rFonts w:ascii="Times New Roman" w:eastAsiaTheme="minorEastAsia" w:hAnsi="Times New Roman" w:cs="Times New Roman"/>
          <w:color w:val="000000" w:themeColor="text1"/>
        </w:rPr>
        <w:lastRenderedPageBreak/>
        <w:t>3 Практическая часть</w:t>
      </w:r>
      <w:bookmarkEnd w:id="139"/>
      <w:bookmarkEnd w:id="140"/>
    </w:p>
    <w:p w14:paraId="037079FF" w14:textId="2A340CC5"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6B395D" w:rsidRPr="006B395D">
        <w:rPr>
          <w:rFonts w:ascii="Times New Roman" w:eastAsiaTheme="minorEastAsia" w:hAnsi="Times New Roman" w:cs="Times New Roman"/>
          <w:sz w:val="28"/>
          <w:szCs w:val="28"/>
        </w:rPr>
        <w:t>21</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w:t>
      </w:r>
      <w:ins w:id="141" w:author="Иван Слеповичев" w:date="2020-12-15T17:12:00Z">
        <w:r w:rsidR="00A1624F" w:rsidRPr="00A1624F">
          <w:rPr>
            <w:rFonts w:ascii="Times New Roman" w:eastAsiaTheme="minorEastAsia" w:hAnsi="Times New Roman" w:cs="Times New Roman"/>
            <w:sz w:val="28"/>
            <w:szCs w:val="28"/>
            <w:rPrChange w:id="142" w:author="Иван Слеповичев" w:date="2020-12-15T17:13:00Z">
              <w:rPr>
                <w:rFonts w:ascii="Times New Roman" w:eastAsiaTheme="minorEastAsia" w:hAnsi="Times New Roman" w:cs="Times New Roman"/>
                <w:sz w:val="28"/>
                <w:szCs w:val="28"/>
                <w:lang w:val="en-US"/>
              </w:rPr>
            </w:rPrChange>
          </w:rPr>
          <w:t xml:space="preserve">– </w:t>
        </w:r>
      </w:ins>
      <w:r>
        <w:rPr>
          <w:rFonts w:ascii="Times New Roman" w:eastAsiaTheme="minorEastAsia" w:hAnsi="Times New Roman" w:cs="Times New Roman"/>
          <w:sz w:val="28"/>
          <w:szCs w:val="28"/>
        </w:rPr>
        <w:t xml:space="preserve">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Эти параметры можно условно поделить на три категории: </w:t>
      </w:r>
    </w:p>
    <w:p w14:paraId="0D04D766" w14:textId="77777777" w:rsidR="00F7189D" w:rsidRPr="00985C3C" w:rsidRDefault="00F7189D" w:rsidP="00F7189D">
      <w:pPr>
        <w:pStyle w:val="a9"/>
        <w:numPr>
          <w:ilvl w:val="0"/>
          <w:numId w:val="19"/>
        </w:numPr>
        <w:spacing w:after="0" w:line="360" w:lineRule="auto"/>
        <w:jc w:val="both"/>
        <w:rPr>
          <w:rFonts w:ascii="Times New Roman" w:hAnsi="Times New Roman" w:cs="Times New Roman"/>
          <w:color w:val="000000"/>
          <w:sz w:val="28"/>
          <w:szCs w:val="28"/>
        </w:rPr>
      </w:pPr>
      <w:r w:rsidRPr="009A2158">
        <w:rPr>
          <w:rFonts w:ascii="Times New Roman" w:eastAsiaTheme="minorEastAsia" w:hAnsi="Times New Roman" w:cs="Times New Roman"/>
          <w:sz w:val="28"/>
          <w:szCs w:val="28"/>
        </w:rPr>
        <w:t xml:space="preserve">параметры, отвечающие за дату: год </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lang w:val="en-US"/>
        </w:rPr>
        <w:t>year</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rPr>
        <w:t>, тип периода (</w:t>
      </w:r>
      <w:r w:rsidRPr="00985C3C">
        <w:rPr>
          <w:rFonts w:ascii="Times New Roman" w:hAnsi="Times New Roman" w:cs="Times New Roman"/>
          <w:color w:val="000000"/>
          <w:sz w:val="28"/>
          <w:szCs w:val="28"/>
        </w:rPr>
        <w:t>period_type), номер месяца (period_number), дата (period, period_in_date);</w:t>
      </w:r>
    </w:p>
    <w:p w14:paraId="0DC81A8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характеризующие страну: название (</w:t>
      </w:r>
      <w:r w:rsidRPr="00985C3C">
        <w:rPr>
          <w:rFonts w:ascii="Times New Roman" w:hAnsi="Times New Roman" w:cs="Times New Roman"/>
          <w:color w:val="000000"/>
          <w:sz w:val="28"/>
          <w:szCs w:val="28"/>
        </w:rPr>
        <w:t>country_english_name</w:t>
      </w:r>
      <w:r w:rsidRPr="00985C3C">
        <w:rPr>
          <w:rFonts w:ascii="Times New Roman" w:eastAsiaTheme="minorEastAsia" w:hAnsi="Times New Roman" w:cs="Times New Roman"/>
          <w:sz w:val="28"/>
          <w:szCs w:val="28"/>
        </w:rPr>
        <w:t>), код (</w:t>
      </w:r>
      <w:r w:rsidRPr="00985C3C">
        <w:rPr>
          <w:rFonts w:ascii="Times New Roman" w:eastAsiaTheme="minorEastAsia" w:hAnsi="Times New Roman" w:cs="Times New Roman"/>
          <w:sz w:val="28"/>
          <w:szCs w:val="28"/>
          <w:lang w:val="en-US"/>
        </w:rPr>
        <w:t>country</w:t>
      </w:r>
      <w:r w:rsidRPr="00985C3C">
        <w:rPr>
          <w:rFonts w:ascii="Times New Roman" w:eastAsiaTheme="minorEastAsia" w:hAnsi="Times New Roman" w:cs="Times New Roman"/>
          <w:sz w:val="28"/>
          <w:szCs w:val="28"/>
        </w:rPr>
        <w:t>_</w:t>
      </w:r>
      <w:r w:rsidRPr="00985C3C">
        <w:rPr>
          <w:rFonts w:ascii="Times New Roman" w:eastAsiaTheme="minorEastAsia" w:hAnsi="Times New Roman" w:cs="Times New Roman"/>
          <w:sz w:val="28"/>
          <w:szCs w:val="28"/>
          <w:lang w:val="en-US"/>
        </w:rPr>
        <w:t>code</w:t>
      </w:r>
      <w:r w:rsidRPr="00985C3C">
        <w:rPr>
          <w:rFonts w:ascii="Times New Roman" w:eastAsiaTheme="minorEastAsia" w:hAnsi="Times New Roman" w:cs="Times New Roman"/>
          <w:sz w:val="28"/>
          <w:szCs w:val="28"/>
        </w:rPr>
        <w:t>);</w:t>
      </w:r>
    </w:p>
    <w:p w14:paraId="50AE88E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отвечающие за товарооборот: поле, в котором прописывается вид товарооборота - импорт/экспорт (</w:t>
      </w:r>
      <w:r w:rsidRPr="00985C3C">
        <w:rPr>
          <w:rFonts w:ascii="Times New Roman" w:hAnsi="Times New Roman" w:cs="Times New Roman"/>
          <w:color w:val="000000"/>
          <w:sz w:val="28"/>
          <w:szCs w:val="28"/>
        </w:rPr>
        <w:t>trade_flow_desc), объём товарооборота (</w:t>
      </w:r>
      <w:r w:rsidRPr="00985C3C">
        <w:rPr>
          <w:rFonts w:ascii="Times New Roman" w:hAnsi="Times New Roman" w:cs="Times New Roman"/>
          <w:color w:val="000000"/>
          <w:sz w:val="28"/>
          <w:szCs w:val="28"/>
          <w:lang w:val="en-US"/>
        </w:rPr>
        <w:t>value</w:t>
      </w:r>
      <w:r w:rsidRPr="00985C3C">
        <w:rPr>
          <w:rFonts w:ascii="Times New Roman" w:hAnsi="Times New Roman" w:cs="Times New Roman"/>
          <w:color w:val="000000"/>
          <w:sz w:val="28"/>
          <w:szCs w:val="28"/>
        </w:rPr>
        <w:t xml:space="preserve">). </w:t>
      </w:r>
    </w:p>
    <w:p w14:paraId="52C6FA48"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Объём товарооборота (</w:t>
      </w:r>
      <w:r>
        <w:rPr>
          <w:rFonts w:ascii="Times New Roman" w:eastAsiaTheme="minorEastAsia" w:hAnsi="Times New Roman" w:cs="Times New Roman"/>
          <w:sz w:val="28"/>
          <w:szCs w:val="28"/>
          <w:lang w:val="en-US"/>
        </w:rPr>
        <w:t>value</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представлен в этой таблице суммарным объёмом экспорта/импорта по всем торговым группам в долларах для различных стран.</w:t>
      </w:r>
    </w:p>
    <w:p w14:paraId="367C7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нейросетевыми методами. </w:t>
      </w:r>
    </w:p>
    <w:p w14:paraId="6048E37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Решать задачу будем построением и обучением нейросетевой модели.</w:t>
      </w:r>
    </w:p>
    <w:p w14:paraId="674C122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36E7A61F" w14:textId="77777777" w:rsidR="00150169"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618838DE" w14:textId="3DDD92C2" w:rsidR="00F7189D" w:rsidRDefault="00F7189D" w:rsidP="0015016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обо</w:t>
      </w:r>
      <w:ins w:id="143" w:author="Иван Слеповичев" w:date="2020-12-15T17:14:00Z">
        <w:r w:rsidR="002F4B08">
          <w:rPr>
            <w:rFonts w:ascii="Times New Roman" w:eastAsiaTheme="minorEastAsia" w:hAnsi="Times New Roman" w:cs="Times New Roman"/>
            <w:sz w:val="28"/>
            <w:szCs w:val="28"/>
          </w:rPr>
          <w:t>б</w:t>
        </w:r>
      </w:ins>
      <w:r>
        <w:rPr>
          <w:rFonts w:ascii="Times New Roman" w:eastAsiaTheme="minorEastAsia" w:hAnsi="Times New Roman" w:cs="Times New Roman"/>
          <w:sz w:val="28"/>
          <w:szCs w:val="28"/>
        </w:rPr>
        <w:t xml:space="preserve">щённое, объектно-ориентированное, функциональное и аспектно-ориентированное программирование. Динамическая типизация, автоматическое управление памятью, полная интроспекция, механизм обработки исключений – основные архитектурные черты. На сегодняшний момент </w:t>
      </w:r>
      <w:r>
        <w:rPr>
          <w:rFonts w:ascii="Times New Roman" w:eastAsiaTheme="minorEastAsia" w:hAnsi="Times New Roman" w:cs="Times New Roman"/>
          <w:sz w:val="28"/>
          <w:szCs w:val="28"/>
          <w:lang w:val="en-US"/>
        </w:rPr>
        <w:t>Python</w:t>
      </w:r>
      <w:r w:rsidRPr="00F7189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является активно </w:t>
      </w:r>
      <w:r>
        <w:rPr>
          <w:rFonts w:ascii="Times New Roman" w:eastAsiaTheme="minorEastAsia" w:hAnsi="Times New Roman" w:cs="Times New Roman"/>
          <w:sz w:val="28"/>
          <w:szCs w:val="28"/>
        </w:rPr>
        <w:lastRenderedPageBreak/>
        <w:t>развивающимся языком программирования.</w:t>
      </w:r>
      <w:r w:rsidR="00150169">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rPr>
        <w:t xml:space="preserve">Стандартная библиотека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ключает набор полезных функций.</w:t>
      </w:r>
    </w:p>
    <w:p w14:paraId="41FA851A" w14:textId="66B0C4F0"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r w:rsidRPr="00F469EF">
        <w:rPr>
          <w:rFonts w:ascii="Times New Roman" w:eastAsiaTheme="minorEastAsia" w:hAnsi="Times New Roman" w:cs="Times New Roman"/>
          <w:sz w:val="28"/>
          <w:szCs w:val="28"/>
        </w:rPr>
        <w:t>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2D0FD54" w14:textId="21C0A374" w:rsidR="00F7189D" w:rsidRPr="00610F3B" w:rsidRDefault="00F7189D" w:rsidP="00F7189D">
      <w:pPr>
        <w:pStyle w:val="ad"/>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lang w:val="en-US"/>
        </w:rPr>
        <w:t>NumPy</w:t>
      </w:r>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del w:id="144" w:author="Иван Слеповичев" w:date="2020-12-15T17:15:00Z">
        <w:r w:rsidRPr="00F55E9B" w:rsidDel="002F4B08">
          <w:rPr>
            <w:rFonts w:ascii="Times New Roman" w:hAnsi="Times New Roman" w:cs="Times New Roman"/>
            <w:sz w:val="28"/>
            <w:szCs w:val="28"/>
          </w:rPr>
          <w:delText xml:space="preserve">также </w:delText>
        </w:r>
        <w:r w:rsidRPr="00F55E9B" w:rsidDel="002F4B08">
          <w:rPr>
            <w:rFonts w:ascii="Times New Roman" w:hAnsi="Times New Roman" w:cs="Times New Roman"/>
            <w:sz w:val="28"/>
            <w:szCs w:val="28"/>
            <w:shd w:val="clear" w:color="auto" w:fill="FFFFFF"/>
          </w:rPr>
          <w:delText>добавляет</w:delText>
        </w:r>
      </w:del>
      <w:ins w:id="145" w:author="Иван Слеповичев" w:date="2020-12-15T17:15:00Z">
        <w:r w:rsidR="002F4B08">
          <w:rPr>
            <w:rFonts w:ascii="Times New Roman" w:hAnsi="Times New Roman" w:cs="Times New Roman"/>
            <w:sz w:val="28"/>
            <w:szCs w:val="28"/>
            <w:shd w:val="clear" w:color="auto" w:fill="FFFFFF"/>
          </w:rPr>
          <w:t xml:space="preserve"> </w:t>
        </w:r>
        <w:commentRangeStart w:id="146"/>
        <w:r w:rsidR="002F4B08">
          <w:rPr>
            <w:rFonts w:ascii="Times New Roman" w:hAnsi="Times New Roman" w:cs="Times New Roman"/>
            <w:sz w:val="28"/>
            <w:szCs w:val="28"/>
            <w:shd w:val="clear" w:color="auto" w:fill="FFFFFF"/>
          </w:rPr>
          <w:t>об</w:t>
        </w:r>
      </w:ins>
      <w:ins w:id="147" w:author="Иван Слеповичев" w:date="2020-12-15T17:16:00Z">
        <w:r w:rsidR="002F4B08">
          <w:rPr>
            <w:rFonts w:ascii="Times New Roman" w:hAnsi="Times New Roman" w:cs="Times New Roman"/>
            <w:sz w:val="28"/>
            <w:szCs w:val="28"/>
            <w:shd w:val="clear" w:color="auto" w:fill="FFFFFF"/>
          </w:rPr>
          <w:t>е</w:t>
        </w:r>
      </w:ins>
      <w:ins w:id="148" w:author="Иван Слеповичев" w:date="2020-12-15T17:15:00Z">
        <w:r w:rsidR="002F4B08">
          <w:rPr>
            <w:rFonts w:ascii="Times New Roman" w:hAnsi="Times New Roman" w:cs="Times New Roman"/>
            <w:sz w:val="28"/>
            <w:szCs w:val="28"/>
            <w:shd w:val="clear" w:color="auto" w:fill="FFFFFF"/>
          </w:rPr>
          <w:t xml:space="preserve">спечивает </w:t>
        </w:r>
      </w:ins>
      <w:del w:id="149" w:author="Иван Слеповичев" w:date="2020-12-15T17:15:00Z">
        <w:r w:rsidRPr="00F55E9B" w:rsidDel="002F4B08">
          <w:rPr>
            <w:rFonts w:ascii="Times New Roman" w:hAnsi="Times New Roman" w:cs="Times New Roman"/>
            <w:sz w:val="28"/>
            <w:szCs w:val="28"/>
            <w:shd w:val="clear" w:color="auto" w:fill="FFFFFF"/>
          </w:rPr>
          <w:delText xml:space="preserve"> </w:delText>
        </w:r>
      </w:del>
      <w:commentRangeEnd w:id="146"/>
      <w:r w:rsidR="002F4B08">
        <w:rPr>
          <w:rStyle w:val="af0"/>
          <w:rFonts w:asciiTheme="minorHAnsi" w:eastAsiaTheme="minorHAnsi" w:hAnsiTheme="minorHAnsi" w:cstheme="minorBidi"/>
          <w:kern w:val="0"/>
          <w:lang w:eastAsia="en-US" w:bidi="ar-SA"/>
        </w:rPr>
        <w:commentReference w:id="146"/>
      </w:r>
      <w:r w:rsidRPr="00F55E9B">
        <w:rPr>
          <w:rFonts w:ascii="Times New Roman" w:hAnsi="Times New Roman" w:cs="Times New Roman"/>
          <w:sz w:val="28"/>
          <w:szCs w:val="28"/>
          <w:shd w:val="clear" w:color="auto" w:fill="FFFFFF"/>
        </w:rPr>
        <w:t>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14:paraId="669352E9" w14:textId="3CF80D0C" w:rsidR="00F7189D" w:rsidRDefault="00F7189D" w:rsidP="00F7189D">
      <w:pPr>
        <w:spacing w:after="0" w:line="360" w:lineRule="auto"/>
        <w:ind w:firstLine="709"/>
        <w:jc w:val="both"/>
        <w:rPr>
          <w:rFonts w:ascii="Times New Roman" w:hAnsi="Times New Roman" w:cs="Times New Roman"/>
          <w:color w:val="000000"/>
          <w:sz w:val="28"/>
          <w:szCs w:val="28"/>
        </w:rPr>
      </w:pPr>
      <w:r w:rsidRPr="00896720">
        <w:rPr>
          <w:rFonts w:ascii="Times New Roman" w:hAnsi="Times New Roman" w:cs="Times New Roman"/>
          <w:color w:val="000000"/>
          <w:sz w:val="28"/>
          <w:szCs w:val="28"/>
          <w:lang w:val="en-US"/>
        </w:rPr>
        <w:t>TensorFlow</w:t>
      </w:r>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представляет из себя мощную библиотеку для создания нейронных сетей. </w:t>
      </w:r>
      <w:r w:rsidRPr="00896720">
        <w:rPr>
          <w:rFonts w:ascii="Times New Roman" w:hAnsi="Times New Roman" w:cs="Times New Roman"/>
          <w:color w:val="000000"/>
          <w:sz w:val="28"/>
          <w:szCs w:val="28"/>
          <w:lang w:val="en-US"/>
        </w:rPr>
        <w:t>TensorFlow</w:t>
      </w:r>
      <w:r>
        <w:rPr>
          <w:rFonts w:ascii="Times New Roman" w:hAnsi="Times New Roman" w:cs="Times New Roman"/>
          <w:color w:val="000000"/>
          <w:sz w:val="28"/>
          <w:szCs w:val="28"/>
        </w:rPr>
        <w:t xml:space="preserve"> предназначен для проектирования, создания, изучени</w:t>
      </w:r>
      <w:ins w:id="150" w:author="Иван Слеповичев" w:date="2020-12-15T17:16:00Z">
        <w:r w:rsidR="002F4B08">
          <w:rPr>
            <w:rFonts w:ascii="Times New Roman" w:hAnsi="Times New Roman" w:cs="Times New Roman"/>
            <w:color w:val="000000"/>
            <w:sz w:val="28"/>
            <w:szCs w:val="28"/>
          </w:rPr>
          <w:t>я</w:t>
        </w:r>
      </w:ins>
      <w:del w:id="151" w:author="Иван Слеповичев" w:date="2020-12-15T17:16:00Z">
        <w:r w:rsidDel="002F4B08">
          <w:rPr>
            <w:rFonts w:ascii="Times New Roman" w:hAnsi="Times New Roman" w:cs="Times New Roman"/>
            <w:color w:val="000000"/>
            <w:sz w:val="28"/>
            <w:szCs w:val="28"/>
          </w:rPr>
          <w:delText>е</w:delText>
        </w:r>
      </w:del>
      <w:r>
        <w:rPr>
          <w:rFonts w:ascii="Times New Roman" w:hAnsi="Times New Roman" w:cs="Times New Roman"/>
          <w:color w:val="000000"/>
          <w:sz w:val="28"/>
          <w:szCs w:val="28"/>
        </w:rPr>
        <w:t xml:space="preserve">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CE094DA" w14:textId="46ACEDD6" w:rsidR="00F7189D" w:rsidRPr="0006179F" w:rsidRDefault="00F7189D" w:rsidP="00C329AD">
      <w:pPr>
        <w:pStyle w:val="a7"/>
        <w:shd w:val="clear" w:color="auto" w:fill="FFFFFF"/>
        <w:spacing w:before="0" w:beforeAutospacing="0" w:after="0" w:afterAutospacing="0" w:line="360" w:lineRule="auto"/>
        <w:ind w:firstLine="709"/>
        <w:rPr>
          <w:sz w:val="29"/>
          <w:szCs w:val="29"/>
        </w:rPr>
      </w:pPr>
      <w:r w:rsidRPr="00985C3C">
        <w:rPr>
          <w:color w:val="000000"/>
          <w:sz w:val="28"/>
          <w:szCs w:val="28"/>
          <w:lang w:val="en-US"/>
        </w:rPr>
        <w:t>Scikit</w:t>
      </w:r>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hyperlink r:id="rId17" w:history="1">
        <w:r w:rsidRPr="00985C3C">
          <w:rPr>
            <w:rFonts w:eastAsiaTheme="majorEastAsia"/>
            <w:color w:val="000000"/>
            <w:sz w:val="28"/>
            <w:szCs w:val="28"/>
            <w:lang w:val="en-US"/>
          </w:rPr>
          <w:t>NumPy</w:t>
        </w:r>
      </w:hyperlink>
      <w:r w:rsidRPr="00985C3C">
        <w:rPr>
          <w:color w:val="000000"/>
          <w:sz w:val="28"/>
          <w:szCs w:val="28"/>
          <w:lang w:val="en-US"/>
        </w:rPr>
        <w:t> </w:t>
      </w:r>
      <w:r w:rsidRPr="00985C3C">
        <w:rPr>
          <w:color w:val="000000"/>
          <w:sz w:val="28"/>
          <w:szCs w:val="28"/>
        </w:rPr>
        <w:t xml:space="preserve">и </w:t>
      </w:r>
      <w:r w:rsidRPr="00985C3C">
        <w:rPr>
          <w:color w:val="000000"/>
          <w:sz w:val="28"/>
          <w:szCs w:val="28"/>
          <w:lang w:val="en-US"/>
        </w:rPr>
        <w:t>SciPy</w:t>
      </w:r>
      <w:r w:rsidR="00D62DBC">
        <w:rPr>
          <w:color w:val="000000"/>
          <w:sz w:val="28"/>
          <w:szCs w:val="28"/>
        </w:rPr>
        <w:t xml:space="preserve">. </w:t>
      </w:r>
      <w:del w:id="152" w:author="Иван Слеповичев" w:date="2020-12-15T17:17:00Z">
        <w:r w:rsidDel="00674E68">
          <w:rPr>
            <w:color w:val="000000"/>
            <w:sz w:val="28"/>
            <w:szCs w:val="28"/>
          </w:rPr>
          <w:delText xml:space="preserve">, </w:delText>
        </w:r>
      </w:del>
      <w:del w:id="153" w:author="Иван Слеповичев" w:date="2020-12-15T17:16:00Z">
        <w:r w:rsidDel="00674E68">
          <w:rPr>
            <w:color w:val="000000"/>
            <w:sz w:val="28"/>
            <w:szCs w:val="28"/>
          </w:rPr>
          <w:delText xml:space="preserve">он </w:delText>
        </w:r>
        <w:r w:rsidRPr="0006179F" w:rsidDel="00674E68">
          <w:rPr>
            <w:sz w:val="29"/>
            <w:szCs w:val="29"/>
          </w:rPr>
          <w:delText>Scikit-Learn</w:delText>
        </w:r>
      </w:del>
      <w:ins w:id="154" w:author="Иван Слеповичев" w:date="2020-12-15T17:17:00Z">
        <w:r w:rsidR="00674E68">
          <w:rPr>
            <w:sz w:val="29"/>
            <w:szCs w:val="29"/>
          </w:rPr>
          <w:t xml:space="preserve">Библиотека </w:t>
        </w:r>
      </w:ins>
      <w:r w:rsidRPr="0006179F">
        <w:rPr>
          <w:sz w:val="29"/>
          <w:szCs w:val="29"/>
        </w:rPr>
        <w:t xml:space="preserve"> поддерживает:</w:t>
      </w:r>
    </w:p>
    <w:p w14:paraId="0EBB51BB"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433B20F1"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E6B8542"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0DE4084D"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001F24DA"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45D57F7C" w14:textId="3E03231F"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7B1F59">
        <w:rPr>
          <w:rFonts w:ascii="Times New Roman" w:eastAsia="Times New Roman" w:hAnsi="Times New Roman" w:cs="Times New Roman"/>
          <w:sz w:val="29"/>
          <w:szCs w:val="29"/>
          <w:lang w:val="en-US" w:eastAsia="ru-RU"/>
        </w:rPr>
        <w:t xml:space="preserve"> [</w:t>
      </w:r>
      <w:r w:rsidR="006B395D">
        <w:rPr>
          <w:rFonts w:ascii="Times New Roman" w:eastAsia="Times New Roman" w:hAnsi="Times New Roman" w:cs="Times New Roman"/>
          <w:sz w:val="29"/>
          <w:szCs w:val="29"/>
          <w:lang w:val="en-US" w:eastAsia="ru-RU"/>
        </w:rPr>
        <w:t>22</w:t>
      </w:r>
      <w:r w:rsidR="007B1F59">
        <w:rPr>
          <w:rFonts w:ascii="Times New Roman" w:eastAsia="Times New Roman" w:hAnsi="Times New Roman" w:cs="Times New Roman"/>
          <w:sz w:val="29"/>
          <w:szCs w:val="29"/>
          <w:lang w:val="en-US" w:eastAsia="ru-RU"/>
        </w:rPr>
        <w:t>]</w:t>
      </w:r>
    </w:p>
    <w:p w14:paraId="2A888C0B" w14:textId="69228B1C" w:rsidR="00F7189D" w:rsidRPr="003B67E5" w:rsidRDefault="00F7189D" w:rsidP="00F7189D">
      <w:pPr>
        <w:spacing w:after="0" w:line="360" w:lineRule="auto"/>
        <w:ind w:firstLine="709"/>
        <w:jc w:val="both"/>
        <w:rPr>
          <w:rFonts w:ascii="Times New Roman" w:hAnsi="Times New Roman" w:cs="Times New Roman"/>
          <w:color w:val="000000"/>
          <w:sz w:val="28"/>
          <w:szCs w:val="28"/>
        </w:rPr>
      </w:pPr>
      <w:r w:rsidRPr="00985C3C">
        <w:rPr>
          <w:rFonts w:ascii="Times New Roman" w:hAnsi="Times New Roman" w:cs="Times New Roman"/>
          <w:color w:val="000000"/>
          <w:sz w:val="28"/>
          <w:szCs w:val="28"/>
          <w:lang w:val="en-US"/>
        </w:rPr>
        <w:t>Scikit</w:t>
      </w:r>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алгоритмам</w:t>
      </w:r>
      <w:del w:id="155" w:author="Иван Слеповичев" w:date="2020-12-15T17:17:00Z">
        <w:r w:rsidDel="00674E68">
          <w:rPr>
            <w:rFonts w:ascii="Times New Roman" w:hAnsi="Times New Roman" w:cs="Times New Roman"/>
            <w:color w:val="000000"/>
            <w:sz w:val="28"/>
            <w:szCs w:val="28"/>
          </w:rPr>
          <w:delText>а</w:delText>
        </w:r>
      </w:del>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0AA896D8" w14:textId="68795200" w:rsidR="00150169" w:rsidRPr="00150169" w:rsidRDefault="00150169"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реализации программы на языке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была использована отдельная, виртуальная среда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выступающая в качестве платформы для обработки данных.</w:t>
      </w:r>
    </w:p>
    <w:p w14:paraId="45033946" w14:textId="4728FE17" w:rsidR="00F7189D" w:rsidRPr="00A65D86"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включающий набор популярных свободных библиотек, которые в свою </w:t>
      </w:r>
      <w:r>
        <w:rPr>
          <w:rFonts w:ascii="Times New Roman" w:eastAsiaTheme="minorEastAsia" w:hAnsi="Times New Roman" w:cs="Times New Roman"/>
          <w:sz w:val="28"/>
          <w:szCs w:val="28"/>
        </w:rPr>
        <w:lastRenderedPageBreak/>
        <w:t xml:space="preserve">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w:t>
      </w:r>
      <w:del w:id="156" w:author="Иван Слеповичев" w:date="2020-12-15T17:19:00Z">
        <w:r w:rsidDel="008D57A4">
          <w:rPr>
            <w:rFonts w:ascii="Times New Roman" w:eastAsiaTheme="minorEastAsia" w:hAnsi="Times New Roman" w:cs="Times New Roman"/>
            <w:sz w:val="28"/>
            <w:szCs w:val="28"/>
          </w:rPr>
          <w:delText xml:space="preserve">соответствующих кругом пользователей </w:delText>
        </w:r>
      </w:del>
      <w:r>
        <w:rPr>
          <w:rFonts w:ascii="Times New Roman" w:eastAsiaTheme="minorEastAsia" w:hAnsi="Times New Roman" w:cs="Times New Roman"/>
          <w:sz w:val="28"/>
          <w:szCs w:val="28"/>
        </w:rPr>
        <w:t>тематических моделей с разрешением возникающих зависимостей и конфликтов. На 20</w:t>
      </w:r>
      <w:r w:rsidR="00150169">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 xml:space="preserve"> год содержит более 1500 модулей.</w:t>
      </w:r>
    </w:p>
    <w:p w14:paraId="27B90993" w14:textId="336928A9" w:rsidR="00F7189D" w:rsidRDefault="00F7189D" w:rsidP="00F7189D">
      <w:pPr>
        <w:spacing w:after="0" w:line="360" w:lineRule="auto"/>
        <w:ind w:firstLine="709"/>
        <w:jc w:val="both"/>
        <w:rPr>
          <w:rFonts w:ascii="Times New Roman" w:eastAsiaTheme="minorEastAsia" w:hAnsi="Times New Roman" w:cs="Times New Roman"/>
          <w:sz w:val="28"/>
          <w:szCs w:val="28"/>
        </w:rPr>
      </w:pPr>
      <w:commentRangeStart w:id="157"/>
      <w:r>
        <w:rPr>
          <w:rFonts w:ascii="Times New Roman" w:eastAsiaTheme="minorEastAsia" w:hAnsi="Times New Roman" w:cs="Times New Roman"/>
          <w:sz w:val="28"/>
          <w:szCs w:val="28"/>
        </w:rPr>
        <w:t xml:space="preserve">Воспользовавшись </w:t>
      </w:r>
      <w:commentRangeEnd w:id="157"/>
      <w:r w:rsidR="008D57A4">
        <w:rPr>
          <w:rStyle w:val="af0"/>
        </w:rPr>
        <w:commentReference w:id="157"/>
      </w:r>
      <w:r>
        <w:rPr>
          <w:rFonts w:ascii="Times New Roman" w:eastAsiaTheme="minorEastAsia" w:hAnsi="Times New Roman" w:cs="Times New Roman"/>
          <w:sz w:val="28"/>
          <w:szCs w:val="28"/>
        </w:rPr>
        <w:t>источником [</w:t>
      </w:r>
      <w:r w:rsidR="007B1F59" w:rsidRPr="007B1F59">
        <w:rPr>
          <w:rFonts w:ascii="Times New Roman" w:eastAsiaTheme="minorEastAsia" w:hAnsi="Times New Roman" w:cs="Times New Roman"/>
          <w:sz w:val="28"/>
          <w:szCs w:val="28"/>
        </w:rPr>
        <w:t>2</w:t>
      </w:r>
      <w:r w:rsidR="0075375E">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был скачан дистрибутив </w:t>
      </w:r>
      <w:r w:rsidRPr="008B52A3">
        <w:rPr>
          <w:rFonts w:ascii="Times New Roman" w:eastAsiaTheme="minorEastAsia" w:hAnsi="Times New Roman" w:cs="Times New Roman"/>
          <w:sz w:val="28"/>
          <w:szCs w:val="28"/>
        </w:rPr>
        <w:t>Anaconda3-2020.11-Windows-x86</w:t>
      </w:r>
      <w:r w:rsidR="006D5425" w:rsidRPr="006D5425">
        <w:rPr>
          <w:rFonts w:ascii="Times New Roman" w:eastAsiaTheme="minorEastAsia" w:hAnsi="Times New Roman" w:cs="Times New Roman"/>
          <w:sz w:val="28"/>
          <w:szCs w:val="28"/>
        </w:rPr>
        <w:t>_64</w:t>
      </w:r>
      <w:r w:rsidRPr="008B52A3">
        <w:rPr>
          <w:rFonts w:ascii="Times New Roman" w:eastAsiaTheme="minorEastAsia" w:hAnsi="Times New Roman" w:cs="Times New Roman"/>
          <w:sz w:val="28"/>
          <w:szCs w:val="28"/>
        </w:rPr>
        <w:t>.exe</w:t>
      </w:r>
      <w:r>
        <w:rPr>
          <w:rFonts w:ascii="Times New Roman" w:eastAsiaTheme="minorEastAsia" w:hAnsi="Times New Roman" w:cs="Times New Roman"/>
          <w:sz w:val="28"/>
          <w:szCs w:val="28"/>
        </w:rPr>
        <w:t xml:space="preserve"> для работы с нейронными сетями. </w:t>
      </w:r>
      <w:r w:rsidR="003C2FC6">
        <w:rPr>
          <w:rFonts w:ascii="Times New Roman" w:eastAsiaTheme="minorEastAsia" w:hAnsi="Times New Roman" w:cs="Times New Roman"/>
          <w:sz w:val="28"/>
          <w:szCs w:val="28"/>
        </w:rPr>
        <w:t>П</w:t>
      </w:r>
      <w:r>
        <w:rPr>
          <w:rFonts w:ascii="Times New Roman" w:eastAsiaTheme="minorEastAsia" w:hAnsi="Times New Roman" w:cs="Times New Roman"/>
          <w:sz w:val="28"/>
          <w:szCs w:val="28"/>
        </w:rPr>
        <w:t>ри</w:t>
      </w:r>
      <w:r w:rsidR="00203AEE" w:rsidRPr="00203AEE">
        <w:rPr>
          <w:rFonts w:ascii="Times New Roman" w:eastAsiaTheme="minorEastAsia" w:hAnsi="Times New Roman" w:cs="Times New Roman"/>
          <w:sz w:val="28"/>
          <w:szCs w:val="28"/>
        </w:rPr>
        <w:t xml:space="preserve"> запуске скачанного </w:t>
      </w:r>
      <w:r w:rsidR="00203AEE">
        <w:rPr>
          <w:rFonts w:ascii="Times New Roman" w:eastAsiaTheme="minorEastAsia" w:hAnsi="Times New Roman" w:cs="Times New Roman"/>
          <w:sz w:val="28"/>
          <w:szCs w:val="28"/>
        </w:rPr>
        <w:t>дистрибутива происходит</w:t>
      </w:r>
      <w:r>
        <w:rPr>
          <w:rFonts w:ascii="Times New Roman" w:eastAsiaTheme="minorEastAsia" w:hAnsi="Times New Roman" w:cs="Times New Roman"/>
          <w:sz w:val="28"/>
          <w:szCs w:val="28"/>
        </w:rPr>
        <w:t xml:space="preserve"> установк</w:t>
      </w:r>
      <w:r w:rsidR="00203AEE">
        <w:rPr>
          <w:rFonts w:ascii="Times New Roman" w:eastAsiaTheme="minorEastAsia" w:hAnsi="Times New Roman" w:cs="Times New Roman"/>
          <w:sz w:val="28"/>
          <w:szCs w:val="28"/>
        </w:rPr>
        <w:t>а</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Anaconda</w:t>
      </w:r>
      <w:r w:rsidR="00203AEE">
        <w:rPr>
          <w:rFonts w:ascii="Times New Roman" w:eastAsiaTheme="minorEastAsia" w:hAnsi="Times New Roman" w:cs="Times New Roman"/>
          <w:sz w:val="28"/>
          <w:szCs w:val="28"/>
        </w:rPr>
        <w:t xml:space="preserve"> и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w:t>
      </w:r>
      <w:r w:rsidR="006D5425" w:rsidRPr="006D5425">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2C29942E" w14:textId="12D33E1D" w:rsidR="007A72D0" w:rsidRDefault="003C2FC6" w:rsidP="003C2FC6">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успешной установки </w:t>
      </w:r>
      <w:r w:rsidRPr="008B52A3">
        <w:rPr>
          <w:rFonts w:ascii="Times New Roman" w:eastAsiaTheme="minorEastAsia" w:hAnsi="Times New Roman" w:cs="Times New Roman"/>
          <w:sz w:val="28"/>
          <w:szCs w:val="28"/>
        </w:rPr>
        <w:t>Anaconda3</w:t>
      </w:r>
      <w:r w:rsidR="007A72D0">
        <w:rPr>
          <w:rFonts w:ascii="Times New Roman" w:eastAsiaTheme="minorEastAsia" w:hAnsi="Times New Roman" w:cs="Times New Roman"/>
          <w:sz w:val="28"/>
          <w:szCs w:val="28"/>
        </w:rPr>
        <w:t xml:space="preserve"> 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Python</w:t>
      </w:r>
      <w:r w:rsidR="007A72D0">
        <w:rPr>
          <w:rFonts w:ascii="Times New Roman" w:eastAsiaTheme="minorEastAsia" w:hAnsi="Times New Roman" w:cs="Times New Roman"/>
          <w:sz w:val="28"/>
          <w:szCs w:val="28"/>
        </w:rPr>
        <w:t xml:space="preserve"> нужной версии</w:t>
      </w:r>
      <w:r>
        <w:rPr>
          <w:rFonts w:ascii="Times New Roman" w:eastAsiaTheme="minorEastAsia" w:hAnsi="Times New Roman" w:cs="Times New Roman"/>
          <w:sz w:val="28"/>
          <w:szCs w:val="28"/>
        </w:rPr>
        <w:t xml:space="preserve"> иногда возникает необходимость добавить в переменные среды системы пути: </w:t>
      </w:r>
    </w:p>
    <w:p w14:paraId="284345BA"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Anaconda3\Library\bin; </w:t>
      </w:r>
    </w:p>
    <w:p w14:paraId="43E6C96C"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 </w:t>
      </w:r>
    </w:p>
    <w:p w14:paraId="6F062F80"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Anaconda3\Scripts. </w:t>
      </w:r>
    </w:p>
    <w:p w14:paraId="4C470586" w14:textId="4A673694" w:rsidR="003C2FC6" w:rsidRPr="007A72D0" w:rsidRDefault="003C2FC6" w:rsidP="003C2FC6">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нужно установить некоторые библиотеки</w:t>
      </w:r>
      <w:r w:rsidRPr="003C2F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Сделать это можно с использованием командной строки</w:t>
      </w:r>
      <w:r w:rsidR="007A72D0">
        <w:rPr>
          <w:rFonts w:ascii="Times New Roman" w:eastAsiaTheme="minorEastAsia" w:hAnsi="Times New Roman" w:cs="Times New Roman"/>
          <w:sz w:val="28"/>
          <w:szCs w:val="28"/>
        </w:rPr>
        <w:t xml:space="preserve">, где указывается через пробел название программы </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lang w:val="en-US"/>
        </w:rPr>
        <w:t>conda</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rPr>
        <w:t>, команда (</w:t>
      </w:r>
      <w:r w:rsidR="007A72D0">
        <w:rPr>
          <w:rFonts w:ascii="Times New Roman" w:eastAsiaTheme="minorEastAsia" w:hAnsi="Times New Roman" w:cs="Times New Roman"/>
          <w:sz w:val="28"/>
          <w:szCs w:val="28"/>
          <w:lang w:val="en-US"/>
        </w:rPr>
        <w:t>install</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rPr>
        <w:t xml:space="preserve"> наименование соответствующей библиотеки. Пример установки</w:t>
      </w:r>
      <w:r w:rsidR="007A72D0" w:rsidRPr="007A72D0">
        <w:rPr>
          <w:rFonts w:ascii="Times New Roman" w:eastAsiaTheme="minorEastAsia" w:hAnsi="Times New Roman" w:cs="Times New Roman"/>
          <w:sz w:val="28"/>
          <w:szCs w:val="28"/>
        </w:rPr>
        <w:t xml:space="preserve"> </w:t>
      </w:r>
      <w:r w:rsidR="007A72D0">
        <w:rPr>
          <w:rFonts w:ascii="Times New Roman" w:eastAsiaTheme="minorEastAsia" w:hAnsi="Times New Roman" w:cs="Times New Roman"/>
          <w:sz w:val="28"/>
          <w:szCs w:val="28"/>
        </w:rPr>
        <w:t xml:space="preserve">библиотеки показан на рисунке 8. Также можно установить все библиотеки сразу, указав их после команды </w:t>
      </w:r>
      <w:r w:rsidR="007A72D0">
        <w:rPr>
          <w:rFonts w:ascii="Times New Roman" w:eastAsiaTheme="minorEastAsia" w:hAnsi="Times New Roman" w:cs="Times New Roman"/>
          <w:sz w:val="28"/>
          <w:szCs w:val="28"/>
          <w:lang w:val="en-US"/>
        </w:rPr>
        <w:t>install</w:t>
      </w:r>
      <w:r w:rsidR="007A72D0">
        <w:rPr>
          <w:rFonts w:ascii="Times New Roman" w:eastAsiaTheme="minorEastAsia" w:hAnsi="Times New Roman" w:cs="Times New Roman"/>
          <w:sz w:val="28"/>
          <w:szCs w:val="28"/>
        </w:rPr>
        <w:t xml:space="preserve"> через пробел. </w:t>
      </w:r>
    </w:p>
    <w:p w14:paraId="4D028B1E" w14:textId="496B453E" w:rsidR="007A72D0" w:rsidRDefault="0031006B" w:rsidP="003C2FC6">
      <w:pPr>
        <w:spacing w:after="0" w:line="360" w:lineRule="auto"/>
        <w:ind w:firstLine="709"/>
        <w:jc w:val="both"/>
        <w:rPr>
          <w:rFonts w:ascii="Times New Roman" w:eastAsiaTheme="minorEastAsia" w:hAnsi="Times New Roman" w:cs="Times New Roman"/>
          <w:sz w:val="28"/>
          <w:szCs w:val="28"/>
        </w:rPr>
      </w:pPr>
      <w:r>
        <w:rPr>
          <w:noProof/>
          <w:lang w:eastAsia="ru-RU"/>
        </w:rPr>
        <w:drawing>
          <wp:inline distT="0" distB="0" distL="0" distR="0" wp14:anchorId="334C476C" wp14:editId="2BEDE203">
            <wp:extent cx="5248275" cy="850354"/>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6665" b="66054"/>
                    <a:stretch/>
                  </pic:blipFill>
                  <pic:spPr bwMode="auto">
                    <a:xfrm>
                      <a:off x="0" y="0"/>
                      <a:ext cx="5285674" cy="856414"/>
                    </a:xfrm>
                    <a:prstGeom prst="rect">
                      <a:avLst/>
                    </a:prstGeom>
                    <a:ln>
                      <a:noFill/>
                    </a:ln>
                    <a:extLst>
                      <a:ext uri="{53640926-AAD7-44D8-BBD7-CCE9431645EC}">
                        <a14:shadowObscured xmlns:a14="http://schemas.microsoft.com/office/drawing/2010/main"/>
                      </a:ext>
                    </a:extLst>
                  </pic:spPr>
                </pic:pic>
              </a:graphicData>
            </a:graphic>
          </wp:inline>
        </w:drawing>
      </w:r>
    </w:p>
    <w:p w14:paraId="03BEFD49" w14:textId="66E14657" w:rsidR="007A72D0" w:rsidRPr="007A72D0" w:rsidRDefault="007A72D0" w:rsidP="007A72D0">
      <w:pPr>
        <w:spacing w:after="0" w:line="360" w:lineRule="auto"/>
        <w:ind w:firstLine="709"/>
        <w:jc w:val="center"/>
        <w:rPr>
          <w:rFonts w:ascii="Times New Roman" w:eastAsiaTheme="minorEastAsia" w:hAnsi="Times New Roman" w:cs="Times New Roman"/>
          <w:sz w:val="24"/>
          <w:szCs w:val="28"/>
        </w:rPr>
      </w:pPr>
      <w:r w:rsidRPr="007A72D0">
        <w:rPr>
          <w:rFonts w:ascii="Times New Roman" w:eastAsiaTheme="minorEastAsia" w:hAnsi="Times New Roman" w:cs="Times New Roman"/>
          <w:sz w:val="24"/>
          <w:szCs w:val="28"/>
        </w:rPr>
        <w:t xml:space="preserve">Рисунок 8 – Установка библиотеки </w:t>
      </w:r>
      <w:r w:rsidRPr="007A72D0">
        <w:rPr>
          <w:rFonts w:ascii="Times New Roman" w:eastAsiaTheme="minorEastAsia" w:hAnsi="Times New Roman" w:cs="Times New Roman"/>
          <w:sz w:val="24"/>
          <w:szCs w:val="28"/>
          <w:lang w:val="en-US"/>
        </w:rPr>
        <w:t>tensorflow</w:t>
      </w:r>
      <w:r w:rsidR="00A1379F">
        <w:rPr>
          <w:rFonts w:ascii="Times New Roman" w:eastAsiaTheme="minorEastAsia" w:hAnsi="Times New Roman" w:cs="Times New Roman"/>
          <w:sz w:val="24"/>
          <w:szCs w:val="28"/>
        </w:rPr>
        <w:t xml:space="preserve"> с помощью командной строки</w:t>
      </w:r>
    </w:p>
    <w:p w14:paraId="206B65D5" w14:textId="2626E185" w:rsidR="00150169" w:rsidRDefault="00150169" w:rsidP="0015016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программе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используются</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следующие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библиотеки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модули</w:t>
      </w:r>
      <w:r w:rsidRPr="007A72D0">
        <w:rPr>
          <w:rFonts w:ascii="Times New Roman" w:hAnsi="Times New Roman" w:cs="Times New Roman"/>
          <w:color w:val="000000"/>
          <w:sz w:val="28"/>
          <w:szCs w:val="28"/>
        </w:rPr>
        <w:t>:</w:t>
      </w:r>
      <w:r w:rsidRPr="007A72D0">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lang w:val="en-US"/>
        </w:rPr>
        <w:t>matplotlib</w:t>
      </w:r>
      <w:r w:rsidR="00D62DBC">
        <w:rPr>
          <w:rFonts w:ascii="Times New Roman" w:eastAsiaTheme="minorEastAsia" w:hAnsi="Times New Roman" w:cs="Times New Roman"/>
          <w:sz w:val="28"/>
          <w:szCs w:val="28"/>
        </w:rPr>
        <w:t xml:space="preserve"> </w:t>
      </w:r>
      <w:r w:rsidRPr="007A72D0">
        <w:rPr>
          <w:rFonts w:ascii="Times New Roman" w:eastAsiaTheme="minorEastAsia" w:hAnsi="Times New Roman" w:cs="Times New Roman"/>
          <w:sz w:val="28"/>
          <w:szCs w:val="28"/>
        </w:rPr>
        <w:t xml:space="preserve">(3.2.1), </w:t>
      </w:r>
      <w:r w:rsidRPr="00985C3C">
        <w:rPr>
          <w:rFonts w:ascii="Times New Roman" w:eastAsiaTheme="minorEastAsia" w:hAnsi="Times New Roman" w:cs="Times New Roman"/>
          <w:sz w:val="28"/>
          <w:szCs w:val="28"/>
          <w:lang w:val="en-US"/>
        </w:rPr>
        <w:t>tensorflow</w:t>
      </w:r>
      <w:r w:rsidRPr="007A72D0">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7A72D0">
        <w:rPr>
          <w:rFonts w:ascii="Times New Roman" w:eastAsiaTheme="minorEastAsia" w:hAnsi="Times New Roman" w:cs="Times New Roman"/>
          <w:sz w:val="28"/>
          <w:szCs w:val="28"/>
        </w:rPr>
        <w:t xml:space="preserve"> (1.0.3), </w:t>
      </w:r>
      <w:del w:id="158" w:author="Иван Слеповичев" w:date="2020-12-15T17:13:00Z">
        <w:r w:rsidRPr="00985C3C" w:rsidDel="00A1624F">
          <w:rPr>
            <w:rFonts w:ascii="Times New Roman" w:eastAsiaTheme="minorEastAsia" w:hAnsi="Times New Roman" w:cs="Times New Roman"/>
            <w:sz w:val="28"/>
            <w:szCs w:val="28"/>
            <w:lang w:val="en-US"/>
          </w:rPr>
          <w:delText>sklearn</w:delText>
        </w:r>
        <w:r w:rsidRPr="007A72D0" w:rsidDel="00A1624F">
          <w:rPr>
            <w:rFonts w:ascii="Times New Roman" w:eastAsiaTheme="minorEastAsia" w:hAnsi="Times New Roman" w:cs="Times New Roman"/>
            <w:sz w:val="28"/>
            <w:szCs w:val="28"/>
          </w:rPr>
          <w:delText xml:space="preserve"> </w:delText>
        </w:r>
      </w:del>
      <w:commentRangeStart w:id="159"/>
      <w:ins w:id="160" w:author="Иван Слеповичев" w:date="2020-12-15T17:13:00Z">
        <w:r>
          <w:rPr>
            <w:rFonts w:ascii="Times New Roman" w:eastAsiaTheme="minorEastAsia" w:hAnsi="Times New Roman" w:cs="Times New Roman"/>
            <w:sz w:val="28"/>
            <w:szCs w:val="28"/>
            <w:lang w:val="en-US"/>
          </w:rPr>
          <w:t>scikit</w:t>
        </w:r>
        <w:r w:rsidRPr="007A72D0">
          <w:rPr>
            <w:rFonts w:ascii="Times New Roman" w:eastAsiaTheme="minorEastAsia" w:hAnsi="Times New Roman" w:cs="Times New Roman"/>
            <w:sz w:val="28"/>
            <w:szCs w:val="28"/>
          </w:rPr>
          <w:t>-</w:t>
        </w:r>
      </w:ins>
      <w:ins w:id="161" w:author="Иван Слеповичев" w:date="2020-12-15T17:14:00Z">
        <w:r>
          <w:rPr>
            <w:rFonts w:ascii="Times New Roman" w:eastAsiaTheme="minorEastAsia" w:hAnsi="Times New Roman" w:cs="Times New Roman"/>
            <w:sz w:val="28"/>
            <w:szCs w:val="28"/>
            <w:lang w:val="en-US"/>
          </w:rPr>
          <w:t>learn</w:t>
        </w:r>
      </w:ins>
      <w:ins w:id="162" w:author="Иван Слеповичев" w:date="2020-12-15T17:13:00Z">
        <w:r w:rsidRPr="007A72D0">
          <w:rPr>
            <w:rFonts w:ascii="Times New Roman" w:eastAsiaTheme="minorEastAsia" w:hAnsi="Times New Roman" w:cs="Times New Roman"/>
            <w:sz w:val="28"/>
            <w:szCs w:val="28"/>
          </w:rPr>
          <w:t xml:space="preserve"> </w:t>
        </w:r>
      </w:ins>
      <w:commentRangeEnd w:id="159"/>
      <w:ins w:id="163" w:author="Иван Слеповичев" w:date="2020-12-15T17:14:00Z">
        <w:r>
          <w:rPr>
            <w:rStyle w:val="af0"/>
          </w:rPr>
          <w:commentReference w:id="159"/>
        </w:r>
      </w:ins>
      <w:r w:rsidRPr="007A72D0">
        <w:rPr>
          <w:rFonts w:ascii="Times New Roman" w:eastAsiaTheme="minorEastAsia" w:hAnsi="Times New Roman" w:cs="Times New Roman"/>
          <w:sz w:val="28"/>
          <w:szCs w:val="28"/>
        </w:rPr>
        <w:t xml:space="preserve">(0.22.1), </w:t>
      </w:r>
      <w:r w:rsidRPr="00985C3C">
        <w:rPr>
          <w:rFonts w:ascii="Times New Roman" w:eastAsiaTheme="minorEastAsia" w:hAnsi="Times New Roman" w:cs="Times New Roman"/>
          <w:sz w:val="28"/>
          <w:szCs w:val="28"/>
          <w:lang w:val="en-US"/>
        </w:rPr>
        <w:t>numpy</w:t>
      </w:r>
      <w:r w:rsidRPr="007A72D0">
        <w:rPr>
          <w:rFonts w:ascii="Times New Roman" w:eastAsiaTheme="minorEastAsia" w:hAnsi="Times New Roman" w:cs="Times New Roman"/>
          <w:sz w:val="28"/>
          <w:szCs w:val="28"/>
        </w:rPr>
        <w:t xml:space="preserve"> (1.18.1).</w:t>
      </w:r>
      <w:r w:rsidRPr="007A72D0">
        <w:rPr>
          <w:rFonts w:ascii="Times New Roman" w:hAnsi="Times New Roman" w:cs="Times New Roman"/>
          <w:color w:val="000000"/>
          <w:sz w:val="28"/>
          <w:szCs w:val="28"/>
        </w:rPr>
        <w:t xml:space="preserve"> </w:t>
      </w:r>
    </w:p>
    <w:p w14:paraId="39C49DB3" w14:textId="1C35F5F6" w:rsidR="00E72DC9"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выступает в качестве инструмента для интерактивной разработки и представления проектов в области </w:t>
      </w:r>
      <w:r>
        <w:rPr>
          <w:rFonts w:ascii="Times New Roman" w:eastAsiaTheme="minorEastAsia" w:hAnsi="Times New Roman" w:cs="Times New Roman"/>
          <w:sz w:val="28"/>
          <w:szCs w:val="28"/>
          <w:lang w:val="en-US"/>
        </w:rPr>
        <w:t>Data</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Science</w:t>
      </w:r>
      <w:r w:rsidRPr="00FC29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FC2996">
        <w:rPr>
          <w:rFonts w:ascii="Times New Roman" w:eastAsiaTheme="minorEastAsia" w:hAnsi="Times New Roman" w:cs="Times New Roman"/>
          <w:sz w:val="28"/>
          <w:szCs w:val="28"/>
        </w:rPr>
        <w:t>Для работы программы необходимо открыть</w:t>
      </w:r>
      <w:r w:rsidR="00FC2996"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00FC2996">
        <w:rPr>
          <w:rFonts w:ascii="Times New Roman" w:eastAsiaTheme="minorEastAsia" w:hAnsi="Times New Roman" w:cs="Times New Roman"/>
          <w:sz w:val="28"/>
          <w:szCs w:val="28"/>
          <w:lang w:val="en-US"/>
        </w:rPr>
        <w:t>Jupyter</w:t>
      </w:r>
      <w:r w:rsidR="00FC2996" w:rsidRPr="00FC2996">
        <w:rPr>
          <w:rFonts w:ascii="Times New Roman" w:eastAsiaTheme="minorEastAsia" w:hAnsi="Times New Roman" w:cs="Times New Roman"/>
          <w:sz w:val="28"/>
          <w:szCs w:val="28"/>
        </w:rPr>
        <w:t xml:space="preserve"> </w:t>
      </w:r>
      <w:r w:rsidR="00FC2996">
        <w:rPr>
          <w:rFonts w:ascii="Times New Roman" w:eastAsiaTheme="minorEastAsia" w:hAnsi="Times New Roman" w:cs="Times New Roman"/>
          <w:sz w:val="28"/>
          <w:szCs w:val="28"/>
          <w:lang w:val="en-US"/>
        </w:rPr>
        <w:t>Notebook</w:t>
      </w:r>
      <w:r>
        <w:rPr>
          <w:rFonts w:ascii="Times New Roman" w:eastAsiaTheme="minorEastAsia" w:hAnsi="Times New Roman" w:cs="Times New Roman"/>
          <w:sz w:val="28"/>
          <w:szCs w:val="28"/>
        </w:rPr>
        <w:t>»</w:t>
      </w:r>
      <w:r w:rsidR="00FC2996">
        <w:rPr>
          <w:rFonts w:ascii="Times New Roman" w:eastAsiaTheme="minorEastAsia" w:hAnsi="Times New Roman" w:cs="Times New Roman"/>
          <w:sz w:val="28"/>
          <w:szCs w:val="28"/>
        </w:rPr>
        <w:t xml:space="preserve"> из папки </w:t>
      </w:r>
      <w:r>
        <w:rPr>
          <w:rFonts w:ascii="Times New Roman" w:eastAsiaTheme="minorEastAsia" w:hAnsi="Times New Roman" w:cs="Times New Roman"/>
          <w:sz w:val="28"/>
          <w:szCs w:val="28"/>
        </w:rPr>
        <w:t>«</w:t>
      </w:r>
      <w:r w:rsidR="00FC2996" w:rsidRPr="007A72D0">
        <w:rPr>
          <w:rFonts w:ascii="Times New Roman" w:eastAsiaTheme="minorEastAsia" w:hAnsi="Times New Roman" w:cs="Times New Roman"/>
          <w:sz w:val="28"/>
          <w:szCs w:val="28"/>
          <w:lang w:val="en-US"/>
        </w:rPr>
        <w:t>Anaconda</w:t>
      </w:r>
      <w:r w:rsidR="00FC2996" w:rsidRPr="00FC2996">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lastRenderedPageBreak/>
        <w:t xml:space="preserve">либо воспользоваться меню «Пуск» и запустить ярлык  </w:t>
      </w:r>
      <w:r>
        <w:rPr>
          <w:rFonts w:ascii="Times New Roman" w:eastAsiaTheme="minorEastAsia" w:hAnsi="Times New Roman" w:cs="Times New Roman"/>
          <w:sz w:val="28"/>
          <w:szCs w:val="28"/>
          <w:lang w:val="en-US"/>
        </w:rPr>
        <w:t>Jupyter</w:t>
      </w:r>
      <w:r w:rsidR="00E72DC9">
        <w:rPr>
          <w:rFonts w:ascii="Times New Roman" w:eastAsiaTheme="minorEastAsia" w:hAnsi="Times New Roman" w:cs="Times New Roman"/>
          <w:sz w:val="28"/>
          <w:szCs w:val="28"/>
        </w:rPr>
        <w:t>, который изображен на рисунке 9.</w:t>
      </w:r>
    </w:p>
    <w:p w14:paraId="7688E724" w14:textId="750ADC90" w:rsidR="00E72DC9" w:rsidRDefault="00E72DC9" w:rsidP="00E72DC9">
      <w:pPr>
        <w:spacing w:after="0" w:line="360" w:lineRule="auto"/>
        <w:ind w:firstLine="709"/>
        <w:jc w:val="center"/>
        <w:rPr>
          <w:rFonts w:ascii="Times New Roman" w:eastAsiaTheme="minorEastAsia" w:hAnsi="Times New Roman" w:cs="Times New Roman"/>
          <w:sz w:val="28"/>
          <w:szCs w:val="28"/>
        </w:rPr>
      </w:pPr>
      <w:r>
        <w:rPr>
          <w:noProof/>
          <w:lang w:eastAsia="ru-RU"/>
        </w:rPr>
        <w:drawing>
          <wp:inline distT="0" distB="0" distL="0" distR="0" wp14:anchorId="3CBC883C" wp14:editId="07E458E3">
            <wp:extent cx="2886075" cy="2794635"/>
            <wp:effectExtent l="0" t="0" r="952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121" r="83805"/>
                    <a:stretch/>
                  </pic:blipFill>
                  <pic:spPr bwMode="auto">
                    <a:xfrm>
                      <a:off x="0" y="0"/>
                      <a:ext cx="2904194" cy="2812180"/>
                    </a:xfrm>
                    <a:prstGeom prst="rect">
                      <a:avLst/>
                    </a:prstGeom>
                    <a:ln>
                      <a:noFill/>
                    </a:ln>
                    <a:extLst>
                      <a:ext uri="{53640926-AAD7-44D8-BBD7-CCE9431645EC}">
                        <a14:shadowObscured xmlns:a14="http://schemas.microsoft.com/office/drawing/2010/main"/>
                      </a:ext>
                    </a:extLst>
                  </pic:spPr>
                </pic:pic>
              </a:graphicData>
            </a:graphic>
          </wp:inline>
        </w:drawing>
      </w:r>
    </w:p>
    <w:p w14:paraId="1FCE29D5" w14:textId="6D71CBDD" w:rsidR="00E72DC9" w:rsidRPr="0031006B" w:rsidRDefault="00E72DC9" w:rsidP="0031006B">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Pr>
          <w:rFonts w:ascii="Times New Roman" w:eastAsiaTheme="minorEastAsia" w:hAnsi="Times New Roman" w:cs="Times New Roman"/>
          <w:sz w:val="24"/>
          <w:szCs w:val="24"/>
        </w:rPr>
        <w:t>9</w:t>
      </w:r>
      <w:r w:rsidRPr="00A1379F">
        <w:rPr>
          <w:rFonts w:ascii="Times New Roman" w:eastAsiaTheme="minorEastAsia" w:hAnsi="Times New Roman" w:cs="Times New Roman"/>
          <w:sz w:val="24"/>
          <w:szCs w:val="24"/>
        </w:rPr>
        <w:t xml:space="preserve"> – </w:t>
      </w:r>
      <w:r w:rsidRPr="00E72DC9">
        <w:rPr>
          <w:rFonts w:ascii="Times New Roman" w:eastAsiaTheme="minorEastAsia" w:hAnsi="Times New Roman" w:cs="Times New Roman"/>
          <w:sz w:val="24"/>
          <w:szCs w:val="24"/>
        </w:rPr>
        <w:t>Папка «</w:t>
      </w:r>
      <w:r w:rsidRPr="00E72DC9">
        <w:rPr>
          <w:rFonts w:ascii="Times New Roman" w:eastAsiaTheme="minorEastAsia" w:hAnsi="Times New Roman" w:cs="Times New Roman"/>
          <w:sz w:val="24"/>
          <w:szCs w:val="24"/>
          <w:lang w:val="en-US"/>
        </w:rPr>
        <w:t>Anaconda</w:t>
      </w:r>
      <w:r w:rsidRPr="00E72DC9">
        <w:rPr>
          <w:rFonts w:ascii="Times New Roman" w:eastAsiaTheme="minorEastAsia" w:hAnsi="Times New Roman" w:cs="Times New Roman"/>
          <w:sz w:val="24"/>
          <w:szCs w:val="24"/>
        </w:rPr>
        <w:t>3» в меню «Пуск»</w:t>
      </w:r>
    </w:p>
    <w:p w14:paraId="22AD9E3B" w14:textId="7F2A1DE1" w:rsidR="00203AEE"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веб-браузере по умолчанию откроется новая вкладка</w:t>
      </w:r>
      <w:r w:rsidR="00E72DC9">
        <w:rPr>
          <w:rFonts w:ascii="Times New Roman" w:eastAsiaTheme="minorEastAsia" w:hAnsi="Times New Roman" w:cs="Times New Roman"/>
          <w:sz w:val="28"/>
          <w:szCs w:val="28"/>
        </w:rPr>
        <w:t xml:space="preserve"> (</w:t>
      </w:r>
      <w:r w:rsidR="00E72DC9">
        <w:rPr>
          <w:rFonts w:ascii="Times New Roman" w:eastAsiaTheme="minorEastAsia" w:hAnsi="Times New Roman" w:cs="Times New Roman"/>
          <w:sz w:val="28"/>
          <w:szCs w:val="28"/>
          <w:lang w:val="en-US"/>
        </w:rPr>
        <w:t>URL</w:t>
      </w:r>
      <w:r w:rsidR="00E72DC9">
        <w:rPr>
          <w:rFonts w:ascii="Times New Roman" w:eastAsiaTheme="minorEastAsia" w:hAnsi="Times New Roman" w:cs="Times New Roman"/>
          <w:sz w:val="28"/>
          <w:szCs w:val="28"/>
        </w:rPr>
        <w:t xml:space="preserve">: </w:t>
      </w:r>
      <w:r w:rsidR="00E72DC9" w:rsidRPr="00E72DC9">
        <w:rPr>
          <w:rFonts w:ascii="Times New Roman" w:eastAsiaTheme="minorEastAsia" w:hAnsi="Times New Roman" w:cs="Times New Roman"/>
          <w:sz w:val="28"/>
          <w:szCs w:val="28"/>
        </w:rPr>
        <w:t>http://localhost:8888/tree</w:t>
      </w:r>
      <w:r w:rsidR="00E72DC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которая представляет из себя панель инструментов ноутбука</w:t>
      </w:r>
      <w:r w:rsidR="00A8630F">
        <w:rPr>
          <w:rFonts w:ascii="Times New Roman" w:eastAsiaTheme="minorEastAsia" w:hAnsi="Times New Roman" w:cs="Times New Roman"/>
          <w:sz w:val="28"/>
          <w:szCs w:val="28"/>
        </w:rPr>
        <w:t>, которая специально разработана для управления ноутбуками</w:t>
      </w:r>
      <w:r>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rPr>
        <w:t xml:space="preserve"> Но стоит отметить, что панель управления предоставит доступ к файлам и подпапкам, которые содержатся в каталоге запуска </w:t>
      </w:r>
      <w:r w:rsidR="00A8630F">
        <w:rPr>
          <w:rFonts w:ascii="Times New Roman" w:eastAsiaTheme="minorEastAsia" w:hAnsi="Times New Roman" w:cs="Times New Roman"/>
          <w:sz w:val="28"/>
          <w:szCs w:val="28"/>
          <w:lang w:val="en-US"/>
        </w:rPr>
        <w:t>Jupyter</w:t>
      </w:r>
      <w:r w:rsidR="00A8630F">
        <w:rPr>
          <w:rFonts w:ascii="Times New Roman" w:eastAsiaTheme="minorEastAsia" w:hAnsi="Times New Roman" w:cs="Times New Roman"/>
          <w:sz w:val="28"/>
          <w:szCs w:val="28"/>
        </w:rPr>
        <w:t xml:space="preserve">. В файловой системе можно выбрать и открыть нужный файл или создать новый. </w:t>
      </w:r>
      <w:r>
        <w:rPr>
          <w:rFonts w:ascii="Times New Roman" w:eastAsiaTheme="minorEastAsia" w:hAnsi="Times New Roman" w:cs="Times New Roman"/>
          <w:sz w:val="28"/>
          <w:szCs w:val="28"/>
        </w:rPr>
        <w:t xml:space="preserve">Интерфейс панели представлен на рисунке </w:t>
      </w:r>
      <w:r w:rsidR="00E72DC9">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w:t>
      </w:r>
    </w:p>
    <w:p w14:paraId="278F1384" w14:textId="66B12556" w:rsidR="00A1379F" w:rsidRDefault="003F0C29" w:rsidP="00D62DBC">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34F24BFB" wp14:editId="3F75AECE">
            <wp:extent cx="5500501" cy="18097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2" t="10292" r="18706" b="52363"/>
                    <a:stretch/>
                  </pic:blipFill>
                  <pic:spPr bwMode="auto">
                    <a:xfrm>
                      <a:off x="0" y="0"/>
                      <a:ext cx="5527299" cy="1818567"/>
                    </a:xfrm>
                    <a:prstGeom prst="rect">
                      <a:avLst/>
                    </a:prstGeom>
                    <a:ln>
                      <a:noFill/>
                    </a:ln>
                    <a:extLst>
                      <a:ext uri="{53640926-AAD7-44D8-BBD7-CCE9431645EC}">
                        <a14:shadowObscured xmlns:a14="http://schemas.microsoft.com/office/drawing/2010/main"/>
                      </a:ext>
                    </a:extLst>
                  </pic:spPr>
                </pic:pic>
              </a:graphicData>
            </a:graphic>
          </wp:inline>
        </w:drawing>
      </w:r>
    </w:p>
    <w:p w14:paraId="26A0F48E" w14:textId="7114DA0C" w:rsidR="00A1379F" w:rsidRPr="00A1379F" w:rsidRDefault="00A1379F" w:rsidP="00D62DBC">
      <w:pPr>
        <w:spacing w:after="0" w:line="360" w:lineRule="auto"/>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E72DC9">
        <w:rPr>
          <w:rFonts w:ascii="Times New Roman" w:eastAsiaTheme="minorEastAsia" w:hAnsi="Times New Roman" w:cs="Times New Roman"/>
          <w:sz w:val="24"/>
          <w:szCs w:val="24"/>
        </w:rPr>
        <w:t>10</w:t>
      </w:r>
      <w:r w:rsidRPr="00A1379F">
        <w:rPr>
          <w:rFonts w:ascii="Times New Roman" w:eastAsiaTheme="minorEastAsia" w:hAnsi="Times New Roman" w:cs="Times New Roman"/>
          <w:sz w:val="24"/>
          <w:szCs w:val="24"/>
        </w:rPr>
        <w:t xml:space="preserve"> – Интерфейс панели инструментов ноутбука </w:t>
      </w:r>
      <w:r w:rsidRPr="00A1379F">
        <w:rPr>
          <w:rFonts w:ascii="Times New Roman" w:eastAsiaTheme="minorEastAsia" w:hAnsi="Times New Roman" w:cs="Times New Roman"/>
          <w:sz w:val="24"/>
          <w:szCs w:val="24"/>
          <w:lang w:val="en-US"/>
        </w:rPr>
        <w:t>Jupyter</w:t>
      </w:r>
    </w:p>
    <w:p w14:paraId="3B1801D7" w14:textId="448007A3" w:rsidR="00A1379F" w:rsidRPr="00F75219"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начала работы программы необходимо открыть </w:t>
      </w:r>
      <w:r w:rsidR="00077CF8">
        <w:rPr>
          <w:rFonts w:ascii="Times New Roman" w:eastAsiaTheme="minorEastAsia" w:hAnsi="Times New Roman" w:cs="Times New Roman"/>
          <w:sz w:val="28"/>
          <w:szCs w:val="28"/>
          <w:lang w:val="en-US"/>
        </w:rPr>
        <w:t>Jupyter</w:t>
      </w:r>
      <w:r w:rsidR="00077CF8" w:rsidRPr="00A03F50">
        <w:rPr>
          <w:rFonts w:ascii="Times New Roman" w:eastAsiaTheme="minorEastAsia" w:hAnsi="Times New Roman" w:cs="Times New Roman"/>
          <w:sz w:val="28"/>
          <w:szCs w:val="28"/>
        </w:rPr>
        <w:t>-</w:t>
      </w:r>
      <w:r w:rsidR="00077CF8">
        <w:rPr>
          <w:rFonts w:ascii="Times New Roman" w:eastAsiaTheme="minorEastAsia" w:hAnsi="Times New Roman" w:cs="Times New Roman"/>
          <w:sz w:val="28"/>
          <w:szCs w:val="28"/>
        </w:rPr>
        <w:t xml:space="preserve">ноутбук – </w:t>
      </w:r>
      <w:r>
        <w:rPr>
          <w:rFonts w:ascii="Times New Roman" w:eastAsiaTheme="minorEastAsia" w:hAnsi="Times New Roman" w:cs="Times New Roman"/>
          <w:sz w:val="28"/>
          <w:szCs w:val="28"/>
        </w:rPr>
        <w:t>файл</w:t>
      </w:r>
      <w:r w:rsidR="0031006B">
        <w:rPr>
          <w:rFonts w:ascii="Times New Roman" w:eastAsiaTheme="minorEastAsia" w:hAnsi="Times New Roman" w:cs="Times New Roman"/>
          <w:sz w:val="28"/>
          <w:szCs w:val="28"/>
        </w:rPr>
        <w:t xml:space="preserve"> с расширением «</w:t>
      </w:r>
      <w:r w:rsidR="00A8630F" w:rsidRPr="00A8630F">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lang w:val="en-US"/>
        </w:rPr>
        <w:t>ipynb</w:t>
      </w:r>
      <w:r w:rsidR="0031006B">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rPr>
        <w:t>, тем самым</w:t>
      </w:r>
      <w:r w:rsidR="006D5425">
        <w:rPr>
          <w:rFonts w:ascii="Times New Roman" w:eastAsiaTheme="minorEastAsia" w:hAnsi="Times New Roman" w:cs="Times New Roman"/>
          <w:sz w:val="28"/>
          <w:szCs w:val="28"/>
        </w:rPr>
        <w:t xml:space="preserve"> будет открыта </w:t>
      </w:r>
      <w:r w:rsidR="00A8630F">
        <w:rPr>
          <w:rFonts w:ascii="Times New Roman" w:eastAsiaTheme="minorEastAsia" w:hAnsi="Times New Roman" w:cs="Times New Roman"/>
          <w:sz w:val="28"/>
          <w:szCs w:val="28"/>
        </w:rPr>
        <w:t>интерактивн</w:t>
      </w:r>
      <w:r w:rsidR="006D5425">
        <w:rPr>
          <w:rFonts w:ascii="Times New Roman" w:eastAsiaTheme="minorEastAsia" w:hAnsi="Times New Roman" w:cs="Times New Roman"/>
          <w:sz w:val="28"/>
          <w:szCs w:val="28"/>
        </w:rPr>
        <w:t>ая среда</w:t>
      </w:r>
      <w:r w:rsidR="00A8630F">
        <w:rPr>
          <w:rFonts w:ascii="Times New Roman" w:eastAsiaTheme="minorEastAsia" w:hAnsi="Times New Roman" w:cs="Times New Roman"/>
          <w:sz w:val="28"/>
          <w:szCs w:val="28"/>
        </w:rPr>
        <w:t>.</w:t>
      </w:r>
      <w:r w:rsidR="006D5425">
        <w:rPr>
          <w:rFonts w:ascii="Times New Roman" w:eastAsiaTheme="minorEastAsia" w:hAnsi="Times New Roman" w:cs="Times New Roman"/>
          <w:sz w:val="28"/>
          <w:szCs w:val="28"/>
        </w:rPr>
        <w:t xml:space="preserve"> Для выполнения определенного блока программы необходима </w:t>
      </w:r>
      <w:r w:rsidR="006D5425">
        <w:rPr>
          <w:rFonts w:ascii="Times New Roman" w:eastAsiaTheme="minorEastAsia" w:hAnsi="Times New Roman" w:cs="Times New Roman"/>
          <w:sz w:val="28"/>
          <w:szCs w:val="28"/>
        </w:rPr>
        <w:lastRenderedPageBreak/>
        <w:t>комбинация клавиш «</w:t>
      </w:r>
      <w:r w:rsidR="006D5425">
        <w:rPr>
          <w:rFonts w:ascii="Times New Roman" w:eastAsiaTheme="minorEastAsia" w:hAnsi="Times New Roman" w:cs="Times New Roman"/>
          <w:sz w:val="28"/>
          <w:szCs w:val="28"/>
          <w:lang w:val="en-US"/>
        </w:rPr>
        <w:t>Shift</w:t>
      </w:r>
      <w:r w:rsidR="006D5425">
        <w:rPr>
          <w:rFonts w:ascii="Times New Roman" w:eastAsiaTheme="minorEastAsia" w:hAnsi="Times New Roman" w:cs="Times New Roman"/>
          <w:sz w:val="28"/>
          <w:szCs w:val="28"/>
        </w:rPr>
        <w:t>» и «</w:t>
      </w:r>
      <w:r w:rsidR="006D5425">
        <w:rPr>
          <w:rFonts w:ascii="Times New Roman" w:eastAsiaTheme="minorEastAsia" w:hAnsi="Times New Roman" w:cs="Times New Roman"/>
          <w:sz w:val="28"/>
          <w:szCs w:val="28"/>
          <w:lang w:val="en-US"/>
        </w:rPr>
        <w:t>Enter</w:t>
      </w:r>
      <w:r w:rsidR="006D5425">
        <w:rPr>
          <w:rFonts w:ascii="Times New Roman" w:eastAsiaTheme="minorEastAsia" w:hAnsi="Times New Roman" w:cs="Times New Roman"/>
          <w:sz w:val="28"/>
          <w:szCs w:val="28"/>
        </w:rPr>
        <w:t>».</w:t>
      </w:r>
      <w:r w:rsidR="00F75219">
        <w:rPr>
          <w:rFonts w:ascii="Times New Roman" w:eastAsiaTheme="minorEastAsia" w:hAnsi="Times New Roman" w:cs="Times New Roman"/>
          <w:sz w:val="28"/>
          <w:szCs w:val="28"/>
        </w:rPr>
        <w:t xml:space="preserve"> При выполнении</w:t>
      </w:r>
      <w:r w:rsidR="000F172B">
        <w:rPr>
          <w:rFonts w:ascii="Times New Roman" w:eastAsiaTheme="minorEastAsia" w:hAnsi="Times New Roman" w:cs="Times New Roman"/>
          <w:sz w:val="28"/>
          <w:szCs w:val="28"/>
        </w:rPr>
        <w:t xml:space="preserve"> блока</w:t>
      </w:r>
      <w:r w:rsidR="00F75219">
        <w:rPr>
          <w:rFonts w:ascii="Times New Roman" w:eastAsiaTheme="minorEastAsia" w:hAnsi="Times New Roman" w:cs="Times New Roman"/>
          <w:sz w:val="28"/>
          <w:szCs w:val="28"/>
        </w:rPr>
        <w:t xml:space="preserve"> в квадратных скобках соответствующего блока будет стоят символ «*»</w:t>
      </w:r>
      <w:r w:rsidR="000F172B">
        <w:rPr>
          <w:rFonts w:ascii="Times New Roman" w:eastAsiaTheme="minorEastAsia" w:hAnsi="Times New Roman" w:cs="Times New Roman"/>
          <w:sz w:val="28"/>
          <w:szCs w:val="28"/>
        </w:rPr>
        <w:t xml:space="preserve"> как на рисунке 11.</w:t>
      </w:r>
    </w:p>
    <w:p w14:paraId="32AD5BAD" w14:textId="5F3A3327" w:rsidR="00203AEE" w:rsidRDefault="00F75219" w:rsidP="00522717">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0B5EA857" wp14:editId="60D6B1CE">
            <wp:extent cx="5959094" cy="296227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9692" r="19669" b="37027"/>
                    <a:stretch/>
                  </pic:blipFill>
                  <pic:spPr bwMode="auto">
                    <a:xfrm>
                      <a:off x="0" y="0"/>
                      <a:ext cx="5973885" cy="2969627"/>
                    </a:xfrm>
                    <a:prstGeom prst="rect">
                      <a:avLst/>
                    </a:prstGeom>
                    <a:ln>
                      <a:noFill/>
                    </a:ln>
                    <a:extLst>
                      <a:ext uri="{53640926-AAD7-44D8-BBD7-CCE9431645EC}">
                        <a14:shadowObscured xmlns:a14="http://schemas.microsoft.com/office/drawing/2010/main"/>
                      </a:ext>
                    </a:extLst>
                  </pic:spPr>
                </pic:pic>
              </a:graphicData>
            </a:graphic>
          </wp:inline>
        </w:drawing>
      </w:r>
    </w:p>
    <w:p w14:paraId="173A1700" w14:textId="17C30D7C" w:rsidR="000F172B" w:rsidRPr="00A1379F" w:rsidRDefault="000F172B" w:rsidP="000F172B">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Pr>
          <w:rFonts w:ascii="Times New Roman" w:eastAsiaTheme="minorEastAsia" w:hAnsi="Times New Roman" w:cs="Times New Roman"/>
          <w:sz w:val="24"/>
          <w:szCs w:val="24"/>
        </w:rPr>
        <w:t>11</w:t>
      </w:r>
      <w:r w:rsidRPr="00A1379F">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Запуск блока для импортирования зависимостей</w:t>
      </w:r>
    </w:p>
    <w:p w14:paraId="690C5431" w14:textId="5D277523" w:rsidR="000F172B" w:rsidRPr="0031006B" w:rsidRDefault="003F0C29"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корректной работы программы необходимо, чтобы документ с исходными данными, в нашем случае это 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00355ECA">
        <w:rPr>
          <w:rFonts w:ascii="Times New Roman" w:eastAsiaTheme="minorEastAsia" w:hAnsi="Times New Roman" w:cs="Times New Roman"/>
          <w:sz w:val="28"/>
          <w:szCs w:val="28"/>
        </w:rPr>
        <w:t xml:space="preserve">, лежал </w:t>
      </w:r>
      <w:r>
        <w:rPr>
          <w:rFonts w:ascii="Times New Roman" w:eastAsiaTheme="minorEastAsia" w:hAnsi="Times New Roman" w:cs="Times New Roman"/>
          <w:sz w:val="28"/>
          <w:szCs w:val="28"/>
        </w:rPr>
        <w:t xml:space="preserve">в папке с </w:t>
      </w:r>
      <w:r w:rsidR="00077CF8">
        <w:rPr>
          <w:rFonts w:ascii="Times New Roman" w:eastAsiaTheme="minorEastAsia" w:hAnsi="Times New Roman" w:cs="Times New Roman"/>
          <w:sz w:val="28"/>
          <w:szCs w:val="28"/>
          <w:lang w:val="en-US"/>
        </w:rPr>
        <w:t>Jupyter</w:t>
      </w:r>
      <w:r w:rsidR="00077CF8" w:rsidRPr="00077CF8">
        <w:rPr>
          <w:rFonts w:ascii="Times New Roman" w:eastAsiaTheme="minorEastAsia" w:hAnsi="Times New Roman" w:cs="Times New Roman"/>
          <w:sz w:val="28"/>
          <w:szCs w:val="28"/>
        </w:rPr>
        <w:t>-ноутбуком</w:t>
      </w:r>
      <w:r w:rsidR="00077CF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как показано на рисунке 10.</w:t>
      </w:r>
      <w:r w:rsidR="0031006B">
        <w:rPr>
          <w:rFonts w:ascii="Times New Roman" w:eastAsiaTheme="minorEastAsia" w:hAnsi="Times New Roman" w:cs="Times New Roman"/>
          <w:sz w:val="28"/>
          <w:szCs w:val="28"/>
        </w:rPr>
        <w:t xml:space="preserve"> В ходе работы </w:t>
      </w:r>
      <w:r w:rsidR="00077CF8">
        <w:rPr>
          <w:rFonts w:ascii="Times New Roman" w:eastAsiaTheme="minorEastAsia" w:hAnsi="Times New Roman" w:cs="Times New Roman"/>
          <w:sz w:val="28"/>
          <w:szCs w:val="28"/>
        </w:rPr>
        <w:t xml:space="preserve">было создано два </w:t>
      </w:r>
      <w:r w:rsidR="00077CF8">
        <w:rPr>
          <w:rFonts w:ascii="Times New Roman" w:eastAsiaTheme="minorEastAsia" w:hAnsi="Times New Roman" w:cs="Times New Roman"/>
          <w:sz w:val="28"/>
          <w:szCs w:val="28"/>
          <w:lang w:val="en-US"/>
        </w:rPr>
        <w:t>Jupyter</w:t>
      </w:r>
      <w:r w:rsidR="00077CF8" w:rsidRPr="00A03F50">
        <w:rPr>
          <w:rFonts w:ascii="Times New Roman" w:eastAsiaTheme="minorEastAsia" w:hAnsi="Times New Roman" w:cs="Times New Roman"/>
          <w:sz w:val="28"/>
          <w:szCs w:val="28"/>
        </w:rPr>
        <w:t>-</w:t>
      </w:r>
      <w:r w:rsidR="00077CF8">
        <w:rPr>
          <w:rFonts w:ascii="Times New Roman" w:eastAsiaTheme="minorEastAsia" w:hAnsi="Times New Roman" w:cs="Times New Roman"/>
          <w:sz w:val="28"/>
          <w:szCs w:val="28"/>
        </w:rPr>
        <w:t>ноутбука</w:t>
      </w:r>
      <w:r w:rsidR="0031006B">
        <w:rPr>
          <w:rFonts w:ascii="Times New Roman" w:eastAsiaTheme="minorEastAsia" w:hAnsi="Times New Roman" w:cs="Times New Roman"/>
          <w:sz w:val="28"/>
          <w:szCs w:val="28"/>
        </w:rPr>
        <w:t>:</w:t>
      </w:r>
    </w:p>
    <w:p w14:paraId="6AAEECC0" w14:textId="068E686D" w:rsidR="0031006B" w:rsidRDefault="0031006B" w:rsidP="00864B64">
      <w:pPr>
        <w:pStyle w:val="a9"/>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sidR="00864B64">
        <w:rPr>
          <w:rFonts w:ascii="Times New Roman" w:eastAsiaTheme="minorEastAsia" w:hAnsi="Times New Roman" w:cs="Times New Roman"/>
          <w:sz w:val="28"/>
          <w:szCs w:val="28"/>
        </w:rPr>
        <w:t>;</w:t>
      </w:r>
    </w:p>
    <w:p w14:paraId="76559270" w14:textId="77777777" w:rsidR="00864B64" w:rsidRDefault="0031006B" w:rsidP="00864B64">
      <w:pPr>
        <w:pStyle w:val="a9"/>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LTSM_test_all_c.ipynb</w:t>
      </w:r>
      <w:r w:rsidR="00864B64">
        <w:rPr>
          <w:rFonts w:ascii="Times New Roman" w:eastAsiaTheme="minorEastAsia" w:hAnsi="Times New Roman" w:cs="Times New Roman"/>
          <w:sz w:val="28"/>
          <w:szCs w:val="28"/>
          <w:lang w:val="en-US"/>
        </w:rPr>
        <w:t>.</w:t>
      </w:r>
    </w:p>
    <w:p w14:paraId="3822A54E" w14:textId="77777777" w:rsidR="00077CF8" w:rsidRPr="00077CF8" w:rsidRDefault="00077CF8" w:rsidP="00077CF8">
      <w:pPr>
        <w:spacing w:after="0" w:line="360" w:lineRule="auto"/>
        <w:ind w:firstLine="709"/>
        <w:jc w:val="both"/>
        <w:rPr>
          <w:rFonts w:ascii="Times New Roman" w:eastAsiaTheme="minorEastAsia" w:hAnsi="Times New Roman" w:cs="Times New Roman"/>
          <w:sz w:val="28"/>
          <w:szCs w:val="28"/>
        </w:rPr>
      </w:pPr>
      <w:r w:rsidRPr="00077CF8">
        <w:rPr>
          <w:rFonts w:ascii="Times New Roman" w:eastAsiaTheme="minorEastAsia" w:hAnsi="Times New Roman" w:cs="Times New Roman"/>
          <w:sz w:val="28"/>
          <w:szCs w:val="28"/>
        </w:rPr>
        <w:t>В первом ноутбуке модель применяли, заменяя test_c на соответствующее название страны: США, Российская Федерация; во втором ноутбуке – алгоритм циклично применяется для оставшихся стран с качественными данными, производится сохранение результатов оценки качества модели, построение графиков предсказывания для выбранных стран. Результаты работы представлены в главе 3.5.</w:t>
      </w:r>
    </w:p>
    <w:p w14:paraId="6A0E9D1A" w14:textId="021884CA" w:rsidR="005C5EDA" w:rsidRDefault="00613067" w:rsidP="00E827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Перед началом использования модели</w:t>
      </w:r>
      <w:r w:rsidR="00E827EB">
        <w:rPr>
          <w:rFonts w:ascii="Times New Roman" w:eastAsiaTheme="minorEastAsia" w:hAnsi="Times New Roman" w:cs="Times New Roman"/>
          <w:sz w:val="28"/>
          <w:szCs w:val="28"/>
        </w:rPr>
        <w:t xml:space="preserve"> на данных их необходимо было нормализовать, так как они имеют чёткий тренд</w:t>
      </w:r>
      <w:r>
        <w:rPr>
          <w:rFonts w:ascii="Times New Roman" w:eastAsiaTheme="minorEastAsia" w:hAnsi="Times New Roman" w:cs="Times New Roman"/>
          <w:sz w:val="28"/>
          <w:szCs w:val="28"/>
        </w:rPr>
        <w:t xml:space="preserve">. </w:t>
      </w:r>
      <w:r w:rsidR="007875B2">
        <w:rPr>
          <w:rFonts w:ascii="Times New Roman" w:eastAsiaTheme="minorEastAsia" w:hAnsi="Times New Roman" w:cs="Times New Roman"/>
          <w:sz w:val="28"/>
          <w:szCs w:val="28"/>
        </w:rPr>
        <w:t>К</w:t>
      </w:r>
      <w:r w:rsidR="005C5EDA">
        <w:rPr>
          <w:rFonts w:ascii="Times New Roman" w:eastAsiaTheme="minorEastAsia" w:hAnsi="Times New Roman" w:cs="Times New Roman"/>
          <w:sz w:val="28"/>
          <w:szCs w:val="28"/>
        </w:rPr>
        <w:t>ратко опишем функции, связанные с предобработкой:</w:t>
      </w:r>
    </w:p>
    <w:p w14:paraId="3263BF63" w14:textId="1FF8D32F" w:rsidR="00372171" w:rsidRP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w:t>
      </w:r>
      <w:r w:rsidRPr="005C5EDA">
        <w:rPr>
          <w:rFonts w:ascii="Times New Roman" w:eastAsiaTheme="minorEastAsia" w:hAnsi="Times New Roman" w:cs="Times New Roman"/>
          <w:sz w:val="28"/>
          <w:szCs w:val="28"/>
        </w:rPr>
        <w:t>ункция «series_to_supervised»</w:t>
      </w:r>
      <w:r w:rsidR="007875B2">
        <w:rPr>
          <w:rFonts w:ascii="Times New Roman" w:eastAsiaTheme="minorEastAsia" w:hAnsi="Times New Roman" w:cs="Times New Roman"/>
          <w:sz w:val="28"/>
          <w:szCs w:val="28"/>
        </w:rPr>
        <w:t xml:space="preserve"> создаёт массив возможных кусков из временного ряда, создана для устранения «краевых» эффектов;</w:t>
      </w:r>
    </w:p>
    <w:p w14:paraId="4AF308E1" w14:textId="200AC736" w:rsid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функция «</w:t>
      </w:r>
      <w:r w:rsidRPr="005C5EDA">
        <w:rPr>
          <w:rFonts w:ascii="Times New Roman" w:eastAsiaTheme="minorEastAsia" w:hAnsi="Times New Roman" w:cs="Times New Roman"/>
          <w:sz w:val="28"/>
          <w:szCs w:val="28"/>
        </w:rPr>
        <w:t>difference</w:t>
      </w:r>
      <w:r>
        <w:rPr>
          <w:rFonts w:ascii="Times New Roman" w:eastAsiaTheme="minorEastAsia" w:hAnsi="Times New Roman" w:cs="Times New Roman"/>
          <w:sz w:val="28"/>
          <w:szCs w:val="28"/>
        </w:rPr>
        <w:t>»</w:t>
      </w:r>
      <w:r w:rsidR="007875B2">
        <w:rPr>
          <w:rFonts w:ascii="Times New Roman" w:eastAsiaTheme="minorEastAsia" w:hAnsi="Times New Roman" w:cs="Times New Roman"/>
          <w:sz w:val="28"/>
          <w:szCs w:val="28"/>
        </w:rPr>
        <w:t xml:space="preserve"> предназначена для подсчёта разницы между элементами временного ряда</w:t>
      </w:r>
      <w:r w:rsidR="007875B2" w:rsidRPr="007875B2">
        <w:rPr>
          <w:rFonts w:ascii="Times New Roman" w:eastAsiaTheme="minorEastAsia" w:hAnsi="Times New Roman" w:cs="Times New Roman"/>
          <w:sz w:val="28"/>
          <w:szCs w:val="28"/>
        </w:rPr>
        <w:t>;</w:t>
      </w:r>
    </w:p>
    <w:p w14:paraId="7609BED9" w14:textId="510F7114" w:rsid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функция «</w:t>
      </w:r>
      <w:r w:rsidRPr="005C5EDA">
        <w:rPr>
          <w:rFonts w:ascii="Times New Roman" w:eastAsiaTheme="minorEastAsia" w:hAnsi="Times New Roman" w:cs="Times New Roman"/>
          <w:sz w:val="28"/>
          <w:szCs w:val="28"/>
        </w:rPr>
        <w:t>prepare_data</w:t>
      </w:r>
      <w:r>
        <w:rPr>
          <w:rFonts w:ascii="Times New Roman" w:eastAsiaTheme="minorEastAsia" w:hAnsi="Times New Roman" w:cs="Times New Roman"/>
          <w:sz w:val="28"/>
          <w:szCs w:val="28"/>
        </w:rPr>
        <w:t>»</w:t>
      </w:r>
      <w:r w:rsidR="007875B2">
        <w:rPr>
          <w:rFonts w:ascii="Times New Roman" w:eastAsiaTheme="minorEastAsia" w:hAnsi="Times New Roman" w:cs="Times New Roman"/>
          <w:sz w:val="28"/>
          <w:szCs w:val="28"/>
        </w:rPr>
        <w:t xml:space="preserve"> преобразует данные с помощью нахождения разности</w:t>
      </w:r>
      <w:r w:rsidR="00E827EB">
        <w:rPr>
          <w:rFonts w:ascii="Times New Roman" w:eastAsiaTheme="minorEastAsia" w:hAnsi="Times New Roman" w:cs="Times New Roman"/>
          <w:sz w:val="28"/>
          <w:szCs w:val="28"/>
        </w:rPr>
        <w:t xml:space="preserve"> и шкалирования</w:t>
      </w:r>
      <w:r w:rsidR="007875B2">
        <w:rPr>
          <w:rFonts w:ascii="Times New Roman" w:eastAsiaTheme="minorEastAsia" w:hAnsi="Times New Roman" w:cs="Times New Roman"/>
          <w:sz w:val="28"/>
          <w:szCs w:val="28"/>
        </w:rPr>
        <w:t xml:space="preserve">, </w:t>
      </w:r>
      <w:r w:rsidR="00613067">
        <w:rPr>
          <w:rFonts w:ascii="Times New Roman" w:eastAsiaTheme="minorEastAsia" w:hAnsi="Times New Roman" w:cs="Times New Roman"/>
          <w:sz w:val="28"/>
          <w:szCs w:val="28"/>
        </w:rPr>
        <w:t xml:space="preserve">и </w:t>
      </w:r>
      <w:r w:rsidR="007875B2">
        <w:rPr>
          <w:rFonts w:ascii="Times New Roman" w:eastAsiaTheme="minorEastAsia" w:hAnsi="Times New Roman" w:cs="Times New Roman"/>
          <w:sz w:val="28"/>
          <w:szCs w:val="28"/>
        </w:rPr>
        <w:t>формирует тренировочную и обучающую выборку.</w:t>
      </w:r>
    </w:p>
    <w:p w14:paraId="3F596B24" w14:textId="6DB6ACF6" w:rsidR="007875B2" w:rsidRDefault="00613067"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была построена н</w:t>
      </w:r>
      <w:r w:rsidR="007875B2">
        <w:rPr>
          <w:rFonts w:ascii="Times New Roman" w:eastAsiaTheme="minorEastAsia" w:hAnsi="Times New Roman" w:cs="Times New Roman"/>
          <w:sz w:val="28"/>
          <w:szCs w:val="28"/>
        </w:rPr>
        <w:t>ейронная сеть с помощью функции «</w:t>
      </w:r>
      <w:r w:rsidR="007875B2" w:rsidRPr="007875B2">
        <w:rPr>
          <w:rFonts w:ascii="Times New Roman" w:eastAsiaTheme="minorEastAsia" w:hAnsi="Times New Roman" w:cs="Times New Roman"/>
          <w:sz w:val="28"/>
          <w:szCs w:val="28"/>
        </w:rPr>
        <w:t>fit_lstm</w:t>
      </w:r>
      <w:r w:rsidR="007875B2">
        <w:rPr>
          <w:rFonts w:ascii="Times New Roman" w:eastAsiaTheme="minorEastAsia" w:hAnsi="Times New Roman" w:cs="Times New Roman"/>
          <w:sz w:val="28"/>
          <w:szCs w:val="28"/>
        </w:rPr>
        <w:t>», которая создаёт и обучает нейросеть «</w:t>
      </w:r>
      <w:r w:rsidR="007875B2">
        <w:rPr>
          <w:rFonts w:ascii="Times New Roman" w:eastAsiaTheme="minorEastAsia" w:hAnsi="Times New Roman" w:cs="Times New Roman"/>
          <w:sz w:val="28"/>
          <w:szCs w:val="28"/>
          <w:lang w:val="en-US"/>
        </w:rPr>
        <w:t>model</w:t>
      </w:r>
      <w:r w:rsidR="007875B2">
        <w:rPr>
          <w:rFonts w:ascii="Times New Roman" w:eastAsiaTheme="minorEastAsia" w:hAnsi="Times New Roman" w:cs="Times New Roman"/>
          <w:sz w:val="28"/>
          <w:szCs w:val="28"/>
        </w:rPr>
        <w:t>» с учётом выбранным параметров.</w:t>
      </w:r>
      <w:r w:rsidR="007875B2" w:rsidRPr="007875B2">
        <w:rPr>
          <w:rFonts w:ascii="Times New Roman" w:eastAsiaTheme="minorEastAsia" w:hAnsi="Times New Roman" w:cs="Times New Roman"/>
          <w:sz w:val="28"/>
          <w:szCs w:val="28"/>
        </w:rPr>
        <w:t xml:space="preserve"> </w:t>
      </w:r>
      <w:r w:rsidR="007875B2">
        <w:rPr>
          <w:rFonts w:ascii="Times New Roman" w:eastAsiaTheme="minorEastAsia" w:hAnsi="Times New Roman" w:cs="Times New Roman"/>
          <w:sz w:val="28"/>
          <w:szCs w:val="28"/>
        </w:rPr>
        <w:t>Описание архитектуры сети указано в главе 3.3</w:t>
      </w:r>
      <w:r w:rsidR="00F43C31">
        <w:rPr>
          <w:rFonts w:ascii="Times New Roman" w:eastAsiaTheme="minorEastAsia" w:hAnsi="Times New Roman" w:cs="Times New Roman"/>
          <w:sz w:val="28"/>
          <w:szCs w:val="28"/>
        </w:rPr>
        <w:t>, про обучение – в главе 3.4</w:t>
      </w:r>
      <w:r w:rsidR="007875B2">
        <w:rPr>
          <w:rFonts w:ascii="Times New Roman" w:eastAsiaTheme="minorEastAsia" w:hAnsi="Times New Roman" w:cs="Times New Roman"/>
          <w:sz w:val="28"/>
          <w:szCs w:val="28"/>
        </w:rPr>
        <w:t>.</w:t>
      </w:r>
    </w:p>
    <w:p w14:paraId="739D6A54" w14:textId="34AFEEED" w:rsidR="00613067" w:rsidRDefault="00613067"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Затем происходило предсказывание предстоящих значений после заданной точки с помощью функции «</w:t>
      </w:r>
      <w:r w:rsidRPr="00613067">
        <w:rPr>
          <w:rFonts w:ascii="Times New Roman" w:eastAsiaTheme="minorEastAsia" w:hAnsi="Times New Roman" w:cs="Times New Roman"/>
          <w:sz w:val="28"/>
          <w:szCs w:val="28"/>
        </w:rPr>
        <w:t>forecast_lstm</w:t>
      </w:r>
      <w:r>
        <w:rPr>
          <w:rFonts w:ascii="Times New Roman" w:eastAsiaTheme="minorEastAsia" w:hAnsi="Times New Roman" w:cs="Times New Roman"/>
          <w:sz w:val="28"/>
          <w:szCs w:val="28"/>
        </w:rPr>
        <w:t>» и предсказывание с помощью переданной модели для всех временных участков</w:t>
      </w:r>
      <w:r w:rsidR="00F43C31">
        <w:rPr>
          <w:rFonts w:ascii="Times New Roman" w:eastAsiaTheme="minorEastAsia" w:hAnsi="Times New Roman" w:cs="Times New Roman"/>
          <w:sz w:val="28"/>
          <w:szCs w:val="28"/>
        </w:rPr>
        <w:t xml:space="preserve"> с помощью функции «</w:t>
      </w:r>
      <w:r w:rsidR="00F43C31" w:rsidRPr="00F43C31">
        <w:rPr>
          <w:rFonts w:ascii="Times New Roman" w:eastAsiaTheme="minorEastAsia" w:hAnsi="Times New Roman" w:cs="Times New Roman"/>
          <w:sz w:val="28"/>
          <w:szCs w:val="28"/>
        </w:rPr>
        <w:t>make_forecasts</w:t>
      </w:r>
      <w:r w:rsidR="00F43C3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5C6DD8BB" w14:textId="40188769" w:rsidR="00F43C31" w:rsidRDefault="00F43C31"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Также был произведена численная и визуальная оценка качества модели с помощью трёх метрик.</w:t>
      </w:r>
      <w:r w:rsidR="00E827EB">
        <w:rPr>
          <w:rFonts w:ascii="Times New Roman" w:eastAsiaTheme="minorEastAsia" w:hAnsi="Times New Roman" w:cs="Times New Roman"/>
          <w:sz w:val="28"/>
          <w:szCs w:val="28"/>
        </w:rPr>
        <w:t xml:space="preserve"> </w:t>
      </w:r>
    </w:p>
    <w:p w14:paraId="6CB88BE4" w14:textId="14824250" w:rsidR="00D62DBC" w:rsidRDefault="00E827EB" w:rsidP="00D62DB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результате работы </w:t>
      </w: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 xml:space="preserve"> в папке исполняемого файла сохраняются два рисунка: «</w:t>
      </w:r>
      <w:r w:rsidRPr="00E827EB">
        <w:rPr>
          <w:rFonts w:ascii="Times New Roman" w:eastAsiaTheme="minorEastAsia" w:hAnsi="Times New Roman" w:cs="Times New Roman"/>
          <w:sz w:val="28"/>
          <w:szCs w:val="28"/>
        </w:rPr>
        <w:t>Forecasts.png</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8"/>
        </w:rPr>
        <w:t>график предсказаний из каждой точки тестовой выборки, включает весь «</w:t>
      </w:r>
      <w:r>
        <w:rPr>
          <w:rFonts w:ascii="Times New Roman" w:eastAsiaTheme="minorEastAsia" w:hAnsi="Times New Roman" w:cs="Times New Roman"/>
          <w:sz w:val="28"/>
          <w:szCs w:val="28"/>
          <w:lang w:val="en-US"/>
        </w:rPr>
        <w:t>train</w:t>
      </w:r>
      <w:r w:rsidRPr="00E827E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sample</w:t>
      </w:r>
      <w:r>
        <w:rPr>
          <w:rFonts w:ascii="Times New Roman" w:eastAsiaTheme="minorEastAsia" w:hAnsi="Times New Roman" w:cs="Times New Roman"/>
          <w:sz w:val="28"/>
          <w:szCs w:val="28"/>
        </w:rPr>
        <w:t>»; и часть этого графика «</w:t>
      </w:r>
      <w:r w:rsidRPr="00E827EB">
        <w:rPr>
          <w:rFonts w:ascii="Times New Roman" w:eastAsiaTheme="minorEastAsia" w:hAnsi="Times New Roman" w:cs="Times New Roman"/>
          <w:sz w:val="28"/>
          <w:szCs w:val="28"/>
        </w:rPr>
        <w:t>Forecasts_crop.png</w:t>
      </w:r>
      <w:r>
        <w:rPr>
          <w:rFonts w:ascii="Times New Roman" w:eastAsiaTheme="minorEastAsia" w:hAnsi="Times New Roman" w:cs="Times New Roman"/>
          <w:sz w:val="28"/>
          <w:szCs w:val="28"/>
        </w:rPr>
        <w:t xml:space="preserve">» для лучшей </w:t>
      </w:r>
      <w:r w:rsidR="00D62DBC">
        <w:rPr>
          <w:rFonts w:ascii="Times New Roman" w:eastAsiaTheme="minorEastAsia" w:hAnsi="Times New Roman" w:cs="Times New Roman"/>
          <w:sz w:val="28"/>
          <w:szCs w:val="28"/>
        </w:rPr>
        <w:t>читаемости. Пример</w:t>
      </w:r>
      <w:r w:rsidR="0075375E">
        <w:rPr>
          <w:rFonts w:ascii="Times New Roman" w:eastAsiaTheme="minorEastAsia" w:hAnsi="Times New Roman" w:cs="Times New Roman"/>
          <w:sz w:val="28"/>
          <w:szCs w:val="28"/>
        </w:rPr>
        <w:t xml:space="preserve"> для данных импорта из Российской Федерации</w:t>
      </w:r>
      <w:r w:rsidR="00D62DBC">
        <w:rPr>
          <w:rFonts w:ascii="Times New Roman" w:eastAsiaTheme="minorEastAsia" w:hAnsi="Times New Roman" w:cs="Times New Roman"/>
          <w:sz w:val="28"/>
          <w:szCs w:val="28"/>
        </w:rPr>
        <w:t xml:space="preserve"> показан на рисунке 12.</w:t>
      </w:r>
      <w:r w:rsidR="00077CF8">
        <w:rPr>
          <w:rFonts w:ascii="Times New Roman" w:eastAsiaTheme="minorEastAsia" w:hAnsi="Times New Roman" w:cs="Times New Roman"/>
          <w:sz w:val="28"/>
          <w:szCs w:val="28"/>
        </w:rPr>
        <w:t xml:space="preserve"> Также происходит построение графика и</w:t>
      </w:r>
      <w:r w:rsidR="00077CF8" w:rsidRPr="00915A01">
        <w:rPr>
          <w:rFonts w:ascii="Times New Roman" w:eastAsiaTheme="minorEastAsia" w:hAnsi="Times New Roman" w:cs="Times New Roman"/>
          <w:sz w:val="28"/>
          <w:szCs w:val="28"/>
        </w:rPr>
        <w:t>зменени</w:t>
      </w:r>
      <w:r w:rsidR="00077CF8">
        <w:rPr>
          <w:rFonts w:ascii="Times New Roman" w:eastAsiaTheme="minorEastAsia" w:hAnsi="Times New Roman" w:cs="Times New Roman"/>
          <w:sz w:val="28"/>
          <w:szCs w:val="28"/>
        </w:rPr>
        <w:t>я</w:t>
      </w:r>
      <w:r w:rsidR="00077CF8" w:rsidRPr="00915A01">
        <w:rPr>
          <w:rFonts w:ascii="Times New Roman" w:eastAsiaTheme="minorEastAsia" w:hAnsi="Times New Roman" w:cs="Times New Roman"/>
          <w:sz w:val="28"/>
          <w:szCs w:val="28"/>
        </w:rPr>
        <w:t xml:space="preserve"> метрик качества (loss и MAE) в процессе обучения модели на данных </w:t>
      </w:r>
      <w:r w:rsidR="00077CF8">
        <w:rPr>
          <w:rFonts w:ascii="Times New Roman" w:eastAsiaTheme="minorEastAsia" w:hAnsi="Times New Roman" w:cs="Times New Roman"/>
          <w:sz w:val="28"/>
          <w:szCs w:val="28"/>
        </w:rPr>
        <w:t>для страны, которую мы выбрали (</w:t>
      </w:r>
      <w:r w:rsidR="00077CF8">
        <w:rPr>
          <w:rFonts w:ascii="Times New Roman" w:eastAsiaTheme="minorEastAsia" w:hAnsi="Times New Roman" w:cs="Times New Roman"/>
          <w:sz w:val="28"/>
          <w:szCs w:val="28"/>
          <w:lang w:val="en-US"/>
        </w:rPr>
        <w:t>test</w:t>
      </w:r>
      <w:r w:rsidR="00077CF8" w:rsidRPr="007C13D8">
        <w:rPr>
          <w:rFonts w:ascii="Times New Roman" w:eastAsiaTheme="minorEastAsia" w:hAnsi="Times New Roman" w:cs="Times New Roman"/>
          <w:sz w:val="28"/>
          <w:szCs w:val="28"/>
        </w:rPr>
        <w:t>_</w:t>
      </w:r>
      <w:r w:rsidR="00077CF8">
        <w:rPr>
          <w:rFonts w:ascii="Times New Roman" w:eastAsiaTheme="minorEastAsia" w:hAnsi="Times New Roman" w:cs="Times New Roman"/>
          <w:sz w:val="28"/>
          <w:szCs w:val="28"/>
          <w:lang w:val="en-US"/>
        </w:rPr>
        <w:t>c</w:t>
      </w:r>
      <w:r w:rsidR="00077CF8" w:rsidRPr="007C13D8">
        <w:rPr>
          <w:rFonts w:ascii="Times New Roman" w:eastAsiaTheme="minorEastAsia" w:hAnsi="Times New Roman" w:cs="Times New Roman"/>
          <w:sz w:val="28"/>
          <w:szCs w:val="28"/>
        </w:rPr>
        <w:t>)</w:t>
      </w:r>
      <w:r w:rsidR="00077CF8">
        <w:rPr>
          <w:rFonts w:ascii="Times New Roman" w:eastAsiaTheme="minorEastAsia" w:hAnsi="Times New Roman" w:cs="Times New Roman"/>
          <w:sz w:val="28"/>
          <w:szCs w:val="28"/>
        </w:rPr>
        <w:t>.</w:t>
      </w:r>
    </w:p>
    <w:p w14:paraId="224BA16C" w14:textId="4045C4A6" w:rsidR="00D62DBC" w:rsidRDefault="0075375E" w:rsidP="0075375E">
      <w:pPr>
        <w:spacing w:after="0" w:line="360" w:lineRule="auto"/>
        <w:jc w:val="center"/>
        <w:rPr>
          <w:rFonts w:ascii="Times New Roman" w:eastAsiaTheme="minorEastAsia" w:hAnsi="Times New Roman" w:cs="Times New Roman"/>
          <w:sz w:val="24"/>
          <w:szCs w:val="24"/>
        </w:rPr>
      </w:pPr>
      <w:r w:rsidRPr="0075375E">
        <w:rPr>
          <w:rFonts w:ascii="Times New Roman" w:eastAsiaTheme="minorEastAsia" w:hAnsi="Times New Roman" w:cs="Times New Roman"/>
          <w:noProof/>
          <w:sz w:val="24"/>
          <w:szCs w:val="24"/>
          <w:lang w:eastAsia="ru-RU"/>
        </w:rPr>
        <w:lastRenderedPageBreak/>
        <w:drawing>
          <wp:inline distT="0" distB="0" distL="0" distR="0" wp14:anchorId="60F23B42" wp14:editId="43B84840">
            <wp:extent cx="5693433" cy="2846717"/>
            <wp:effectExtent l="0" t="0" r="2540" b="0"/>
            <wp:docPr id="21" name="Рисунок 21" descr="C:\Users\Lenovo\Desktop\Test02\RNN\Forecasts_pics_import\Forecasts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Test02\RNN\Forecasts_pics_import\Forecasts_Russian Feder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6257" cy="2848129"/>
                    </a:xfrm>
                    <a:prstGeom prst="rect">
                      <a:avLst/>
                    </a:prstGeom>
                    <a:noFill/>
                    <a:ln>
                      <a:noFill/>
                    </a:ln>
                  </pic:spPr>
                </pic:pic>
              </a:graphicData>
            </a:graphic>
          </wp:inline>
        </w:drawing>
      </w:r>
      <w:r w:rsidRPr="0075375E">
        <w:rPr>
          <w:rFonts w:ascii="Times New Roman" w:eastAsiaTheme="minorEastAsia" w:hAnsi="Times New Roman" w:cs="Times New Roman"/>
          <w:noProof/>
          <w:sz w:val="24"/>
          <w:szCs w:val="24"/>
          <w:lang w:eastAsia="ru-RU"/>
        </w:rPr>
        <w:drawing>
          <wp:inline distT="0" distB="0" distL="0" distR="0" wp14:anchorId="47D843E5" wp14:editId="4AAD29B8">
            <wp:extent cx="5469149" cy="2734574"/>
            <wp:effectExtent l="0" t="0" r="0" b="8890"/>
            <wp:docPr id="20" name="Рисунок 20" descr="C:\Users\Lenovo\Desktop\Test02\RNN\Forecasts_pics_import\Forecasts_crop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est02\RNN\Forecasts_pics_import\Forecasts_crop_Russian Feder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6031" cy="2738015"/>
                    </a:xfrm>
                    <a:prstGeom prst="rect">
                      <a:avLst/>
                    </a:prstGeom>
                    <a:noFill/>
                    <a:ln>
                      <a:noFill/>
                    </a:ln>
                  </pic:spPr>
                </pic:pic>
              </a:graphicData>
            </a:graphic>
          </wp:inline>
        </w:drawing>
      </w:r>
    </w:p>
    <w:p w14:paraId="108419A7" w14:textId="46C3111F" w:rsidR="00F7189D" w:rsidRPr="0075375E" w:rsidDel="00DB41F5" w:rsidRDefault="00D62DBC" w:rsidP="0075375E">
      <w:pPr>
        <w:spacing w:after="0" w:line="360" w:lineRule="auto"/>
        <w:jc w:val="center"/>
        <w:rPr>
          <w:rFonts w:ascii="Times New Roman" w:eastAsia="Times New Roman" w:hAnsi="Times New Roman" w:cs="Times New Roman"/>
          <w:bCs/>
          <w:color w:val="000000"/>
          <w:sz w:val="28"/>
          <w:szCs w:val="28"/>
          <w:lang w:eastAsia="ru-RU"/>
        </w:rPr>
      </w:pPr>
      <w:r w:rsidRPr="0075375E">
        <w:rPr>
          <w:rFonts w:ascii="Times New Roman" w:eastAsiaTheme="minorEastAsia" w:hAnsi="Times New Roman" w:cs="Times New Roman"/>
          <w:sz w:val="24"/>
          <w:szCs w:val="24"/>
        </w:rPr>
        <w:t>Рисунок 12 – «</w:t>
      </w:r>
      <w:r w:rsidRPr="0075375E">
        <w:rPr>
          <w:rFonts w:ascii="Times New Roman" w:eastAsiaTheme="minorEastAsia" w:hAnsi="Times New Roman" w:cs="Times New Roman"/>
          <w:sz w:val="24"/>
          <w:szCs w:val="24"/>
          <w:lang w:val="en-US"/>
        </w:rPr>
        <w:t>Forecasts</w:t>
      </w:r>
      <w:r w:rsidRPr="0075375E">
        <w:rPr>
          <w:rFonts w:ascii="Times New Roman" w:eastAsiaTheme="minorEastAsia" w:hAnsi="Times New Roman" w:cs="Times New Roman"/>
          <w:sz w:val="24"/>
          <w:szCs w:val="24"/>
        </w:rPr>
        <w:t>.</w:t>
      </w:r>
      <w:r w:rsidRPr="0075375E">
        <w:rPr>
          <w:rFonts w:ascii="Times New Roman" w:eastAsiaTheme="minorEastAsia" w:hAnsi="Times New Roman" w:cs="Times New Roman"/>
          <w:sz w:val="24"/>
          <w:szCs w:val="24"/>
          <w:lang w:val="en-US"/>
        </w:rPr>
        <w:t>png</w:t>
      </w:r>
      <w:r w:rsidRPr="0075375E">
        <w:rPr>
          <w:rFonts w:ascii="Times New Roman" w:eastAsiaTheme="minorEastAsia" w:hAnsi="Times New Roman" w:cs="Times New Roman"/>
          <w:sz w:val="24"/>
          <w:szCs w:val="24"/>
        </w:rPr>
        <w:t>» и «</w:t>
      </w:r>
      <w:r w:rsidRPr="0075375E">
        <w:rPr>
          <w:rFonts w:ascii="Times New Roman" w:eastAsiaTheme="minorEastAsia" w:hAnsi="Times New Roman" w:cs="Times New Roman"/>
          <w:sz w:val="24"/>
          <w:szCs w:val="24"/>
          <w:lang w:val="en-US"/>
        </w:rPr>
        <w:t>Forecasts</w:t>
      </w:r>
      <w:r w:rsidRPr="0075375E">
        <w:rPr>
          <w:rFonts w:ascii="Times New Roman" w:eastAsiaTheme="minorEastAsia" w:hAnsi="Times New Roman" w:cs="Times New Roman"/>
          <w:sz w:val="24"/>
          <w:szCs w:val="24"/>
        </w:rPr>
        <w:t>_</w:t>
      </w:r>
      <w:r w:rsidRPr="0075375E">
        <w:rPr>
          <w:rFonts w:ascii="Times New Roman" w:eastAsiaTheme="minorEastAsia" w:hAnsi="Times New Roman" w:cs="Times New Roman"/>
          <w:sz w:val="24"/>
          <w:szCs w:val="24"/>
          <w:lang w:val="en-US"/>
        </w:rPr>
        <w:t>crop</w:t>
      </w:r>
      <w:r w:rsidRPr="0075375E">
        <w:rPr>
          <w:rFonts w:ascii="Times New Roman" w:eastAsiaTheme="minorEastAsia" w:hAnsi="Times New Roman" w:cs="Times New Roman"/>
          <w:sz w:val="24"/>
          <w:szCs w:val="24"/>
        </w:rPr>
        <w:t>.</w:t>
      </w:r>
      <w:r w:rsidRPr="0075375E">
        <w:rPr>
          <w:rFonts w:ascii="Times New Roman" w:eastAsiaTheme="minorEastAsia" w:hAnsi="Times New Roman" w:cs="Times New Roman"/>
          <w:sz w:val="24"/>
          <w:szCs w:val="24"/>
          <w:lang w:val="en-US"/>
        </w:rPr>
        <w:t>png</w:t>
      </w:r>
      <w:r w:rsidRPr="0075375E">
        <w:rPr>
          <w:rFonts w:ascii="Times New Roman" w:eastAsiaTheme="minorEastAsia" w:hAnsi="Times New Roman" w:cs="Times New Roman"/>
          <w:sz w:val="24"/>
          <w:szCs w:val="24"/>
        </w:rPr>
        <w:t xml:space="preserve">» </w:t>
      </w:r>
      <w:r w:rsidR="0075375E" w:rsidRPr="0075375E">
        <w:rPr>
          <w:rFonts w:ascii="Times New Roman" w:eastAsiaTheme="minorEastAsia" w:hAnsi="Times New Roman" w:cs="Times New Roman"/>
          <w:sz w:val="24"/>
          <w:szCs w:val="24"/>
        </w:rPr>
        <w:t>соответственно</w:t>
      </w:r>
      <w:moveFromRangeStart w:id="164" w:author="Учетная запись Майкрософт" w:date="2020-12-16T10:24:00Z" w:name="move59006674"/>
      <w:commentRangeStart w:id="165"/>
      <w:moveFrom w:id="166" w:author="Учетная запись Майкрософт" w:date="2020-12-16T10:24:00Z">
        <w:r w:rsidR="00F7189D" w:rsidRPr="0075375E" w:rsidDel="00DB41F5">
          <w:rPr>
            <w:rFonts w:ascii="Times New Roman" w:eastAsia="Times New Roman" w:hAnsi="Times New Roman" w:cs="Times New Roman"/>
            <w:bCs/>
            <w:color w:val="000000"/>
            <w:sz w:val="28"/>
            <w:szCs w:val="28"/>
            <w:lang w:eastAsia="ru-RU"/>
          </w:rPr>
          <w:t>В ходе выполнения практической части столкнулись с проблемой переобучения. Стоит отметить, что при решении многих задач нейросетевыми методами может возникнуть проблема переобучения. Переобучение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выборки.Для решения проблемы переобучения в моей модели используется специальный вычислительный слой Dropout.  Являясь промежуточным, слой Dropout случайным образом</w:t>
        </w:r>
        <w:ins w:id="167" w:author="Иван Слеповичев" w:date="2020-12-15T17:27:00Z">
          <w:r w:rsidR="0001180A" w:rsidRPr="0075375E" w:rsidDel="00DB41F5">
            <w:rPr>
              <w:rFonts w:ascii="Times New Roman" w:eastAsia="Times New Roman" w:hAnsi="Times New Roman" w:cs="Times New Roman"/>
              <w:bCs/>
              <w:color w:val="000000"/>
              <w:sz w:val="28"/>
              <w:szCs w:val="28"/>
              <w:lang w:eastAsia="ru-RU"/>
            </w:rPr>
            <w:t>,</w:t>
          </w:r>
        </w:ins>
        <w:r w:rsidR="00F7189D" w:rsidRPr="0075375E" w:rsidDel="00DB41F5">
          <w:rPr>
            <w:rFonts w:ascii="Times New Roman" w:eastAsia="Times New Roman" w:hAnsi="Times New Roman" w:cs="Times New Roman"/>
            <w:bCs/>
            <w:color w:val="000000"/>
            <w:sz w:val="28"/>
            <w:szCs w:val="28"/>
            <w:lang w:eastAsia="ru-RU"/>
          </w:rPr>
          <w:t xml:space="preserve">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Сети для обучения получаются с помощью исключения из сети нейронов с вероятностью </w:t>
        </w:r>
        <w:r w:rsidR="00F7189D" w:rsidRPr="0075375E">
          <w:rPr>
            <w:rFonts w:ascii="Times New Roman" w:eastAsia="Times New Roman" w:hAnsi="Times New Roman" w:cs="Times New Roman"/>
            <w:bCs/>
            <w:color w:val="000000"/>
            <w:sz w:val="28"/>
            <w:szCs w:val="28"/>
            <w:lang w:eastAsia="ru-RU"/>
          </w:rPr>
          <w:t>𝑝</w:t>
        </w:r>
        <w:r w:rsidR="00F7189D" w:rsidRPr="0075375E" w:rsidDel="00DB41F5">
          <w:rPr>
            <w:rFonts w:ascii="Times New Roman" w:eastAsia="Times New Roman" w:hAnsi="Times New Roman" w:cs="Times New Roman"/>
            <w:bCs/>
            <w:color w:val="000000"/>
            <w:sz w:val="28"/>
            <w:szCs w:val="28"/>
            <w:lang w:eastAsia="ru-RU"/>
          </w:rPr>
          <w:t xml:space="preserve">, так, что вероятность того, что нейрон останется в сети составляет </w:t>
        </w:r>
        <w:r w:rsidR="00F7189D" w:rsidRPr="0075375E">
          <w:rPr>
            <w:rFonts w:ascii="Times New Roman" w:eastAsia="Times New Roman" w:hAnsi="Times New Roman" w:cs="Times New Roman"/>
            <w:bCs/>
            <w:color w:val="000000"/>
            <w:sz w:val="28"/>
            <w:szCs w:val="28"/>
            <w:lang w:eastAsia="ru-RU"/>
          </w:rPr>
          <w:t>𝑞=1−𝑝</w:t>
        </w:r>
        <w:r w:rsidR="00F7189D" w:rsidRPr="0075375E" w:rsidDel="00DB41F5">
          <w:rPr>
            <w:rFonts w:ascii="Times New Roman" w:eastAsia="Times New Roman" w:hAnsi="Times New Roman" w:cs="Times New Roman"/>
            <w:bCs/>
            <w:color w:val="000000"/>
            <w:sz w:val="28"/>
            <w:szCs w:val="28"/>
            <w:lang w:eastAsia="ru-RU"/>
          </w:rPr>
          <w:t xml:space="preserve">. </w:t>
        </w:r>
        <w:commentRangeEnd w:id="165"/>
        <w:r w:rsidR="0001180A" w:rsidRPr="0075375E" w:rsidDel="00DB41F5">
          <w:rPr>
            <w:rFonts w:ascii="Times New Roman" w:eastAsia="Times New Roman" w:hAnsi="Times New Roman" w:cs="Times New Roman"/>
            <w:bCs/>
            <w:color w:val="000000"/>
            <w:sz w:val="28"/>
            <w:szCs w:val="28"/>
            <w:lang w:eastAsia="ru-RU"/>
          </w:rPr>
          <w:commentReference w:id="165"/>
        </w:r>
      </w:moveFrom>
    </w:p>
    <w:moveFromRangeEnd w:id="164"/>
    <w:p w14:paraId="7662D524" w14:textId="442736A7" w:rsidR="00077CF8" w:rsidRPr="00077CF8" w:rsidRDefault="00077CF8" w:rsidP="00077CF8">
      <w:pPr>
        <w:spacing w:after="0" w:line="360" w:lineRule="auto"/>
        <w:ind w:firstLine="709"/>
        <w:jc w:val="both"/>
        <w:rPr>
          <w:rFonts w:ascii="Times New Roman" w:eastAsia="Times New Roman" w:hAnsi="Times New Roman" w:cs="Times New Roman"/>
          <w:bCs/>
          <w:color w:val="000000"/>
          <w:sz w:val="28"/>
          <w:szCs w:val="28"/>
          <w:lang w:eastAsia="ru-RU"/>
        </w:rPr>
      </w:pPr>
      <w:r w:rsidRPr="00077CF8">
        <w:rPr>
          <w:rFonts w:ascii="Times New Roman" w:eastAsia="Times New Roman" w:hAnsi="Times New Roman" w:cs="Times New Roman"/>
          <w:bCs/>
          <w:color w:val="000000"/>
          <w:sz w:val="28"/>
          <w:szCs w:val="28"/>
          <w:lang w:eastAsia="ru-RU"/>
        </w:rPr>
        <w:t xml:space="preserve">В результате работы ноутбука </w:t>
      </w:r>
      <w:r w:rsidRPr="00077CF8">
        <w:rPr>
          <w:rFonts w:ascii="Times New Roman" w:eastAsiaTheme="minorEastAsia" w:hAnsi="Times New Roman" w:cs="Times New Roman"/>
          <w:sz w:val="28"/>
          <w:szCs w:val="28"/>
          <w:lang w:val="en-US"/>
        </w:rPr>
        <w:t>LTSM</w:t>
      </w:r>
      <w:r w:rsidRPr="00077CF8">
        <w:rPr>
          <w:rFonts w:ascii="Times New Roman" w:eastAsiaTheme="minorEastAsia" w:hAnsi="Times New Roman" w:cs="Times New Roman"/>
          <w:sz w:val="28"/>
          <w:szCs w:val="28"/>
        </w:rPr>
        <w:t>_</w:t>
      </w:r>
      <w:r w:rsidRPr="00077CF8">
        <w:rPr>
          <w:rFonts w:ascii="Times New Roman" w:eastAsiaTheme="minorEastAsia" w:hAnsi="Times New Roman" w:cs="Times New Roman"/>
          <w:sz w:val="28"/>
          <w:szCs w:val="28"/>
          <w:lang w:val="en-US"/>
        </w:rPr>
        <w:t>test</w:t>
      </w:r>
      <w:r w:rsidRPr="00077CF8">
        <w:rPr>
          <w:rFonts w:ascii="Times New Roman" w:eastAsiaTheme="minorEastAsia" w:hAnsi="Times New Roman" w:cs="Times New Roman"/>
          <w:sz w:val="28"/>
          <w:szCs w:val="28"/>
        </w:rPr>
        <w:t>_</w:t>
      </w:r>
      <w:r w:rsidRPr="00077CF8">
        <w:rPr>
          <w:rFonts w:ascii="Times New Roman" w:eastAsiaTheme="minorEastAsia" w:hAnsi="Times New Roman" w:cs="Times New Roman"/>
          <w:sz w:val="28"/>
          <w:szCs w:val="28"/>
          <w:lang w:val="en-US"/>
        </w:rPr>
        <w:t>all</w:t>
      </w:r>
      <w:r w:rsidRPr="00077CF8">
        <w:rPr>
          <w:rFonts w:ascii="Times New Roman" w:eastAsiaTheme="minorEastAsia" w:hAnsi="Times New Roman" w:cs="Times New Roman"/>
          <w:sz w:val="28"/>
          <w:szCs w:val="28"/>
        </w:rPr>
        <w:t>_</w:t>
      </w:r>
      <w:r w:rsidRPr="00077CF8">
        <w:rPr>
          <w:rFonts w:ascii="Times New Roman" w:eastAsiaTheme="minorEastAsia" w:hAnsi="Times New Roman" w:cs="Times New Roman"/>
          <w:sz w:val="28"/>
          <w:szCs w:val="28"/>
          <w:lang w:val="en-US"/>
        </w:rPr>
        <w:t>c</w:t>
      </w:r>
      <w:r w:rsidRPr="00077CF8">
        <w:rPr>
          <w:rFonts w:ascii="Times New Roman" w:eastAsiaTheme="minorEastAsia" w:hAnsi="Times New Roman" w:cs="Times New Roman"/>
          <w:sz w:val="28"/>
          <w:szCs w:val="28"/>
        </w:rPr>
        <w:t>.</w:t>
      </w:r>
      <w:r w:rsidRPr="00077CF8">
        <w:rPr>
          <w:rFonts w:ascii="Times New Roman" w:eastAsiaTheme="minorEastAsia" w:hAnsi="Times New Roman" w:cs="Times New Roman"/>
          <w:sz w:val="28"/>
          <w:szCs w:val="28"/>
          <w:lang w:val="en-US"/>
        </w:rPr>
        <w:t>ipynb</w:t>
      </w:r>
      <w:r w:rsidRPr="00077CF8">
        <w:rPr>
          <w:rFonts w:ascii="Times New Roman" w:eastAsia="Times New Roman" w:hAnsi="Times New Roman" w:cs="Times New Roman"/>
          <w:bCs/>
          <w:color w:val="000000"/>
          <w:sz w:val="28"/>
          <w:szCs w:val="28"/>
          <w:lang w:eastAsia="ru-RU"/>
        </w:rPr>
        <w:t xml:space="preserve"> создавались:</w:t>
      </w:r>
    </w:p>
    <w:p w14:paraId="6F07FE9E" w14:textId="54B25DF8" w:rsidR="00DB41F5" w:rsidRDefault="00DB41F5" w:rsidP="00DB41F5">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moveToRangeStart w:id="168" w:author="Учетная запись Майкрософт" w:date="2020-12-16T10:20:00Z" w:name="move59006464"/>
      <w:commentRangeStart w:id="169"/>
      <w:moveTo w:id="170" w:author="Учетная запись Майкрософт" w:date="2020-12-16T10:20:00Z">
        <w:r>
          <w:rPr>
            <w:rFonts w:ascii="Times New Roman" w:eastAsia="Times New Roman" w:hAnsi="Times New Roman" w:cs="Times New Roman"/>
            <w:bCs/>
            <w:color w:val="000000"/>
            <w:sz w:val="28"/>
            <w:szCs w:val="28"/>
            <w:lang w:eastAsia="ru-RU"/>
          </w:rPr>
          <w:t xml:space="preserve">Для сохранения построенных графиков по данным из таблицы </w:t>
        </w:r>
      </w:moveTo>
      <w:r w:rsidR="00864B64">
        <w:rPr>
          <w:rFonts w:ascii="Times New Roman" w:eastAsia="Times New Roman" w:hAnsi="Times New Roman" w:cs="Times New Roman"/>
          <w:bCs/>
          <w:color w:val="000000"/>
          <w:sz w:val="28"/>
          <w:szCs w:val="28"/>
          <w:lang w:eastAsia="ru-RU"/>
        </w:rPr>
        <w:t xml:space="preserve"> </w:t>
      </w:r>
      <w:moveTo w:id="171" w:author="Учетная запись Майкрософт" w:date="2020-12-16T10:20:00Z">
        <w:r>
          <w:rPr>
            <w:rFonts w:ascii="Times New Roman" w:eastAsia="Times New Roman" w:hAnsi="Times New Roman" w:cs="Times New Roman"/>
            <w:bCs/>
            <w:color w:val="000000"/>
            <w:sz w:val="28"/>
            <w:szCs w:val="28"/>
            <w:lang w:eastAsia="ru-RU"/>
          </w:rPr>
          <w:t>папка с названием «</w:t>
        </w:r>
        <w:r w:rsidRPr="00530CFA">
          <w:rPr>
            <w:rFonts w:ascii="Times New Roman" w:eastAsia="Times New Roman" w:hAnsi="Times New Roman" w:cs="Times New Roman"/>
            <w:bCs/>
            <w:color w:val="000000"/>
            <w:sz w:val="28"/>
            <w:szCs w:val="28"/>
            <w:lang w:eastAsia="ru-RU"/>
          </w:rPr>
          <w:t>Clear_pics</w:t>
        </w:r>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moveTo>
    </w:p>
    <w:p w14:paraId="20BFD8EE" w14:textId="77777777" w:rsidR="00DB41F5" w:rsidRPr="00530CFA" w:rsidRDefault="00DB41F5" w:rsidP="00DB41F5">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172" w:author="Учетная запись Майкрософт" w:date="2020-12-16T10:20:00Z">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 для импорта – «</w:t>
        </w:r>
        <w:r w:rsidRPr="00530CFA">
          <w:rPr>
            <w:rFonts w:ascii="Times New Roman" w:eastAsia="Times New Roman" w:hAnsi="Times New Roman" w:cs="Times New Roman"/>
            <w:color w:val="000000"/>
            <w:sz w:val="28"/>
            <w:szCs w:val="28"/>
            <w:lang w:eastAsia="ru-RU"/>
          </w:rPr>
          <w:t>Forecasts_pics_import</w:t>
        </w:r>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moveTo>
    </w:p>
    <w:p w14:paraId="7AF1DABB" w14:textId="6E336B13" w:rsidR="00DB41F5" w:rsidRPr="002D67AD" w:rsidRDefault="00DB41F5" w:rsidP="00DB41F5">
      <w:pPr>
        <w:pStyle w:val="a9"/>
        <w:numPr>
          <w:ilvl w:val="0"/>
          <w:numId w:val="17"/>
        </w:numPr>
        <w:spacing w:after="0" w:line="360" w:lineRule="auto"/>
        <w:jc w:val="both"/>
        <w:rPr>
          <w:rFonts w:ascii="Times New Roman" w:eastAsia="Times New Roman" w:hAnsi="Times New Roman" w:cs="Times New Roman"/>
          <w:sz w:val="24"/>
          <w:szCs w:val="24"/>
          <w:lang w:eastAsia="ru-RU"/>
        </w:rPr>
      </w:pPr>
      <w:moveTo w:id="173" w:author="Учетная запись Майкрософт" w:date="2020-12-16T10:20:00Z">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(loss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moveTo>
      <w:r w:rsidR="00077CF8">
        <w:rPr>
          <w:rFonts w:ascii="Times New Roman" w:eastAsia="Times New Roman" w:hAnsi="Times New Roman" w:cs="Times New Roman"/>
          <w:color w:val="000000"/>
          <w:sz w:val="28"/>
          <w:szCs w:val="28"/>
          <w:lang w:val="en-US" w:eastAsia="ru-RU"/>
        </w:rPr>
        <w:t>Models</w:t>
      </w:r>
      <w:r w:rsidR="00077CF8" w:rsidRPr="002B671A">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quality</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pics</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import</w:t>
      </w:r>
      <w:moveTo w:id="174" w:author="Учетная запись Майкрософт" w:date="2020-12-16T10:20:00Z">
        <w:r>
          <w:rPr>
            <w:rFonts w:ascii="Times New Roman" w:eastAsia="Times New Roman" w:hAnsi="Times New Roman" w:cs="Times New Roman"/>
            <w:color w:val="000000"/>
            <w:sz w:val="28"/>
            <w:szCs w:val="28"/>
            <w:lang w:eastAsia="ru-RU"/>
          </w:rPr>
          <w:t>», на данных экспорта – «</w:t>
        </w:r>
      </w:moveTo>
      <w:r w:rsidR="00077CF8">
        <w:rPr>
          <w:rFonts w:ascii="Times New Roman" w:eastAsia="Times New Roman" w:hAnsi="Times New Roman" w:cs="Times New Roman"/>
          <w:color w:val="000000"/>
          <w:sz w:val="28"/>
          <w:szCs w:val="28"/>
          <w:lang w:val="en-US" w:eastAsia="ru-RU"/>
        </w:rPr>
        <w:t>Models</w:t>
      </w:r>
      <w:r w:rsidR="00077CF8" w:rsidRPr="002B671A">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quality</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pics</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export</w:t>
      </w:r>
      <w:moveTo w:id="175" w:author="Учетная запись Майкрософт" w:date="2020-12-16T10:20:00Z">
        <w:r>
          <w:rPr>
            <w:rFonts w:ascii="Times New Roman" w:eastAsia="Times New Roman" w:hAnsi="Times New Roman" w:cs="Times New Roman"/>
            <w:color w:val="000000"/>
            <w:sz w:val="28"/>
            <w:szCs w:val="28"/>
            <w:lang w:eastAsia="ru-RU"/>
          </w:rPr>
          <w:t>».</w:t>
        </w:r>
        <w:commentRangeEnd w:id="169"/>
        <w:r>
          <w:rPr>
            <w:rStyle w:val="af0"/>
          </w:rPr>
          <w:commentReference w:id="169"/>
        </w:r>
      </w:moveTo>
    </w:p>
    <w:p w14:paraId="46171D35" w14:textId="77777777" w:rsidR="00077CF8" w:rsidRDefault="002D67AD" w:rsidP="00077CF8">
      <w:pPr>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Также в результате работы </w:t>
      </w:r>
      <w:r w:rsidR="00077CF8">
        <w:rPr>
          <w:rFonts w:ascii="Times New Roman" w:eastAsia="Times New Roman" w:hAnsi="Times New Roman" w:cs="Times New Roman"/>
          <w:bCs/>
          <w:color w:val="000000"/>
          <w:sz w:val="28"/>
          <w:szCs w:val="28"/>
          <w:lang w:eastAsia="ru-RU"/>
        </w:rPr>
        <w:t xml:space="preserve">ноутбука </w:t>
      </w:r>
      <w:r w:rsidR="00077CF8" w:rsidRPr="00864B64">
        <w:rPr>
          <w:rFonts w:ascii="Times New Roman" w:eastAsiaTheme="minorEastAsia" w:hAnsi="Times New Roman" w:cs="Times New Roman"/>
          <w:sz w:val="28"/>
          <w:szCs w:val="28"/>
          <w:lang w:val="en-US"/>
        </w:rPr>
        <w:t>LTSM</w:t>
      </w:r>
      <w:r w:rsidR="00077CF8" w:rsidRPr="002B671A">
        <w:rPr>
          <w:rFonts w:ascii="Times New Roman" w:eastAsiaTheme="minorEastAsia" w:hAnsi="Times New Roman" w:cs="Times New Roman"/>
          <w:sz w:val="28"/>
          <w:szCs w:val="28"/>
        </w:rPr>
        <w:t>_</w:t>
      </w:r>
      <w:r w:rsidR="00077CF8" w:rsidRPr="00864B64">
        <w:rPr>
          <w:rFonts w:ascii="Times New Roman" w:eastAsiaTheme="minorEastAsia" w:hAnsi="Times New Roman" w:cs="Times New Roman"/>
          <w:sz w:val="28"/>
          <w:szCs w:val="28"/>
          <w:lang w:val="en-US"/>
        </w:rPr>
        <w:t>test</w:t>
      </w:r>
      <w:r w:rsidR="00077CF8" w:rsidRPr="002B671A">
        <w:rPr>
          <w:rFonts w:ascii="Times New Roman" w:eastAsiaTheme="minorEastAsia" w:hAnsi="Times New Roman" w:cs="Times New Roman"/>
          <w:sz w:val="28"/>
          <w:szCs w:val="28"/>
        </w:rPr>
        <w:t>_</w:t>
      </w:r>
      <w:r w:rsidR="00077CF8" w:rsidRPr="00864B64">
        <w:rPr>
          <w:rFonts w:ascii="Times New Roman" w:eastAsiaTheme="minorEastAsia" w:hAnsi="Times New Roman" w:cs="Times New Roman"/>
          <w:sz w:val="28"/>
          <w:szCs w:val="28"/>
          <w:lang w:val="en-US"/>
        </w:rPr>
        <w:t>all</w:t>
      </w:r>
      <w:r w:rsidR="00077CF8" w:rsidRPr="002B671A">
        <w:rPr>
          <w:rFonts w:ascii="Times New Roman" w:eastAsiaTheme="minorEastAsia" w:hAnsi="Times New Roman" w:cs="Times New Roman"/>
          <w:sz w:val="28"/>
          <w:szCs w:val="28"/>
        </w:rPr>
        <w:t>_</w:t>
      </w:r>
      <w:r w:rsidR="00077CF8" w:rsidRPr="00864B64">
        <w:rPr>
          <w:rFonts w:ascii="Times New Roman" w:eastAsiaTheme="minorEastAsia" w:hAnsi="Times New Roman" w:cs="Times New Roman"/>
          <w:sz w:val="28"/>
          <w:szCs w:val="28"/>
          <w:lang w:val="en-US"/>
        </w:rPr>
        <w:t>c</w:t>
      </w:r>
      <w:r w:rsidR="00077CF8" w:rsidRPr="002B671A">
        <w:rPr>
          <w:rFonts w:ascii="Times New Roman" w:eastAsiaTheme="minorEastAsia" w:hAnsi="Times New Roman" w:cs="Times New Roman"/>
          <w:sz w:val="28"/>
          <w:szCs w:val="28"/>
        </w:rPr>
        <w:t>.</w:t>
      </w:r>
      <w:r w:rsidR="00077CF8" w:rsidRPr="00864B64">
        <w:rPr>
          <w:rFonts w:ascii="Times New Roman" w:eastAsiaTheme="minorEastAsia" w:hAnsi="Times New Roman" w:cs="Times New Roman"/>
          <w:sz w:val="28"/>
          <w:szCs w:val="28"/>
          <w:lang w:val="en-US"/>
        </w:rPr>
        <w:t>ipynb</w:t>
      </w:r>
      <w:r w:rsidR="00077CF8">
        <w:rPr>
          <w:rFonts w:ascii="Times New Roman" w:eastAsia="Times New Roman" w:hAnsi="Times New Roman" w:cs="Times New Roman"/>
          <w:sz w:val="28"/>
          <w:szCs w:val="24"/>
          <w:lang w:eastAsia="ru-RU"/>
        </w:rPr>
        <w:t xml:space="preserve"> были созданы два текстовых файла:</w:t>
      </w:r>
    </w:p>
    <w:p w14:paraId="3F4C8FE8" w14:textId="4B9C40C5" w:rsidR="002D67AD" w:rsidRPr="00077CF8" w:rsidRDefault="002D67AD" w:rsidP="00077CF8">
      <w:pPr>
        <w:pStyle w:val="a9"/>
        <w:numPr>
          <w:ilvl w:val="0"/>
          <w:numId w:val="23"/>
        </w:numPr>
        <w:spacing w:after="0" w:line="360" w:lineRule="auto"/>
        <w:jc w:val="both"/>
        <w:rPr>
          <w:rFonts w:ascii="Times New Roman" w:eastAsia="Times New Roman" w:hAnsi="Times New Roman" w:cs="Times New Roman"/>
          <w:sz w:val="28"/>
          <w:szCs w:val="24"/>
          <w:lang w:eastAsia="ru-RU"/>
        </w:rPr>
      </w:pPr>
      <w:r w:rsidRPr="00077CF8">
        <w:rPr>
          <w:rFonts w:ascii="Times New Roman" w:eastAsia="Times New Roman" w:hAnsi="Times New Roman" w:cs="Times New Roman"/>
          <w:sz w:val="28"/>
          <w:szCs w:val="24"/>
          <w:lang w:eastAsia="ru-RU"/>
        </w:rPr>
        <w:t>«EXPORT_RESULTS.txt» для оценки качества модели на данных объёма экспорта разных стран;</w:t>
      </w:r>
    </w:p>
    <w:p w14:paraId="4C1465FE" w14:textId="7E470E51" w:rsidR="002D67AD" w:rsidRDefault="002D67AD" w:rsidP="002D67AD">
      <w:pPr>
        <w:pStyle w:val="a9"/>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IMPORT</w:t>
      </w:r>
      <w:r w:rsidRPr="002D67AD">
        <w:rPr>
          <w:rFonts w:ascii="Times New Roman" w:eastAsia="Times New Roman" w:hAnsi="Times New Roman" w:cs="Times New Roman"/>
          <w:sz w:val="28"/>
          <w:szCs w:val="24"/>
          <w:lang w:eastAsia="ru-RU"/>
        </w:rPr>
        <w:t>_RESULTS.txt</w:t>
      </w:r>
      <w:r>
        <w:rPr>
          <w:rFonts w:ascii="Times New Roman" w:eastAsia="Times New Roman" w:hAnsi="Times New Roman" w:cs="Times New Roman"/>
          <w:sz w:val="28"/>
          <w:szCs w:val="24"/>
          <w:lang w:eastAsia="ru-RU"/>
        </w:rPr>
        <w:t>» для оценки качества модели на данных объёма импорта разных стран.</w:t>
      </w:r>
    </w:p>
    <w:moveToRangeEnd w:id="168"/>
    <w:p w14:paraId="0E5259DE" w14:textId="77777777" w:rsidR="00077CF8" w:rsidRPr="00077CF8" w:rsidRDefault="00077CF8" w:rsidP="00077CF8">
      <w:pPr>
        <w:spacing w:after="0" w:line="360" w:lineRule="auto"/>
        <w:ind w:firstLine="709"/>
        <w:jc w:val="both"/>
        <w:rPr>
          <w:rFonts w:ascii="Times New Roman" w:eastAsia="Times New Roman" w:hAnsi="Times New Roman" w:cs="Times New Roman"/>
          <w:color w:val="000000"/>
          <w:sz w:val="28"/>
          <w:szCs w:val="28"/>
          <w:lang w:eastAsia="ru-RU"/>
        </w:rPr>
      </w:pPr>
      <w:r w:rsidRPr="00077CF8">
        <w:rPr>
          <w:rFonts w:ascii="Times New Roman" w:eastAsia="Times New Roman" w:hAnsi="Times New Roman" w:cs="Times New Roman"/>
          <w:sz w:val="28"/>
          <w:szCs w:val="24"/>
          <w:lang w:eastAsia="ru-RU"/>
        </w:rPr>
        <w:t>Эти текстовые файлы включают в себя три</w:t>
      </w:r>
      <w:r w:rsidRPr="00077CF8">
        <w:rPr>
          <w:rFonts w:ascii="Times New Roman" w:eastAsia="Times New Roman" w:hAnsi="Times New Roman" w:cs="Times New Roman"/>
          <w:color w:val="000000"/>
          <w:sz w:val="28"/>
          <w:szCs w:val="28"/>
          <w:lang w:eastAsia="ru-RU"/>
        </w:rPr>
        <w:t xml:space="preserve"> оценки модели: значение функции потерь (loss), точности (accuracy) и средней абсолютной ошибки (MAE).</w:t>
      </w:r>
    </w:p>
    <w:p w14:paraId="3668C572" w14:textId="6BF6E643" w:rsidR="00DB41F5" w:rsidRPr="00985C3C" w:rsidDel="00DB41F5" w:rsidRDefault="00DB41F5">
      <w:pPr>
        <w:spacing w:after="0" w:line="360" w:lineRule="auto"/>
        <w:jc w:val="both"/>
        <w:rPr>
          <w:del w:id="176" w:author="Учетная запись Майкрософт" w:date="2020-12-16T10:20:00Z"/>
          <w:rFonts w:ascii="Times New Roman" w:eastAsiaTheme="minorEastAsia" w:hAnsi="Times New Roman" w:cs="Times New Roman"/>
          <w:sz w:val="28"/>
          <w:szCs w:val="28"/>
        </w:rPr>
        <w:pPrChange w:id="177" w:author="Учетная запись Майкрософт" w:date="2020-12-16T10:20:00Z">
          <w:pPr>
            <w:spacing w:after="0" w:line="360" w:lineRule="auto"/>
            <w:ind w:firstLine="709"/>
            <w:jc w:val="both"/>
          </w:pPr>
        </w:pPrChange>
      </w:pPr>
    </w:p>
    <w:p w14:paraId="1303C39B" w14:textId="6E17C00C" w:rsidR="00F7189D" w:rsidRPr="009B5151" w:rsidRDefault="00F7189D" w:rsidP="00F7189D">
      <w:pPr>
        <w:spacing w:after="0" w:line="360" w:lineRule="auto"/>
        <w:ind w:firstLine="709"/>
        <w:rPr>
          <w:rFonts w:ascii="Times New Roman" w:eastAsiaTheme="minorEastAsia" w:hAnsi="Times New Roman" w:cs="Times New Roman"/>
          <w:b/>
          <w:sz w:val="28"/>
          <w:szCs w:val="28"/>
        </w:rPr>
      </w:pPr>
      <w:commentRangeStart w:id="178"/>
      <w:r w:rsidRPr="009B5151">
        <w:rPr>
          <w:rFonts w:ascii="Times New Roman" w:eastAsiaTheme="minorEastAsia" w:hAnsi="Times New Roman" w:cs="Times New Roman"/>
          <w:b/>
          <w:sz w:val="28"/>
          <w:szCs w:val="28"/>
        </w:rPr>
        <w:t xml:space="preserve">3.2 </w:t>
      </w:r>
      <w:del w:id="179" w:author="Учетная запись Майкрософт" w:date="2020-12-16T10:15:00Z">
        <w:r w:rsidRPr="009B5151" w:rsidDel="00062540">
          <w:rPr>
            <w:rFonts w:ascii="Times New Roman" w:eastAsiaTheme="minorEastAsia" w:hAnsi="Times New Roman" w:cs="Times New Roman"/>
            <w:b/>
            <w:sz w:val="28"/>
            <w:szCs w:val="28"/>
          </w:rPr>
          <w:delText>Описание работы программы</w:delText>
        </w:r>
        <w:commentRangeEnd w:id="178"/>
        <w:r w:rsidR="00B62505" w:rsidDel="00062540">
          <w:rPr>
            <w:rStyle w:val="af0"/>
          </w:rPr>
          <w:commentReference w:id="178"/>
        </w:r>
      </w:del>
      <w:ins w:id="180" w:author="Учетная запись Майкрософт" w:date="2020-12-16T10:15:00Z">
        <w:r w:rsidR="00062540">
          <w:rPr>
            <w:rFonts w:ascii="Times New Roman" w:eastAsiaTheme="minorEastAsia" w:hAnsi="Times New Roman" w:cs="Times New Roman"/>
            <w:b/>
            <w:sz w:val="28"/>
            <w:szCs w:val="28"/>
          </w:rPr>
          <w:t>Структура данных</w:t>
        </w:r>
      </w:ins>
    </w:p>
    <w:p w14:paraId="1273D00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0000514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из  файла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73B7F4B"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308F19F2"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14:paraId="7675B2AE" w14:textId="7624E905" w:rsidR="00077CF8" w:rsidRPr="00077CF8" w:rsidRDefault="00077CF8" w:rsidP="00077CF8">
      <w:pPr>
        <w:spacing w:after="0" w:line="360" w:lineRule="auto"/>
        <w:ind w:firstLine="72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выполнения нормализации полученных данных использовали</w:t>
      </w:r>
      <w:r w:rsidRPr="00715DD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StandartScaler</w:t>
      </w:r>
      <w:r>
        <w:rPr>
          <w:rFonts w:ascii="Times New Roman" w:eastAsia="Times New Roman" w:hAnsi="Times New Roman" w:cs="Times New Roman"/>
          <w:color w:val="000000"/>
          <w:sz w:val="28"/>
          <w:szCs w:val="28"/>
          <w:lang w:eastAsia="ru-RU"/>
        </w:rPr>
        <w:t>.</w:t>
      </w:r>
      <w:r w:rsidRPr="003A14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Далее происходит формирование тренировочной </w:t>
      </w:r>
      <w:r>
        <w:rPr>
          <w:rFonts w:ascii="Times New Roman" w:eastAsia="Times New Roman" w:hAnsi="Times New Roman" w:cs="Times New Roman"/>
          <w:color w:val="000000"/>
          <w:sz w:val="28"/>
          <w:szCs w:val="28"/>
          <w:lang w:val="en-US" w:eastAsia="ru-RU"/>
        </w:rPr>
        <w:t>train</w:t>
      </w:r>
      <w:r w:rsidRPr="00FA5D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тестовой </w:t>
      </w:r>
      <w:r>
        <w:rPr>
          <w:rFonts w:ascii="Times New Roman" w:eastAsia="Times New Roman" w:hAnsi="Times New Roman" w:cs="Times New Roman"/>
          <w:color w:val="000000"/>
          <w:sz w:val="28"/>
          <w:szCs w:val="28"/>
          <w:lang w:val="en-US" w:eastAsia="ru-RU"/>
        </w:rPr>
        <w:t>test</w:t>
      </w:r>
      <w:r w:rsidRPr="00FA5D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выборок.</w:t>
      </w:r>
    </w:p>
    <w:p w14:paraId="7CE314EE" w14:textId="4059A8EB"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sidR="00C329AD">
        <w:rPr>
          <w:rFonts w:ascii="Times New Roman" w:eastAsia="Times New Roman" w:hAnsi="Times New Roman" w:cs="Times New Roman"/>
          <w:color w:val="000000"/>
          <w:sz w:val="28"/>
          <w:szCs w:val="28"/>
          <w:lang w:eastAsia="ru-RU"/>
        </w:rPr>
        <w:t>большие вектора с длиной равной</w:t>
      </w:r>
    </w:p>
    <w:p w14:paraId="2EA6DB42" w14:textId="77777777" w:rsidR="00F7189D" w:rsidRPr="009B5151" w:rsidRDefault="008C33E9" w:rsidP="00F7189D">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F7189D" w:rsidRPr="009B5151">
        <w:rPr>
          <w:rFonts w:ascii="Times New Roman" w:eastAsia="Times New Roman" w:hAnsi="Times New Roman" w:cs="Times New Roman"/>
          <w:color w:val="000000"/>
          <w:sz w:val="28"/>
          <w:szCs w:val="28"/>
          <w:lang w:eastAsia="ru-RU"/>
        </w:rPr>
        <w:t xml:space="preserve"> ,</w:t>
      </w:r>
    </w:p>
    <w:p w14:paraId="523642ED" w14:textId="77777777" w:rsidR="00F7189D" w:rsidRPr="009B5151" w:rsidRDefault="00F7189D" w:rsidP="00F7189D">
      <w:pPr>
        <w:spacing w:after="0" w:line="360" w:lineRule="auto"/>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lastRenderedPageBreak/>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06B250AC"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Каждый вектор был разбит на два фрагмента, 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датасет для обучения предсказательной модели.</w:t>
      </w:r>
    </w:p>
    <w:p w14:paraId="501F8A15" w14:textId="78176E19" w:rsidR="00077CF8" w:rsidRPr="00077CF8" w:rsidRDefault="00077CF8" w:rsidP="00077CF8">
      <w:pPr>
        <w:spacing w:after="0" w:line="360" w:lineRule="auto"/>
        <w:ind w:firstLine="720"/>
        <w:jc w:val="both"/>
        <w:rPr>
          <w:rFonts w:ascii="Times New Roman" w:eastAsia="Times New Roman" w:hAnsi="Times New Roman" w:cs="Times New Roman"/>
          <w:sz w:val="24"/>
          <w:szCs w:val="24"/>
          <w:lang w:eastAsia="ru-RU"/>
        </w:rPr>
      </w:pPr>
      <w:r w:rsidRPr="0043679F">
        <w:rPr>
          <w:rFonts w:ascii="Times New Roman" w:eastAsia="Times New Roman" w:hAnsi="Times New Roman" w:cs="Times New Roman"/>
          <w:color w:val="000000"/>
          <w:sz w:val="28"/>
          <w:szCs w:val="28"/>
          <w:lang w:eastAsia="ru-RU"/>
        </w:rPr>
        <w:t>Для будущей проверки качества модели из сформированного датасета была выделена тестовая выборка</w:t>
      </w:r>
      <w:r>
        <w:rPr>
          <w:rFonts w:ascii="Times New Roman" w:eastAsia="Times New Roman" w:hAnsi="Times New Roman" w:cs="Times New Roman"/>
          <w:color w:val="000000"/>
          <w:sz w:val="28"/>
          <w:szCs w:val="28"/>
          <w:lang w:eastAsia="ru-RU"/>
        </w:rPr>
        <w:t>, в</w:t>
      </w:r>
      <w:r w:rsidRPr="0043679F">
        <w:rPr>
          <w:rFonts w:ascii="Times New Roman" w:eastAsia="Times New Roman" w:hAnsi="Times New Roman" w:cs="Times New Roman"/>
          <w:color w:val="000000"/>
          <w:sz w:val="28"/>
          <w:szCs w:val="28"/>
          <w:lang w:eastAsia="ru-RU"/>
        </w:rPr>
        <w:t xml:space="preserve"> не</w:t>
      </w:r>
      <w:r>
        <w:rPr>
          <w:rFonts w:ascii="Times New Roman" w:eastAsia="Times New Roman" w:hAnsi="Times New Roman" w:cs="Times New Roman"/>
          <w:color w:val="000000"/>
          <w:sz w:val="28"/>
          <w:szCs w:val="28"/>
          <w:lang w:eastAsia="ru-RU"/>
        </w:rPr>
        <w:t>ё</w:t>
      </w:r>
      <w:r w:rsidRPr="0043679F">
        <w:rPr>
          <w:rFonts w:ascii="Times New Roman" w:eastAsia="Times New Roman" w:hAnsi="Times New Roman" w:cs="Times New Roman"/>
          <w:color w:val="000000"/>
          <w:sz w:val="28"/>
          <w:szCs w:val="28"/>
          <w:lang w:eastAsia="ru-RU"/>
        </w:rPr>
        <w:t xml:space="preserve"> были взяты 100 последних точек временного ряда. Вся остальная часть выборки была использована в качестве тренировочной.</w:t>
      </w:r>
    </w:p>
    <w:p w14:paraId="01CD9068" w14:textId="78E56C38" w:rsidR="00F7189D" w:rsidRPr="00C77568" w:rsidRDefault="00062540" w:rsidP="00F7189D">
      <w:pPr>
        <w:spacing w:after="0" w:line="360" w:lineRule="auto"/>
        <w:ind w:firstLine="720"/>
        <w:jc w:val="both"/>
        <w:rPr>
          <w:rFonts w:ascii="Times New Roman" w:eastAsia="Times New Roman" w:hAnsi="Times New Roman" w:cs="Times New Roman"/>
          <w:b/>
          <w:sz w:val="24"/>
          <w:szCs w:val="24"/>
          <w:lang w:eastAsia="ru-RU"/>
        </w:rPr>
      </w:pPr>
      <w:ins w:id="181" w:author="Учетная запись Майкрософт" w:date="2020-12-16T10:15:00Z">
        <w:r>
          <w:rPr>
            <w:rFonts w:ascii="Times New Roman" w:eastAsia="Times New Roman" w:hAnsi="Times New Roman" w:cs="Times New Roman"/>
            <w:b/>
            <w:color w:val="000000"/>
            <w:sz w:val="28"/>
            <w:szCs w:val="28"/>
            <w:lang w:eastAsia="ru-RU"/>
          </w:rPr>
          <w:t>3.3 Описание модели</w:t>
        </w:r>
      </w:ins>
      <w:commentRangeStart w:id="182"/>
      <w:del w:id="183" w:author="Учетная запись Майкрософт" w:date="2020-12-16T10:15:00Z">
        <w:r w:rsidR="00F7189D" w:rsidRPr="00C77568" w:rsidDel="00062540">
          <w:rPr>
            <w:rFonts w:ascii="Times New Roman" w:eastAsia="Times New Roman" w:hAnsi="Times New Roman" w:cs="Times New Roman"/>
            <w:b/>
            <w:color w:val="000000"/>
            <w:sz w:val="28"/>
            <w:szCs w:val="28"/>
            <w:lang w:eastAsia="ru-RU"/>
          </w:rPr>
          <w:delText>Архитектура модели</w:delText>
        </w:r>
        <w:commentRangeEnd w:id="182"/>
        <w:r w:rsidR="00EC3282" w:rsidDel="00062540">
          <w:rPr>
            <w:rStyle w:val="af0"/>
          </w:rPr>
          <w:commentReference w:id="182"/>
        </w:r>
      </w:del>
    </w:p>
    <w:p w14:paraId="4629A8EB" w14:textId="44B6299E" w:rsidR="00F7189D" w:rsidRPr="00985C3C" w:rsidRDefault="00F7189D" w:rsidP="00F7189D">
      <w:pPr>
        <w:spacing w:after="0" w:line="360" w:lineRule="auto"/>
        <w:ind w:firstLine="709"/>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914E7B">
        <w:rPr>
          <w:rFonts w:ascii="Times New Roman" w:eastAsiaTheme="minorEastAsia" w:hAnsi="Times New Roman" w:cs="Times New Roman"/>
          <w:sz w:val="28"/>
          <w:szCs w:val="28"/>
        </w:rPr>
        <w:t xml:space="preserve">сети представлена на рисунке </w:t>
      </w:r>
      <w:r w:rsidR="0075375E">
        <w:rPr>
          <w:rFonts w:ascii="Times New Roman" w:eastAsiaTheme="minorEastAsia" w:hAnsi="Times New Roman" w:cs="Times New Roman"/>
          <w:sz w:val="28"/>
          <w:szCs w:val="28"/>
        </w:rPr>
        <w:t>13</w:t>
      </w:r>
      <w:r w:rsidR="00914E7B">
        <w:rPr>
          <w:rFonts w:ascii="Times New Roman" w:eastAsiaTheme="minorEastAsia" w:hAnsi="Times New Roman" w:cs="Times New Roman"/>
          <w:sz w:val="28"/>
          <w:szCs w:val="28"/>
        </w:rPr>
        <w:t>.</w:t>
      </w:r>
    </w:p>
    <w:p w14:paraId="48A518F6" w14:textId="3CB3BA39" w:rsidR="00914E7B" w:rsidRDefault="00914E7B" w:rsidP="00F7189D">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commentRangeStart w:id="184"/>
      <w:r>
        <w:rPr>
          <w:noProof/>
          <w:color w:val="000000"/>
          <w:sz w:val="28"/>
          <w:szCs w:val="28"/>
          <w:bdr w:val="none" w:sz="0" w:space="0" w:color="auto" w:frame="1"/>
          <w:lang w:eastAsia="ru-RU"/>
        </w:rPr>
        <w:drawing>
          <wp:inline distT="0" distB="0" distL="0" distR="0" wp14:anchorId="3823BD04" wp14:editId="37CC5145">
            <wp:extent cx="3163836" cy="4040372"/>
            <wp:effectExtent l="0" t="0" r="0" b="0"/>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8146" cy="4045876"/>
                    </a:xfrm>
                    <a:prstGeom prst="rect">
                      <a:avLst/>
                    </a:prstGeom>
                    <a:noFill/>
                    <a:ln>
                      <a:noFill/>
                    </a:ln>
                  </pic:spPr>
                </pic:pic>
              </a:graphicData>
            </a:graphic>
          </wp:inline>
        </w:drawing>
      </w:r>
      <w:commentRangeEnd w:id="184"/>
      <w:r w:rsidR="00B62505">
        <w:rPr>
          <w:rStyle w:val="af0"/>
        </w:rPr>
        <w:commentReference w:id="184"/>
      </w:r>
    </w:p>
    <w:p w14:paraId="2010A49C" w14:textId="724E494F" w:rsidR="00F7189D" w:rsidRPr="00324620" w:rsidRDefault="00F7189D" w:rsidP="00F7189D">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w:t>
      </w:r>
      <w:r w:rsidR="0075375E">
        <w:rPr>
          <w:rFonts w:ascii="Times New Roman" w:eastAsiaTheme="minorEastAsia" w:hAnsi="Times New Roman" w:cs="Times New Roman"/>
          <w:sz w:val="24"/>
          <w:szCs w:val="28"/>
        </w:rPr>
        <w:t>13</w:t>
      </w:r>
      <w:r w:rsidRPr="00E12B81">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 xml:space="preserve"> Архитектура нейронной сети</w:t>
      </w:r>
    </w:p>
    <w:p w14:paraId="3987CA64" w14:textId="76CEC374" w:rsidR="00F7189D" w:rsidRDefault="00F7189D" w:rsidP="00F7189D">
      <w:pPr>
        <w:pStyle w:val="a7"/>
        <w:spacing w:before="0" w:beforeAutospacing="0" w:after="0" w:afterAutospacing="0" w:line="360" w:lineRule="auto"/>
        <w:ind w:firstLine="709"/>
        <w:jc w:val="both"/>
        <w:rPr>
          <w:rFonts w:eastAsiaTheme="minorEastAsia"/>
          <w:sz w:val="28"/>
          <w:szCs w:val="28"/>
        </w:rPr>
      </w:pPr>
      <w:r>
        <w:rPr>
          <w:color w:val="000000"/>
          <w:sz w:val="28"/>
          <w:szCs w:val="28"/>
        </w:rPr>
        <w:lastRenderedPageBreak/>
        <w:t>В качестве основного слоя был добавлен блок из 64 ячеек с архитектурой LSTM. Слой Drop</w:t>
      </w:r>
      <w:r w:rsidR="007B1F59">
        <w:rPr>
          <w:color w:val="000000"/>
          <w:sz w:val="28"/>
          <w:szCs w:val="28"/>
          <w:lang w:val="en-US"/>
        </w:rPr>
        <w:t>o</w:t>
      </w:r>
      <w:r>
        <w:rPr>
          <w:color w:val="000000"/>
          <w:sz w:val="28"/>
          <w:szCs w:val="28"/>
        </w:rPr>
        <w:t xml:space="preserve">ut был добавлен для регуляризации (с долей обнуляемых весов </w:t>
      </w:r>
      <m:oMath>
        <m:r>
          <w:rPr>
            <w:rFonts w:ascii="Cambria Math" w:hAnsi="Cambria Math"/>
            <w:color w:val="000000"/>
            <w:sz w:val="28"/>
            <w:szCs w:val="28"/>
          </w:rPr>
          <m:t>0,3</m:t>
        </m:r>
      </m:oMath>
      <w:r>
        <w:rPr>
          <w:color w:val="000000"/>
          <w:sz w:val="28"/>
          <w:szCs w:val="28"/>
        </w:rPr>
        <w:t>).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Dense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296C3060" w14:textId="77777777" w:rsidR="00F7189D" w:rsidRDefault="00F7189D" w:rsidP="00F7189D">
      <w:pPr>
        <w:spacing w:after="0" w:line="360" w:lineRule="auto"/>
        <w:ind w:firstLine="709"/>
        <w:jc w:val="both"/>
        <w:rPr>
          <w:ins w:id="185" w:author="Учетная запись Майкрософт" w:date="2020-12-16T10:24:00Z"/>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 xml:space="preserve">В качестве функции активации был использован гиперболический тангенс (tanh).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сигмоида. </w:t>
      </w:r>
    </w:p>
    <w:p w14:paraId="6A1D9BE6" w14:textId="77777777" w:rsidR="00DB41F5" w:rsidRPr="00F469EF" w:rsidRDefault="00DB41F5" w:rsidP="00DB41F5">
      <w:pPr>
        <w:spacing w:after="0" w:line="360" w:lineRule="auto"/>
        <w:ind w:firstLine="709"/>
        <w:jc w:val="both"/>
        <w:rPr>
          <w:rFonts w:ascii="Times New Roman" w:eastAsiaTheme="minorEastAsia" w:hAnsi="Times New Roman" w:cs="Times New Roman"/>
          <w:sz w:val="28"/>
          <w:szCs w:val="28"/>
        </w:rPr>
      </w:pPr>
      <w:moveToRangeStart w:id="186" w:author="Учетная запись Майкрософт" w:date="2020-12-16T10:24:00Z" w:name="move59006674"/>
      <w:commentRangeStart w:id="187"/>
      <w:moveTo w:id="188" w:author="Учетная запись Майкрософт" w:date="2020-12-16T10:24:00Z">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w:t>
        </w:r>
        <w:r>
          <w:rPr>
            <w:rFonts w:ascii="Times New Roman" w:eastAsiaTheme="minorEastAsia" w:hAnsi="Times New Roman" w:cs="Times New Roman"/>
            <w:sz w:val="28"/>
            <w:szCs w:val="28"/>
          </w:rPr>
          <w:t>и</w:t>
        </w:r>
        <w:r w:rsidRPr="00F469EF">
          <w:rPr>
            <w:rFonts w:ascii="Times New Roman" w:eastAsiaTheme="minorEastAsia" w:hAnsi="Times New Roman" w:cs="Times New Roman"/>
            <w:sz w:val="28"/>
            <w:szCs w:val="28"/>
          </w:rPr>
          <w:t xml:space="preserve"> многих задач нейросетевыми методами может возникнуть проблема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moveTo>
    </w:p>
    <w:p w14:paraId="0CF2C39D" w14:textId="77777777" w:rsidR="00DB41F5" w:rsidRPr="00985C3C" w:rsidRDefault="00DB41F5" w:rsidP="00DB41F5">
      <w:pPr>
        <w:spacing w:after="0" w:line="360" w:lineRule="auto"/>
        <w:ind w:firstLine="709"/>
        <w:jc w:val="both"/>
        <w:rPr>
          <w:rFonts w:ascii="Times New Roman" w:eastAsiaTheme="minorEastAsia" w:hAnsi="Times New Roman" w:cs="Times New Roman"/>
          <w:sz w:val="28"/>
          <w:szCs w:val="28"/>
        </w:rPr>
      </w:pPr>
      <w:moveTo w:id="189" w:author="Учетная запись Майкрософт" w:date="2020-12-16T10:24:00Z">
        <w:r>
          <w:rPr>
            <w:rFonts w:ascii="Times New Roman" w:eastAsiaTheme="minorEastAsia" w:hAnsi="Times New Roman" w:cs="Times New Roman"/>
            <w:sz w:val="28"/>
            <w:szCs w:val="28"/>
          </w:rPr>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moveTo>
    </w:p>
    <w:p w14:paraId="58471794" w14:textId="77777777" w:rsidR="00DB41F5" w:rsidDel="00DB41F5" w:rsidRDefault="00DB41F5" w:rsidP="00DB41F5">
      <w:pPr>
        <w:spacing w:after="0" w:line="360" w:lineRule="auto"/>
        <w:ind w:firstLine="709"/>
        <w:jc w:val="both"/>
        <w:rPr>
          <w:del w:id="190" w:author="Учетная запись Майкрософт" w:date="2020-12-16T10:24:00Z"/>
          <w:rFonts w:ascii="Times New Roman" w:eastAsiaTheme="minorEastAsia" w:hAnsi="Times New Roman" w:cs="Times New Roman"/>
          <w:sz w:val="28"/>
          <w:szCs w:val="28"/>
        </w:rPr>
      </w:pPr>
      <w:moveTo w:id="191" w:author="Учетная запись Майкрософт" w:date="2020-12-16T10:24:00Z">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commentRangeEnd w:id="187"/>
        <w:r>
          <w:rPr>
            <w:rStyle w:val="af0"/>
          </w:rPr>
          <w:commentReference w:id="187"/>
        </w:r>
      </w:moveTo>
    </w:p>
    <w:moveToRangeEnd w:id="186"/>
    <w:p w14:paraId="169B97DC" w14:textId="77777777" w:rsidR="00DB41F5" w:rsidRPr="001737F1" w:rsidRDefault="00DB41F5" w:rsidP="00DB41F5">
      <w:pPr>
        <w:spacing w:after="0" w:line="360" w:lineRule="auto"/>
        <w:ind w:firstLine="709"/>
        <w:jc w:val="both"/>
        <w:rPr>
          <w:rFonts w:ascii="Times New Roman" w:eastAsiaTheme="minorEastAsia" w:hAnsi="Times New Roman" w:cs="Times New Roman"/>
          <w:sz w:val="28"/>
          <w:szCs w:val="28"/>
        </w:rPr>
      </w:pPr>
    </w:p>
    <w:p w14:paraId="14758D38" w14:textId="0F68E6F0" w:rsidR="00062540" w:rsidRPr="00062540" w:rsidRDefault="00F7189D">
      <w:pPr>
        <w:spacing w:after="0" w:line="360" w:lineRule="auto"/>
        <w:ind w:firstLine="720"/>
        <w:jc w:val="both"/>
        <w:rPr>
          <w:ins w:id="192" w:author="Учетная запись Майкрософт" w:date="2020-12-16T10:16:00Z"/>
          <w:rFonts w:ascii="Times New Roman" w:eastAsia="Times New Roman" w:hAnsi="Times New Roman" w:cs="Times New Roman"/>
          <w:b/>
          <w:sz w:val="24"/>
          <w:szCs w:val="24"/>
          <w:lang w:eastAsia="ru-RU"/>
          <w:rPrChange w:id="193" w:author="Учетная запись Майкрософт" w:date="2020-12-16T10:16:00Z">
            <w:rPr>
              <w:ins w:id="194" w:author="Учетная запись Майкрософт" w:date="2020-12-16T10:16:00Z"/>
              <w:rFonts w:ascii="Times New Roman" w:eastAsia="Times New Roman" w:hAnsi="Times New Roman" w:cs="Times New Roman"/>
              <w:color w:val="000000"/>
              <w:sz w:val="28"/>
              <w:szCs w:val="28"/>
              <w:lang w:eastAsia="ru-RU"/>
            </w:rPr>
          </w:rPrChange>
        </w:rPr>
        <w:pPrChange w:id="195" w:author="Учетная запись Майкрософт" w:date="2020-12-16T10:16:00Z">
          <w:pPr>
            <w:spacing w:after="0" w:line="360" w:lineRule="auto"/>
            <w:jc w:val="both"/>
          </w:pPr>
        </w:pPrChange>
      </w:pPr>
      <w:del w:id="196" w:author="Учетная запись Майкрософт" w:date="2020-12-16T10:16:00Z">
        <w:r w:rsidRPr="001737F1" w:rsidDel="00062540">
          <w:rPr>
            <w:rFonts w:ascii="Times New Roman" w:eastAsia="Times New Roman" w:hAnsi="Times New Roman" w:cs="Times New Roman"/>
            <w:color w:val="000000"/>
            <w:sz w:val="28"/>
            <w:szCs w:val="28"/>
            <w:lang w:eastAsia="ru-RU"/>
          </w:rPr>
          <w:tab/>
        </w:r>
      </w:del>
      <w:ins w:id="197" w:author="Учетная запись Майкрософт" w:date="2020-12-16T10:16:00Z">
        <w:r w:rsidR="00062540">
          <w:rPr>
            <w:rFonts w:ascii="Times New Roman" w:eastAsia="Times New Roman" w:hAnsi="Times New Roman" w:cs="Times New Roman"/>
            <w:b/>
            <w:color w:val="000000"/>
            <w:sz w:val="28"/>
            <w:szCs w:val="28"/>
            <w:lang w:eastAsia="ru-RU"/>
          </w:rPr>
          <w:t>3.4 Обучение модели</w:t>
        </w:r>
      </w:ins>
    </w:p>
    <w:p w14:paraId="4860FEBD" w14:textId="77777777" w:rsidR="00E827EB" w:rsidRDefault="00E827EB" w:rsidP="00E827EB">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Этот</w:t>
      </w:r>
      <w:r w:rsidRPr="00F469EF">
        <w:rPr>
          <w:rFonts w:ascii="Times New Roman" w:eastAsiaTheme="minorEastAsia" w:hAnsi="Times New Roman" w:cs="Times New Roman"/>
          <w:sz w:val="28"/>
          <w:szCs w:val="28"/>
        </w:rPr>
        <w:t xml:space="preserve">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насколько  он способствует общей ошибке. При </w:t>
      </w:r>
      <w:r w:rsidRPr="00F469EF">
        <w:rPr>
          <w:rFonts w:ascii="Times New Roman" w:eastAsiaTheme="minorEastAsia" w:hAnsi="Times New Roman" w:cs="Times New Roman"/>
          <w:sz w:val="28"/>
          <w:szCs w:val="28"/>
        </w:rPr>
        <w:lastRenderedPageBreak/>
        <w:t>итеративном уменьшении ошибки каждого веса получится ряд весов, которые дают хорошие прогнозы.</w:t>
      </w:r>
    </w:p>
    <w:p w14:paraId="4C1965C3" w14:textId="77777777" w:rsidR="00E827EB" w:rsidRDefault="00E827EB" w:rsidP="00E827EB">
      <w:pPr>
        <w:spacing w:after="0" w:line="360" w:lineRule="auto"/>
        <w:ind w:firstLine="709"/>
        <w:jc w:val="both"/>
        <w:rPr>
          <w:ins w:id="198" w:author="Учетная запись Майкрософт" w:date="2020-12-16T10:20:00Z"/>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Pr="002E69B2">
        <w:rPr>
          <w:rFonts w:ascii="Times New Roman" w:eastAsiaTheme="minorEastAsia" w:hAnsi="Times New Roman" w:cs="Times New Roman"/>
          <w:sz w:val="28"/>
          <w:szCs w:val="28"/>
          <w:rPrChange w:id="199" w:author="Иван Слеповичев" w:date="2020-12-15T14:56:00Z">
            <w:rPr>
              <w:rFonts w:ascii="Times New Roman" w:eastAsiaTheme="minorEastAsia" w:hAnsi="Times New Roman" w:cs="Times New Roman"/>
              <w:sz w:val="28"/>
              <w:szCs w:val="28"/>
              <w:lang w:val="en-US"/>
            </w:rPr>
          </w:rPrChange>
        </w:rPr>
        <w:t>15</w:t>
      </w:r>
      <w:r w:rsidRPr="00985C3C">
        <w:rPr>
          <w:rFonts w:ascii="Times New Roman" w:eastAsiaTheme="minorEastAsia" w:hAnsi="Times New Roman" w:cs="Times New Roman"/>
          <w:sz w:val="28"/>
          <w:szCs w:val="28"/>
        </w:rPr>
        <w:t>]</w:t>
      </w:r>
    </w:p>
    <w:p w14:paraId="5A6D82F0" w14:textId="77777777" w:rsidR="00077CF8" w:rsidRDefault="00F7189D" w:rsidP="00355ECA">
      <w:pPr>
        <w:spacing w:after="0" w:line="360" w:lineRule="auto"/>
        <w:ind w:firstLine="709"/>
        <w:jc w:val="both"/>
        <w:rPr>
          <w:rFonts w:ascii="Times New Roman" w:eastAsia="Times New Roman" w:hAnsi="Times New Roman" w:cs="Times New Roman"/>
          <w:color w:val="000000"/>
          <w:sz w:val="28"/>
          <w:szCs w:val="28"/>
          <w:lang w:eastAsia="ru-RU"/>
        </w:rPr>
      </w:pPr>
      <w:commentRangeStart w:id="200"/>
      <w:r w:rsidRPr="001737F1">
        <w:rPr>
          <w:rFonts w:ascii="Times New Roman" w:eastAsia="Times New Roman" w:hAnsi="Times New Roman" w:cs="Times New Roman"/>
          <w:color w:val="000000"/>
          <w:sz w:val="28"/>
          <w:szCs w:val="28"/>
          <w:lang w:eastAsia="ru-RU"/>
        </w:rPr>
        <w:t>Для поиска весов был применен оптимизационный алгоритм A</w:t>
      </w:r>
      <w:r w:rsidR="007B1F59">
        <w:rPr>
          <w:rFonts w:ascii="Times New Roman" w:eastAsia="Times New Roman" w:hAnsi="Times New Roman" w:cs="Times New Roman"/>
          <w:color w:val="000000"/>
          <w:sz w:val="28"/>
          <w:szCs w:val="28"/>
          <w:lang w:eastAsia="ru-RU"/>
        </w:rPr>
        <w:t xml:space="preserve">daptive </w:t>
      </w:r>
      <w:commentRangeEnd w:id="200"/>
      <w:r w:rsidR="00EC3282">
        <w:rPr>
          <w:rStyle w:val="af0"/>
        </w:rPr>
        <w:commentReference w:id="200"/>
      </w:r>
      <w:r w:rsidR="007B1F59">
        <w:rPr>
          <w:rFonts w:ascii="Times New Roman" w:eastAsia="Times New Roman" w:hAnsi="Times New Roman" w:cs="Times New Roman"/>
          <w:color w:val="000000"/>
          <w:sz w:val="28"/>
          <w:szCs w:val="28"/>
          <w:lang w:eastAsia="ru-RU"/>
        </w:rPr>
        <w:t>moment estimation (Adam</w:t>
      </w:r>
      <w:r w:rsidR="007B1F59" w:rsidRPr="007B1F59">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 xml:space="preserve">, который описан в источнике </w:t>
      </w:r>
      <w:r w:rsidR="00077CF8" w:rsidRPr="00077CF8">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21</w:t>
      </w:r>
      <w:r w:rsidR="00077CF8" w:rsidRPr="00077CF8">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p>
    <w:p w14:paraId="3688A8BE" w14:textId="4945727C" w:rsidR="00F7189D" w:rsidRDefault="00F7189D" w:rsidP="00077CF8">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В качестве метрик оценки модели были использованы значение функции потерь (loss</w:t>
      </w:r>
      <w:r w:rsidR="0078721A" w:rsidRPr="0078721A">
        <w:rPr>
          <w:rFonts w:ascii="Times New Roman" w:eastAsia="Times New Roman" w:hAnsi="Times New Roman" w:cs="Times New Roman"/>
          <w:color w:val="000000"/>
          <w:sz w:val="28"/>
          <w:szCs w:val="28"/>
          <w:lang w:eastAsia="ru-RU"/>
        </w:rPr>
        <w:t>/</w:t>
      </w:r>
      <w:r w:rsidR="00077CF8">
        <w:rPr>
          <w:rFonts w:ascii="Times New Roman" w:eastAsia="Times New Roman" w:hAnsi="Times New Roman" w:cs="Times New Roman"/>
          <w:color w:val="000000"/>
          <w:sz w:val="28"/>
          <w:szCs w:val="28"/>
          <w:lang w:val="en-US" w:eastAsia="ru-RU"/>
        </w:rPr>
        <w:t>MSE</w:t>
      </w:r>
      <w:r w:rsidRPr="001737F1">
        <w:rPr>
          <w:rFonts w:ascii="Times New Roman" w:eastAsia="Times New Roman" w:hAnsi="Times New Roman" w:cs="Times New Roman"/>
          <w:color w:val="000000"/>
          <w:sz w:val="28"/>
          <w:szCs w:val="28"/>
          <w:lang w:eastAsia="ru-RU"/>
        </w:rPr>
        <w:t>), точности (accuracy)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33BE6102" w14:textId="6CB07438" w:rsidR="00F7189D" w:rsidRDefault="00F7189D" w:rsidP="00F7189D">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m:t>MAE=</m:t>
        </m:r>
        <m:f>
          <m:fPr>
            <m:ctrlPr>
              <w:rPr>
                <w:rFonts w:ascii="Cambria Math" w:eastAsia="Times New Roman" w:hAnsi="Cambria Math" w:cs="Times New Roman"/>
                <w:i/>
                <w:iCs/>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val="en-US" w:eastAsia="ru-RU"/>
              </w:rPr>
              <m:t>N</m:t>
            </m:r>
          </m:den>
        </m:f>
        <m:nary>
          <m:naryPr>
            <m:chr m:val="∑"/>
            <m:limLoc m:val="undOvr"/>
            <m:ctrlPr>
              <w:rPr>
                <w:rFonts w:ascii="Cambria Math" w:eastAsia="Times New Roman" w:hAnsi="Cambria Math" w:cs="Times New Roman"/>
                <w:i/>
                <w:iCs/>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val="en-US"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acc>
              <m:accPr>
                <m:ctrlPr>
                  <w:rPr>
                    <w:rFonts w:ascii="Cambria Math" w:eastAsia="Times New Roman" w:hAnsi="Cambria Math" w:cs="Times New Roman"/>
                    <w:i/>
                    <w:iCs/>
                    <w:color w:val="000000"/>
                    <w:sz w:val="28"/>
                    <w:szCs w:val="28"/>
                    <w:lang w:eastAsia="ru-RU"/>
                  </w:rPr>
                </m:ctrlPr>
              </m:acc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e>
            </m:acc>
            <m:r>
              <w:rPr>
                <w:rFonts w:ascii="Cambria Math" w:eastAsia="Times New Roman" w:hAnsi="Cambria Math" w:cs="Times New Roman"/>
                <w:color w:val="000000"/>
                <w:sz w:val="28"/>
                <w:szCs w:val="28"/>
                <w:lang w:eastAsia="ru-RU"/>
              </w:rPr>
              <m:t>|</m:t>
            </m:r>
          </m:e>
        </m:nary>
      </m:oMath>
      <w:r w:rsidRPr="00985C3C">
        <w:rPr>
          <w:rFonts w:ascii="Times New Roman" w:eastAsia="Times New Roman" w:hAnsi="Times New Roman" w:cs="Times New Roman"/>
          <w:color w:val="000000"/>
          <w:sz w:val="28"/>
          <w:szCs w:val="28"/>
          <w:lang w:eastAsia="ru-RU"/>
        </w:rPr>
        <w:t>,</w:t>
      </w:r>
    </w:p>
    <w:p w14:paraId="71840CD5" w14:textId="255EF449" w:rsidR="00077CF8" w:rsidRDefault="00F7189D" w:rsidP="00F7189D">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где</w:t>
      </w:r>
      <w:r w:rsidR="00077CF8">
        <w:rPr>
          <w:rFonts w:ascii="Times New Roman" w:eastAsia="Times New Roman" w:hAnsi="Times New Roman" w:cs="Times New Roman"/>
          <w:color w:val="000000"/>
          <w:sz w:val="28"/>
          <w:szCs w:val="28"/>
          <w:lang w:eastAsia="ru-RU"/>
        </w:rPr>
        <w:t xml:space="preserve"> </w:t>
      </w:r>
      <m:oMath>
        <m:acc>
          <m:accPr>
            <m:ctrlPr>
              <w:rPr>
                <w:rFonts w:ascii="Cambria Math" w:eastAsia="Times New Roman" w:hAnsi="Cambria Math" w:cs="Times New Roman"/>
                <w:i/>
                <w:color w:val="000000"/>
                <w:sz w:val="28"/>
                <w:szCs w:val="28"/>
                <w:lang w:eastAsia="ru-RU"/>
              </w:rPr>
            </m:ctrlPr>
          </m:acc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e>
        </m:acc>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sidR="00077CF8">
        <w:rPr>
          <w:rFonts w:ascii="Times New Roman" w:eastAsia="Times New Roman" w:hAnsi="Times New Roman" w:cs="Times New Roman"/>
          <w:color w:val="000000"/>
          <w:sz w:val="28"/>
          <w:szCs w:val="28"/>
          <w:lang w:eastAsia="ru-RU"/>
        </w:rPr>
        <w:t>фактический ожидаемый</w:t>
      </w:r>
      <w:r>
        <w:rPr>
          <w:rFonts w:ascii="Times New Roman" w:eastAsia="Times New Roman" w:hAnsi="Times New Roman" w:cs="Times New Roman"/>
          <w:color w:val="000000"/>
          <w:sz w:val="28"/>
          <w:szCs w:val="28"/>
          <w:lang w:eastAsia="ru-RU"/>
        </w:rPr>
        <w:t xml:space="preserve"> значение.</w:t>
      </w:r>
      <w:r w:rsidR="00077CF8">
        <w:rPr>
          <w:rFonts w:ascii="Times New Roman" w:eastAsia="Times New Roman" w:hAnsi="Times New Roman" w:cs="Times New Roman"/>
          <w:color w:val="000000"/>
          <w:sz w:val="28"/>
          <w:szCs w:val="28"/>
          <w:lang w:eastAsia="ru-RU"/>
        </w:rPr>
        <w:t xml:space="preserve"> Для вычисления </w:t>
      </w:r>
      <w:r w:rsidR="00077CF8">
        <w:rPr>
          <w:rFonts w:ascii="Times New Roman" w:eastAsia="Times New Roman" w:hAnsi="Times New Roman" w:cs="Times New Roman"/>
          <w:color w:val="000000"/>
          <w:sz w:val="28"/>
          <w:szCs w:val="28"/>
          <w:lang w:val="en-US" w:eastAsia="ru-RU"/>
        </w:rPr>
        <w:t>MSE</w:t>
      </w:r>
      <w:r w:rsidR="00077CF8" w:rsidRPr="00077CF8">
        <w:rPr>
          <w:rFonts w:ascii="Times New Roman" w:eastAsia="Times New Roman" w:hAnsi="Times New Roman" w:cs="Times New Roman"/>
          <w:color w:val="000000"/>
          <w:sz w:val="28"/>
          <w:szCs w:val="28"/>
          <w:lang w:eastAsia="ru-RU"/>
        </w:rPr>
        <w:t xml:space="preserve"> </w:t>
      </w:r>
      <w:r w:rsidR="00077CF8">
        <w:rPr>
          <w:rFonts w:ascii="Times New Roman" w:eastAsia="Times New Roman" w:hAnsi="Times New Roman" w:cs="Times New Roman"/>
          <w:color w:val="000000"/>
          <w:sz w:val="28"/>
          <w:szCs w:val="28"/>
          <w:lang w:eastAsia="ru-RU"/>
        </w:rPr>
        <w:t>потребовалась формула:</w:t>
      </w:r>
    </w:p>
    <w:p w14:paraId="4E0631F1" w14:textId="30CD47C7" w:rsidR="00077CF8" w:rsidRDefault="00077CF8" w:rsidP="00077CF8">
      <w:pPr>
        <w:spacing w:after="0" w:line="360" w:lineRule="auto"/>
        <w:jc w:val="center"/>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m:t>MSE</m:t>
        </m:r>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iCs/>
                <w:color w:val="000000"/>
                <w:sz w:val="28"/>
                <w:szCs w:val="28"/>
                <w:lang w:eastAsia="ru-RU"/>
              </w:rPr>
            </m:ctrlPr>
          </m:fPr>
          <m:num>
            <m:nary>
              <m:naryPr>
                <m:chr m:val="∑"/>
                <m:limLoc m:val="undOvr"/>
                <m:ctrlPr>
                  <w:rPr>
                    <w:rFonts w:ascii="Cambria Math" w:eastAsia="Times New Roman" w:hAnsi="Cambria Math" w:cs="Times New Roman"/>
                    <w:i/>
                    <w:iCs/>
                    <w:color w:val="000000"/>
                    <w:sz w:val="28"/>
                    <w:szCs w:val="28"/>
                    <w:lang w:eastAsia="ru-RU"/>
                  </w:rPr>
                </m:ctrlPr>
              </m:naryPr>
              <m:sub>
                <m:r>
                  <w:rPr>
                    <w:rFonts w:ascii="Cambria Math" w:eastAsia="Times New Roman" w:hAnsi="Cambria Math" w:cs="Times New Roman"/>
                    <w:color w:val="000000"/>
                    <w:sz w:val="28"/>
                    <w:szCs w:val="28"/>
                    <w:lang w:val="en-US" w:eastAsia="ru-RU"/>
                  </w:rPr>
                  <m:t>i</m:t>
                </m:r>
                <m:r>
                  <w:rPr>
                    <w:rFonts w:ascii="Cambria Math" w:eastAsia="Times New Roman" w:hAnsi="Cambria Math" w:cs="Times New Roman"/>
                    <w:color w:val="000000"/>
                    <w:sz w:val="28"/>
                    <w:szCs w:val="28"/>
                    <w:lang w:eastAsia="ru-RU"/>
                  </w:rPr>
                  <m:t>=1</m:t>
                </m:r>
              </m:sub>
              <m:sup>
                <m:r>
                  <w:rPr>
                    <w:rFonts w:ascii="Cambria Math" w:eastAsia="Times New Roman" w:hAnsi="Cambria Math" w:cs="Times New Roman"/>
                    <w:color w:val="000000"/>
                    <w:sz w:val="28"/>
                    <w:szCs w:val="28"/>
                    <w:lang w:val="en-US" w:eastAsia="ru-RU"/>
                  </w:rPr>
                  <m:t>N</m:t>
                </m:r>
              </m:sup>
              <m:e>
                <m:sSup>
                  <m:sSupPr>
                    <m:ctrlPr>
                      <w:rPr>
                        <w:rFonts w:ascii="Cambria Math" w:eastAsia="Times New Roman" w:hAnsi="Cambria Math" w:cs="Times New Roman"/>
                        <w:i/>
                        <w:iCs/>
                        <w:color w:val="000000"/>
                        <w:sz w:val="28"/>
                        <w:szCs w:val="28"/>
                        <w:lang w:eastAsia="ru-RU"/>
                      </w:rPr>
                    </m:ctrlPr>
                  </m:sSupPr>
                  <m:e>
                    <m:d>
                      <m:dPr>
                        <m:ctrlPr>
                          <w:rPr>
                            <w:rFonts w:ascii="Cambria Math" w:eastAsia="Times New Roman" w:hAnsi="Cambria Math" w:cs="Times New Roman"/>
                            <w:i/>
                            <w:iCs/>
                            <w:color w:val="000000"/>
                            <w:sz w:val="28"/>
                            <w:szCs w:val="28"/>
                            <w:lang w:eastAsia="ru-RU"/>
                          </w:rPr>
                        </m:ctrlPr>
                      </m:d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acc>
                          <m:accPr>
                            <m:ctrlPr>
                              <w:rPr>
                                <w:rFonts w:ascii="Cambria Math" w:eastAsia="Times New Roman" w:hAnsi="Cambria Math" w:cs="Times New Roman"/>
                                <w:i/>
                                <w:iCs/>
                                <w:color w:val="000000"/>
                                <w:sz w:val="28"/>
                                <w:szCs w:val="28"/>
                                <w:lang w:eastAsia="ru-RU"/>
                              </w:rPr>
                            </m:ctrlPr>
                          </m:acc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e>
                        </m:acc>
                      </m:e>
                    </m:d>
                  </m:e>
                  <m:sup>
                    <m:r>
                      <w:rPr>
                        <w:rFonts w:ascii="Cambria Math" w:eastAsia="Times New Roman" w:hAnsi="Cambria Math" w:cs="Times New Roman"/>
                        <w:color w:val="000000"/>
                        <w:sz w:val="28"/>
                        <w:szCs w:val="28"/>
                        <w:lang w:eastAsia="ru-RU"/>
                      </w:rPr>
                      <m:t>2</m:t>
                    </m:r>
                  </m:sup>
                </m:sSup>
              </m:e>
            </m:nary>
          </m:num>
          <m:den>
            <m:r>
              <w:rPr>
                <w:rFonts w:ascii="Cambria Math" w:eastAsia="Times New Roman" w:hAnsi="Cambria Math" w:cs="Times New Roman"/>
                <w:color w:val="000000"/>
                <w:sz w:val="28"/>
                <w:szCs w:val="28"/>
                <w:lang w:val="en-US" w:eastAsia="ru-RU"/>
              </w:rPr>
              <m:t>N</m:t>
            </m:r>
          </m:den>
        </m:f>
      </m:oMath>
      <w:r w:rsidRPr="00077CF8">
        <w:rPr>
          <w:rFonts w:ascii="Times New Roman" w:eastAsia="Times New Roman" w:hAnsi="Times New Roman" w:cs="Times New Roman"/>
          <w:color w:val="000000"/>
          <w:sz w:val="28"/>
          <w:szCs w:val="28"/>
          <w:lang w:eastAsia="ru-RU"/>
        </w:rPr>
        <w:t>,</w:t>
      </w:r>
    </w:p>
    <w:p w14:paraId="7EE48EF6" w14:textId="2387EE4A" w:rsidR="00077CF8" w:rsidRPr="00077CF8" w:rsidRDefault="00077CF8" w:rsidP="00F7189D">
      <w:pPr>
        <w:spacing w:after="0" w:line="360" w:lineRule="auto"/>
        <w:rPr>
          <w:rFonts w:ascii="Times New Roman" w:eastAsia="Times New Roman" w:hAnsi="Times New Roman" w:cs="Times New Roman"/>
          <w:color w:val="000000"/>
          <w:sz w:val="28"/>
          <w:szCs w:val="28"/>
          <w:lang w:eastAsia="ru-RU"/>
        </w:rPr>
      </w:pPr>
      <w:r w:rsidRPr="00077CF8">
        <w:rPr>
          <w:rFonts w:ascii="Times New Roman" w:eastAsia="Times New Roman" w:hAnsi="Times New Roman" w:cs="Times New Roman"/>
          <w:color w:val="000000"/>
          <w:sz w:val="28"/>
          <w:szCs w:val="28"/>
          <w:lang w:eastAsia="ru-RU"/>
        </w:rPr>
        <w:t xml:space="preserve">где </w:t>
      </w:r>
      <m:oMath>
        <m:acc>
          <m:accPr>
            <m:ctrlPr>
              <w:rPr>
                <w:rFonts w:ascii="Cambria Math" w:eastAsia="Times New Roman" w:hAnsi="Cambria Math" w:cs="Times New Roman"/>
                <w:i/>
                <w:iCs/>
                <w:color w:val="000000"/>
                <w:sz w:val="28"/>
                <w:szCs w:val="28"/>
                <w:lang w:val="en-US" w:eastAsia="ru-RU"/>
              </w:rPr>
            </m:ctrlPr>
          </m:acc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e>
        </m:acc>
      </m:oMath>
      <w:r w:rsidRPr="00077CF8">
        <w:rPr>
          <w:rFonts w:ascii="Times New Roman" w:eastAsia="Times New Roman" w:hAnsi="Times New Roman" w:cs="Times New Roman"/>
          <w:color w:val="000000"/>
          <w:sz w:val="28"/>
          <w:szCs w:val="28"/>
          <w:lang w:eastAsia="ru-RU"/>
        </w:rPr>
        <w:t xml:space="preserve"> – прогноз модели, </w:t>
      </w:r>
      <m:oMath>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oMath>
      <w:r w:rsidRPr="00077CF8">
        <w:rPr>
          <w:rFonts w:ascii="Times New Roman" w:eastAsia="Times New Roman" w:hAnsi="Times New Roman" w:cs="Times New Roman"/>
          <w:color w:val="000000"/>
          <w:sz w:val="28"/>
          <w:szCs w:val="28"/>
          <w:lang w:eastAsia="ru-RU"/>
        </w:rPr>
        <w:t xml:space="preserve"> – фактический ожидаемый результат.</w:t>
      </w:r>
    </w:p>
    <w:p w14:paraId="6DCFF86D" w14:textId="77777777" w:rsidR="00F7189D" w:rsidRPr="001737F1"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Каждая из метрик рассчитывалась как на тренировочной, так и на валидационной части для отслеживания эволюции модели в ходе итераций обучения. Все данные метрик для каждой итерации сохранялись для дальнейшего анализа.</w:t>
      </w:r>
    </w:p>
    <w:p w14:paraId="5E7A5A8B" w14:textId="193FC271"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регуляризационного слоя. Поэтому был реализован второй подход, основанный на анализе изменений значения функции потерь на валидационной части выборки (val_loss). При стабилизации этой величины в </w:t>
      </w:r>
      <w:r w:rsidRPr="001737F1">
        <w:rPr>
          <w:rFonts w:ascii="Times New Roman" w:eastAsia="Times New Roman" w:hAnsi="Times New Roman" w:cs="Times New Roman"/>
          <w:color w:val="000000"/>
          <w:sz w:val="28"/>
          <w:szCs w:val="28"/>
          <w:lang w:eastAsia="ru-RU"/>
        </w:rPr>
        <w:lastRenderedPageBreak/>
        <w:t xml:space="preserve">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 обучения прерывался с сохранением наилучших по величине val_loss параметров модели. </w:t>
      </w:r>
    </w:p>
    <w:p w14:paraId="70E48731" w14:textId="7F441055" w:rsidR="00EB0383" w:rsidRPr="00EB0383" w:rsidRDefault="00EB0383" w:rsidP="00EB0383">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Dense, доля обнуляемых весов в регуляризационном слое Drop</w:t>
      </w:r>
      <w:r>
        <w:rPr>
          <w:rFonts w:ascii="Times New Roman" w:eastAsia="Times New Roman" w:hAnsi="Times New Roman" w:cs="Times New Roman"/>
          <w:color w:val="000000"/>
          <w:sz w:val="28"/>
          <w:szCs w:val="28"/>
          <w:lang w:val="en-US" w:eastAsia="ru-RU"/>
        </w:rPr>
        <w:t>o</w:t>
      </w:r>
      <w:r w:rsidRPr="00EB0383">
        <w:rPr>
          <w:rFonts w:ascii="Times New Roman" w:eastAsia="Times New Roman" w:hAnsi="Times New Roman" w:cs="Times New Roman"/>
          <w:color w:val="000000"/>
          <w:sz w:val="28"/>
          <w:szCs w:val="28"/>
          <w:lang w:eastAsia="ru-RU"/>
        </w:rPr>
        <w:t>ut, длина используемого для предсказания фрагмента временного ряда.</w:t>
      </w:r>
    </w:p>
    <w:p w14:paraId="6FD11908" w14:textId="77777777" w:rsidR="00077CF8" w:rsidRDefault="00F7189D" w:rsidP="00077CF8">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w:t>
      </w:r>
    </w:p>
    <w:p w14:paraId="16F06489" w14:textId="43BA3AC5" w:rsidR="00F7189D" w:rsidRDefault="00F7189D" w:rsidP="00077CF8">
      <w:pPr>
        <w:pStyle w:val="a7"/>
        <w:spacing w:before="0" w:beforeAutospacing="0" w:after="0" w:afterAutospacing="0" w:line="360" w:lineRule="auto"/>
        <w:ind w:firstLine="709"/>
        <w:jc w:val="both"/>
        <w:rPr>
          <w:color w:val="000000"/>
          <w:sz w:val="28"/>
          <w:szCs w:val="28"/>
        </w:rPr>
      </w:pPr>
      <w:r w:rsidRPr="00324620">
        <w:rPr>
          <w:color w:val="000000"/>
          <w:sz w:val="28"/>
          <w:szCs w:val="28"/>
        </w:rPr>
        <w:t>Для оценки качества модели была дополнительно написана функция расчета значения среднеквадратичной 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F4D8DAD" w14:textId="339B52DF" w:rsidR="00F7189D" w:rsidRPr="00985C3C" w:rsidRDefault="00F7189D" w:rsidP="00077CF8">
      <w:pPr>
        <w:pStyle w:val="a7"/>
        <w:spacing w:after="0" w:line="360" w:lineRule="auto"/>
        <w:ind w:firstLine="709"/>
        <w:jc w:val="center"/>
        <w:rPr>
          <w:color w:val="000000"/>
          <w:sz w:val="28"/>
          <w:szCs w:val="28"/>
        </w:rPr>
      </w:pPr>
      <m:oMath>
        <m:r>
          <w:rPr>
            <w:rFonts w:ascii="Cambria Math" w:hAnsi="Cambria Math"/>
            <w:color w:val="000000"/>
            <w:sz w:val="28"/>
            <w:szCs w:val="28"/>
            <w:lang w:val="en-US"/>
          </w:rPr>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iCs/>
                    <w:color w:val="000000"/>
                    <w:sz w:val="28"/>
                    <w:szCs w:val="28"/>
                    <w:lang w:val="en-US"/>
                  </w:rPr>
                </m:ctrlPr>
              </m:fPr>
              <m:num>
                <m:r>
                  <w:rPr>
                    <w:rFonts w:ascii="Cambria Math" w:hAnsi="Cambria Math"/>
                    <w:color w:val="000000"/>
                    <w:sz w:val="28"/>
                    <w:szCs w:val="28"/>
                    <w:lang w:val="en-US"/>
                  </w:rPr>
                  <m:t>1</m:t>
                </m:r>
              </m:num>
              <m:den>
                <m:r>
                  <w:rPr>
                    <w:rFonts w:ascii="Cambria Math" w:hAnsi="Cambria Math"/>
                    <w:color w:val="000000"/>
                    <w:sz w:val="28"/>
                    <w:szCs w:val="28"/>
                    <w:lang w:val="en-US"/>
                  </w:rPr>
                  <m:t>N</m:t>
                </m:r>
              </m:den>
            </m:f>
            <m:nary>
              <m:naryPr>
                <m:chr m:val="∑"/>
                <m:limLoc m:val="undOvr"/>
                <m:ctrlPr>
                  <w:rPr>
                    <w:rFonts w:ascii="Cambria Math" w:hAnsi="Cambria Math"/>
                    <w:i/>
                    <w:iCs/>
                    <w:color w:val="000000"/>
                    <w:sz w:val="28"/>
                    <w:szCs w:val="28"/>
                  </w:rPr>
                </m:ctrlPr>
              </m:naryPr>
              <m:sub>
                <m:r>
                  <w:rPr>
                    <w:rFonts w:ascii="Cambria Math" w:hAnsi="Cambria Math"/>
                    <w:color w:val="000000"/>
                    <w:sz w:val="28"/>
                    <w:szCs w:val="28"/>
                    <w:lang w:val="en-US"/>
                  </w:rPr>
                  <m:t>i</m:t>
                </m:r>
                <m:r>
                  <w:rPr>
                    <w:rFonts w:ascii="Cambria Math" w:hAnsi="Cambria Math"/>
                    <w:color w:val="000000"/>
                    <w:sz w:val="28"/>
                    <w:szCs w:val="28"/>
                  </w:rPr>
                  <m:t>=1</m:t>
                </m:r>
              </m:sub>
              <m:sup>
                <m:r>
                  <w:rPr>
                    <w:rFonts w:ascii="Cambria Math" w:hAnsi="Cambria Math"/>
                    <w:color w:val="000000"/>
                    <w:sz w:val="28"/>
                    <w:szCs w:val="28"/>
                    <w:lang w:val="en-US"/>
                  </w:rPr>
                  <m:t>N</m:t>
                </m:r>
              </m:sup>
              <m:e>
                <m:sSup>
                  <m:sSupPr>
                    <m:ctrlPr>
                      <w:rPr>
                        <w:rFonts w:ascii="Cambria Math" w:hAnsi="Cambria Math"/>
                        <w:i/>
                        <w:iCs/>
                        <w:color w:val="000000"/>
                        <w:sz w:val="28"/>
                        <w:szCs w:val="28"/>
                      </w:rPr>
                    </m:ctrlPr>
                  </m:sSupPr>
                  <m:e>
                    <m:d>
                      <m:dPr>
                        <m:ctrlPr>
                          <w:rPr>
                            <w:rFonts w:ascii="Cambria Math" w:hAnsi="Cambria Math"/>
                            <w:i/>
                            <w:iCs/>
                            <w:color w:val="000000"/>
                            <w:sz w:val="28"/>
                            <w:szCs w:val="28"/>
                          </w:rPr>
                        </m:ctrlPr>
                      </m:dPr>
                      <m:e>
                        <m:sSub>
                          <m:sSubPr>
                            <m:ctrlPr>
                              <w:rPr>
                                <w:rFonts w:ascii="Cambria Math" w:hAnsi="Cambria Math"/>
                                <w:i/>
                                <w:iCs/>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i</m:t>
                            </m:r>
                          </m:sub>
                        </m:sSub>
                        <m:r>
                          <w:rPr>
                            <w:rFonts w:ascii="Cambria Math" w:hAnsi="Cambria Math"/>
                            <w:color w:val="000000"/>
                            <w:sz w:val="28"/>
                            <w:szCs w:val="28"/>
                          </w:rPr>
                          <m:t>-</m:t>
                        </m:r>
                        <m:acc>
                          <m:accPr>
                            <m:ctrlPr>
                              <w:rPr>
                                <w:rFonts w:ascii="Cambria Math" w:hAnsi="Cambria Math"/>
                                <w:i/>
                                <w:iCs/>
                                <w:color w:val="000000"/>
                                <w:sz w:val="28"/>
                                <w:szCs w:val="28"/>
                              </w:rPr>
                            </m:ctrlPr>
                          </m:accPr>
                          <m:e>
                            <m:sSub>
                              <m:sSubPr>
                                <m:ctrlPr>
                                  <w:rPr>
                                    <w:rFonts w:ascii="Cambria Math" w:hAnsi="Cambria Math"/>
                                    <w:i/>
                                    <w:iCs/>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i</m:t>
                                </m:r>
                              </m:sub>
                            </m:sSub>
                          </m:e>
                        </m:acc>
                      </m:e>
                    </m:d>
                  </m:e>
                  <m:sup>
                    <m:r>
                      <w:rPr>
                        <w:rFonts w:ascii="Cambria Math" w:hAnsi="Cambria Math"/>
                        <w:color w:val="000000"/>
                        <w:sz w:val="28"/>
                        <w:szCs w:val="28"/>
                      </w:rPr>
                      <m:t>2</m:t>
                    </m:r>
                  </m:sup>
                </m:sSup>
              </m:e>
            </m:nary>
          </m:e>
        </m:rad>
      </m:oMath>
      <w:r>
        <w:rPr>
          <w:color w:val="000000"/>
          <w:sz w:val="28"/>
          <w:szCs w:val="28"/>
        </w:rPr>
        <w:t xml:space="preserve"> </w:t>
      </w:r>
      <w:r w:rsidRPr="00985C3C">
        <w:rPr>
          <w:color w:val="000000"/>
          <w:sz w:val="28"/>
          <w:szCs w:val="28"/>
        </w:rPr>
        <w:t>,</w:t>
      </w:r>
    </w:p>
    <w:p w14:paraId="40B0D2E6" w14:textId="77777777" w:rsidR="00077CF8" w:rsidRDefault="00F7189D" w:rsidP="00077CF8">
      <w:pPr>
        <w:pStyle w:val="a7"/>
        <w:spacing w:before="0" w:beforeAutospacing="0" w:after="0" w:afterAutospacing="0" w:line="360" w:lineRule="auto"/>
        <w:jc w:val="both"/>
        <w:rPr>
          <w:color w:val="000000"/>
          <w:sz w:val="28"/>
          <w:szCs w:val="28"/>
        </w:rPr>
      </w:pPr>
      <w:r>
        <w:rPr>
          <w:color w:val="000000"/>
          <w:sz w:val="28"/>
          <w:szCs w:val="28"/>
        </w:rPr>
        <w:t xml:space="preserve">где </w:t>
      </w:r>
      <m:oMath>
        <m:acc>
          <m:accPr>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e>
        </m:acc>
      </m:oMath>
      <w:r w:rsidR="00077CF8" w:rsidRPr="00985C3C">
        <w:rPr>
          <w:color w:val="000000"/>
          <w:sz w:val="28"/>
          <w:szCs w:val="28"/>
        </w:rPr>
        <w:t xml:space="preserve"> </w:t>
      </w:r>
      <w:r w:rsidR="00077CF8">
        <w:rPr>
          <w:color w:val="000000"/>
          <w:sz w:val="28"/>
          <w:szCs w:val="28"/>
        </w:rPr>
        <w:t xml:space="preserve">– предсказанное значение,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i</m:t>
            </m:r>
          </m:sub>
        </m:sSub>
      </m:oMath>
      <w:r w:rsidR="00077CF8" w:rsidRPr="00985C3C">
        <w:rPr>
          <w:color w:val="000000"/>
          <w:sz w:val="28"/>
          <w:szCs w:val="28"/>
        </w:rPr>
        <w:t xml:space="preserve"> – </w:t>
      </w:r>
      <w:r w:rsidR="00077CF8">
        <w:rPr>
          <w:color w:val="000000"/>
          <w:sz w:val="28"/>
          <w:szCs w:val="28"/>
        </w:rPr>
        <w:t>фактический ожидаемый результат.</w:t>
      </w:r>
    </w:p>
    <w:p w14:paraId="3BB5D8A3" w14:textId="5A97A50F" w:rsidR="00F7189D" w:rsidRPr="00EB0383" w:rsidRDefault="00F7189D" w:rsidP="00077CF8">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(accuracy) по классической формуле:</w:t>
      </w:r>
    </w:p>
    <w:p w14:paraId="4A44AB92" w14:textId="77777777" w:rsidR="00F7189D" w:rsidRPr="00EB0383" w:rsidRDefault="00F7189D" w:rsidP="00F7189D">
      <w:pPr>
        <w:pStyle w:val="a7"/>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534D1A5A" w14:textId="77777777" w:rsidR="00EB0383" w:rsidRDefault="00F7189D" w:rsidP="00EB0383">
      <w:pPr>
        <w:pStyle w:val="a7"/>
        <w:spacing w:before="0" w:beforeAutospacing="0" w:after="0" w:afterAutospacing="0" w:line="360" w:lineRule="auto"/>
        <w:jc w:val="both"/>
        <w:rPr>
          <w:sz w:val="28"/>
          <w:szCs w:val="28"/>
        </w:rPr>
      </w:pPr>
      <w:r w:rsidRPr="00EB0383">
        <w:rPr>
          <w:sz w:val="28"/>
          <w:szCs w:val="28"/>
        </w:rPr>
        <w:t xml:space="preserve">где </w:t>
      </w:r>
      <m:oMath>
        <m:r>
          <w:rPr>
            <w:rFonts w:ascii="Cambria Math" w:hAnsi="Cambria Math"/>
            <w:sz w:val="28"/>
            <w:szCs w:val="28"/>
          </w:rPr>
          <m:t>n</m:t>
        </m:r>
      </m:oMath>
      <w:r w:rsidRPr="00EB0383">
        <w:rPr>
          <w:sz w:val="28"/>
          <w:szCs w:val="28"/>
        </w:rPr>
        <w:t xml:space="preserve"> – число точек в тестовой части временной выборки.</w:t>
      </w:r>
    </w:p>
    <w:p w14:paraId="31869274" w14:textId="77777777" w:rsidR="00EB0383" w:rsidRDefault="00EB0383" w:rsidP="00EB0383">
      <w:pPr>
        <w:pStyle w:val="a7"/>
        <w:spacing w:before="0" w:beforeAutospacing="0" w:after="0" w:afterAutospacing="0" w:line="360" w:lineRule="auto"/>
        <w:ind w:firstLine="709"/>
        <w:jc w:val="both"/>
        <w:rPr>
          <w:color w:val="000000"/>
          <w:sz w:val="28"/>
          <w:szCs w:val="28"/>
        </w:rPr>
      </w:pPr>
      <w:r>
        <w:rPr>
          <w:color w:val="000000"/>
          <w:sz w:val="28"/>
          <w:szCs w:val="28"/>
        </w:rPr>
        <w:t xml:space="preserve">Обучение модели происходило силами центрального процессора Intel Core i7 9750H, при наличии 16 Gb ОЗУ. Максимальный объем потребляемой памяти в процессе обучение не превысил 1 Gb. Время обучения модели </w:t>
      </w:r>
      <w:r>
        <w:rPr>
          <w:color w:val="000000"/>
          <w:sz w:val="28"/>
          <w:szCs w:val="28"/>
        </w:rPr>
        <w:lastRenderedPageBreak/>
        <w:t>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Mb, включая интерпретатор Python и данные.</w:t>
      </w:r>
    </w:p>
    <w:p w14:paraId="38CA594B" w14:textId="398E0677" w:rsidR="00F7189D" w:rsidRPr="00EB0383" w:rsidRDefault="00062540" w:rsidP="00EB0383">
      <w:pPr>
        <w:pStyle w:val="a7"/>
        <w:spacing w:before="0" w:beforeAutospacing="0" w:after="0" w:afterAutospacing="0" w:line="360" w:lineRule="auto"/>
        <w:ind w:firstLine="709"/>
        <w:jc w:val="both"/>
        <w:rPr>
          <w:rFonts w:eastAsiaTheme="minorEastAsia"/>
        </w:rPr>
      </w:pPr>
      <w:ins w:id="201" w:author="Учетная запись Майкрософт" w:date="2020-12-16T10:16:00Z">
        <w:r>
          <w:rPr>
            <w:b/>
            <w:bCs/>
            <w:color w:val="000000"/>
            <w:sz w:val="28"/>
            <w:szCs w:val="28"/>
          </w:rPr>
          <w:t xml:space="preserve">3.5 </w:t>
        </w:r>
      </w:ins>
      <w:commentRangeStart w:id="202"/>
      <w:r w:rsidR="00F7189D" w:rsidRPr="001737F1">
        <w:rPr>
          <w:b/>
          <w:bCs/>
          <w:color w:val="000000"/>
          <w:sz w:val="28"/>
          <w:szCs w:val="28"/>
        </w:rPr>
        <w:t>Результаты</w:t>
      </w:r>
      <w:commentRangeEnd w:id="202"/>
      <w:r w:rsidR="00EC3282">
        <w:rPr>
          <w:rStyle w:val="af0"/>
          <w:rFonts w:asciiTheme="minorHAnsi" w:eastAsiaTheme="minorHAnsi" w:hAnsiTheme="minorHAnsi" w:cstheme="minorBidi"/>
          <w:lang w:eastAsia="en-US"/>
        </w:rPr>
        <w:commentReference w:id="202"/>
      </w:r>
      <w:ins w:id="203" w:author="Учетная запись Майкрософт" w:date="2020-12-16T10:16:00Z">
        <w:r>
          <w:rPr>
            <w:b/>
            <w:bCs/>
            <w:color w:val="000000"/>
            <w:sz w:val="28"/>
            <w:szCs w:val="28"/>
          </w:rPr>
          <w:t xml:space="preserve"> вычислений</w:t>
        </w:r>
      </w:ins>
    </w:p>
    <w:p w14:paraId="45D07227" w14:textId="5FC71CF5"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 xml:space="preserve">я Российской Федерации. На рисунке </w:t>
      </w:r>
      <w:r w:rsidR="0075375E">
        <w:rPr>
          <w:rFonts w:ascii="Times New Roman" w:eastAsia="Times New Roman" w:hAnsi="Times New Roman" w:cs="Times New Roman"/>
          <w:color w:val="000000"/>
          <w:sz w:val="28"/>
          <w:szCs w:val="28"/>
          <w:lang w:eastAsia="ru-RU"/>
        </w:rPr>
        <w:t>14</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68B82F30" w14:textId="77777777" w:rsidR="00F7189D" w:rsidRDefault="00F7189D" w:rsidP="00F7189D">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drawing>
          <wp:inline distT="0" distB="0" distL="0" distR="0" wp14:anchorId="7BC7B1B7" wp14:editId="36F9B3B0">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7CF7294A" w14:textId="16415C2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14</w:t>
      </w:r>
      <w:r w:rsidRPr="001737F1">
        <w:rPr>
          <w:rFonts w:ascii="Times New Roman" w:eastAsia="Times New Roman" w:hAnsi="Times New Roman" w:cs="Times New Roman"/>
          <w:color w:val="000000"/>
          <w:sz w:val="24"/>
          <w:szCs w:val="28"/>
          <w:lang w:eastAsia="ru-RU"/>
        </w:rPr>
        <w:t xml:space="preserve"> –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319D8BA0" w14:textId="53AA963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w:t>
      </w:r>
      <w:r w:rsidR="0075375E">
        <w:rPr>
          <w:rFonts w:ascii="Times New Roman" w:eastAsia="Times New Roman" w:hAnsi="Times New Roman" w:cs="Times New Roman"/>
          <w:color w:val="000000"/>
          <w:sz w:val="28"/>
          <w:szCs w:val="28"/>
          <w:lang w:eastAsia="ru-RU"/>
        </w:rPr>
        <w:t>5</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(loss) и средняя абсолютная ошибка (MAE). Видно, что значение val_loss выходит на плато примерно после 200 итераций обновления весов. Значение MAE при этом так же стабильно снижается.</w:t>
      </w:r>
    </w:p>
    <w:p w14:paraId="040238AB"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246F4AAB" wp14:editId="5C9052E4">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444ACCB" w14:textId="6EE2D1E2"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 xml:space="preserve">5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 Российской Федерации</w:t>
      </w:r>
    </w:p>
    <w:p w14:paraId="39A5DC2F"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2AFCDB41" w14:textId="6112594A"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w:t>
      </w:r>
      <w:r w:rsidR="0075375E">
        <w:rPr>
          <w:rFonts w:ascii="Times New Roman" w:eastAsia="Times New Roman" w:hAnsi="Times New Roman" w:cs="Times New Roman"/>
          <w:color w:val="000000"/>
          <w:sz w:val="28"/>
          <w:szCs w:val="28"/>
          <w:lang w:eastAsia="ru-RU"/>
        </w:rPr>
        <w:t>6</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прогнозы отрисованы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реальные значения. Из каждой временной точки тренировочной выборки построен прогноз на три временные точки вперед. Как видно, модель хорошо описывает сезонные колебания, но ожидаемо плохо предсказывает аномальные изломы в линии тренда. </w:t>
      </w:r>
    </w:p>
    <w:p w14:paraId="417420D5"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7C8EDB0" wp14:editId="62535240">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F1C6B84" w14:textId="0A63183F"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20555C28"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05BD1CAA" w14:textId="66FAFA39"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lastRenderedPageBreak/>
        <w:tab/>
        <w:t>Для каждого шага</w:t>
      </w:r>
      <w:r w:rsidR="00EB0383">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отклонение</w:t>
      </w:r>
      <w:r w:rsidR="00EB0383">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430146B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2303246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4A98BDFD"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455E381F" w14:textId="77777777" w:rsidR="00EB0383"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60BD77B0" w14:textId="7B02E99B" w:rsidR="00F7189D" w:rsidRPr="00C77568" w:rsidRDefault="00F7189D" w:rsidP="00EB0383">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w:t>
      </w:r>
      <w:r w:rsidR="0078721A">
        <w:rPr>
          <w:rFonts w:ascii="Times New Roman" w:eastAsia="Times New Roman" w:hAnsi="Times New Roman" w:cs="Times New Roman"/>
          <w:color w:val="000000"/>
          <w:sz w:val="28"/>
          <w:szCs w:val="28"/>
          <w:lang w:eastAsia="ru-RU"/>
        </w:rPr>
        <w:t xml:space="preserve"> результаты были получены для 16</w:t>
      </w:r>
      <w:r w:rsidRPr="001737F1">
        <w:rPr>
          <w:rFonts w:ascii="Times New Roman" w:eastAsia="Times New Roman" w:hAnsi="Times New Roman" w:cs="Times New Roman"/>
          <w:color w:val="000000"/>
          <w:sz w:val="28"/>
          <w:szCs w:val="28"/>
          <w:lang w:eastAsia="ru-RU"/>
        </w:rPr>
        <w:t xml:space="preserve">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5FA5808A" w14:textId="77777777" w:rsidR="00F7189D" w:rsidRPr="00616BD5"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6B4113A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A9C18F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Великорбритания</w:t>
      </w:r>
      <w:r w:rsidRPr="00314382">
        <w:rPr>
          <w:rFonts w:ascii="Times New Roman" w:eastAsiaTheme="minorEastAsia" w:hAnsi="Times New Roman" w:cs="Times New Roman"/>
          <w:sz w:val="28"/>
          <w:szCs w:val="28"/>
          <w:lang w:val="en-US"/>
        </w:rPr>
        <w:t>;</w:t>
      </w:r>
    </w:p>
    <w:p w14:paraId="11762B7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7D6E8AD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14D1115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Канада</w:t>
      </w:r>
      <w:r w:rsidRPr="00314382">
        <w:rPr>
          <w:rFonts w:ascii="Times New Roman" w:eastAsiaTheme="minorEastAsia" w:hAnsi="Times New Roman" w:cs="Times New Roman"/>
          <w:sz w:val="28"/>
          <w:szCs w:val="28"/>
          <w:lang w:val="en-US"/>
        </w:rPr>
        <w:t>;</w:t>
      </w:r>
    </w:p>
    <w:p w14:paraId="3392986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19EDC64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51DBFB8A"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7F4DB8FE"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63BEDCA3"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2C233681"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5DEEABCF" w14:textId="6DB05395" w:rsidR="00F7189D" w:rsidRPr="00314382" w:rsidRDefault="00DB41F5" w:rsidP="00F7189D">
      <w:pPr>
        <w:pStyle w:val="a9"/>
        <w:numPr>
          <w:ilvl w:val="0"/>
          <w:numId w:val="16"/>
        </w:numPr>
        <w:spacing w:after="0" w:line="360" w:lineRule="auto"/>
        <w:jc w:val="both"/>
        <w:rPr>
          <w:rFonts w:ascii="Times New Roman" w:eastAsiaTheme="minorEastAsia" w:hAnsi="Times New Roman" w:cs="Times New Roman"/>
          <w:sz w:val="28"/>
          <w:szCs w:val="28"/>
        </w:rPr>
      </w:pPr>
      <w:ins w:id="204" w:author="Учетная запись Майкрософт" w:date="2020-12-16T10:19:00Z">
        <w:r>
          <w:rPr>
            <w:rFonts w:ascii="Times New Roman" w:hAnsi="Times New Roman" w:cs="Times New Roman"/>
            <w:color w:val="000000"/>
            <w:sz w:val="28"/>
            <w:szCs w:val="28"/>
          </w:rPr>
          <w:t xml:space="preserve"> </w:t>
        </w:r>
      </w:ins>
      <w:r w:rsidR="00F7189D">
        <w:rPr>
          <w:rFonts w:ascii="Times New Roman" w:hAnsi="Times New Roman" w:cs="Times New Roman"/>
          <w:color w:val="000000"/>
          <w:sz w:val="28"/>
          <w:szCs w:val="28"/>
        </w:rPr>
        <w:t>Швейцария</w:t>
      </w:r>
      <w:r w:rsidR="00F7189D" w:rsidRPr="00314382">
        <w:rPr>
          <w:rFonts w:ascii="Times New Roman" w:eastAsiaTheme="minorEastAsia" w:hAnsi="Times New Roman" w:cs="Times New Roman"/>
          <w:sz w:val="28"/>
          <w:szCs w:val="28"/>
          <w:lang w:val="en-US"/>
        </w:rPr>
        <w:t>;</w:t>
      </w:r>
    </w:p>
    <w:p w14:paraId="2841FFD7"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07009434" w14:textId="397B26F0" w:rsidR="00F7189D" w:rsidRPr="0078721A"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0078721A">
        <w:rPr>
          <w:rFonts w:ascii="Times New Roman" w:hAnsi="Times New Roman" w:cs="Times New Roman"/>
          <w:color w:val="000000"/>
          <w:sz w:val="28"/>
          <w:szCs w:val="28"/>
        </w:rPr>
        <w:t>;</w:t>
      </w:r>
    </w:p>
    <w:p w14:paraId="6B83C721" w14:textId="2C4FA6E6" w:rsidR="0078721A" w:rsidRPr="00314382" w:rsidRDefault="0078721A"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 xml:space="preserve"> Аргентина.</w:t>
      </w:r>
    </w:p>
    <w:p w14:paraId="5DA70953" w14:textId="565C0EB1" w:rsidR="00F7189D" w:rsidRPr="001737F1" w:rsidRDefault="0078721A" w:rsidP="0078721A">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lastRenderedPageBreak/>
        <w:t>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w:t>
      </w:r>
      <w:r>
        <w:rPr>
          <w:rFonts w:ascii="Times New Roman" w:hAnsi="Times New Roman" w:cs="Times New Roman"/>
          <w:color w:val="000000"/>
          <w:sz w:val="28"/>
          <w:szCs w:val="28"/>
        </w:rPr>
        <w:t>. Оценка качества модели на д</w:t>
      </w:r>
      <w:r w:rsidRPr="00D472CC">
        <w:rPr>
          <w:rFonts w:ascii="Times New Roman" w:hAnsi="Times New Roman" w:cs="Times New Roman"/>
          <w:color w:val="000000"/>
          <w:sz w:val="28"/>
          <w:szCs w:val="28"/>
        </w:rPr>
        <w:t>а</w:t>
      </w:r>
      <w:r>
        <w:rPr>
          <w:rFonts w:ascii="Times New Roman" w:hAnsi="Times New Roman" w:cs="Times New Roman"/>
          <w:color w:val="000000"/>
          <w:sz w:val="28"/>
          <w:szCs w:val="28"/>
        </w:rPr>
        <w:t>нных объёма экспорта и импорта представлена в приложении представлена в п</w:t>
      </w:r>
      <w:r w:rsidRPr="00D472CC">
        <w:rPr>
          <w:rFonts w:ascii="Times New Roman" w:hAnsi="Times New Roman" w:cs="Times New Roman"/>
          <w:color w:val="000000"/>
          <w:sz w:val="28"/>
          <w:szCs w:val="28"/>
        </w:rPr>
        <w:t xml:space="preserve">риложении </w:t>
      </w:r>
      <w:r>
        <w:rPr>
          <w:rFonts w:ascii="Times New Roman" w:hAnsi="Times New Roman" w:cs="Times New Roman"/>
          <w:color w:val="000000"/>
          <w:sz w:val="28"/>
          <w:szCs w:val="28"/>
        </w:rPr>
        <w:t>Д и Е соответственно</w:t>
      </w:r>
      <w:r w:rsidRPr="00D472CC">
        <w:rPr>
          <w:rFonts w:ascii="Times New Roman" w:hAnsi="Times New Roman" w:cs="Times New Roman"/>
          <w:color w:val="000000"/>
          <w:sz w:val="28"/>
          <w:szCs w:val="28"/>
        </w:rPr>
        <w:t>.</w:t>
      </w:r>
      <w:r w:rsidRPr="001737F1">
        <w:rPr>
          <w:rFonts w:ascii="Times New Roman" w:eastAsia="Times New Roman" w:hAnsi="Times New Roman" w:cs="Times New Roman"/>
          <w:sz w:val="24"/>
          <w:szCs w:val="24"/>
          <w:lang w:eastAsia="ru-RU"/>
        </w:rPr>
        <w:t xml:space="preserve"> </w:t>
      </w:r>
      <w:r w:rsidRPr="003D07AF">
        <w:rPr>
          <w:rFonts w:ascii="Times New Roman" w:eastAsia="Times New Roman" w:hAnsi="Times New Roman" w:cs="Times New Roman"/>
          <w:sz w:val="28"/>
          <w:szCs w:val="28"/>
          <w:lang w:eastAsia="ru-RU"/>
        </w:rPr>
        <w:t>Графики и</w:t>
      </w:r>
      <w:r w:rsidRPr="003D07AF">
        <w:rPr>
          <w:rFonts w:ascii="Times New Roman" w:eastAsia="Times New Roman" w:hAnsi="Times New Roman" w:cs="Times New Roman"/>
          <w:color w:val="000000"/>
          <w:sz w:val="28"/>
          <w:szCs w:val="28"/>
          <w:lang w:eastAsia="ru-RU"/>
        </w:rPr>
        <w:t>зменения метрик качества (loss и MAE) в процессе обучения модели</w:t>
      </w:r>
      <w:r>
        <w:rPr>
          <w:rFonts w:ascii="Times New Roman" w:eastAsia="Times New Roman" w:hAnsi="Times New Roman" w:cs="Times New Roman"/>
          <w:color w:val="000000"/>
          <w:sz w:val="28"/>
          <w:szCs w:val="28"/>
          <w:lang w:eastAsia="ru-RU"/>
        </w:rPr>
        <w:t xml:space="preserve"> на данных импорта в приложении Ж, экспорта - приложение З.</w:t>
      </w:r>
    </w:p>
    <w:p w14:paraId="41313689" w14:textId="2DE6A0FB" w:rsidR="00F7189D" w:rsidRPr="0075375E" w:rsidRDefault="00F7189D" w:rsidP="0075375E">
      <w:pPr>
        <w:spacing w:after="0" w:line="360" w:lineRule="auto"/>
        <w:ind w:firstLine="709"/>
        <w:jc w:val="both"/>
        <w:rPr>
          <w:rFonts w:ascii="Times New Roman" w:eastAsia="Times New Roman" w:hAnsi="Times New Roman" w:cs="Times New Roman"/>
          <w:bCs/>
          <w:color w:val="000000"/>
          <w:sz w:val="28"/>
          <w:szCs w:val="28"/>
          <w:lang w:eastAsia="ru-RU"/>
        </w:rPr>
      </w:pPr>
      <w:moveFromRangeStart w:id="205" w:author="Учетная запись Майкрософт" w:date="2020-12-16T10:20:00Z" w:name="move59006464"/>
      <w:commentRangeStart w:id="206"/>
      <w:moveFrom w:id="207" w:author="Учетная запись Майкрософт" w:date="2020-12-16T10:20:00Z">
        <w:r w:rsidDel="00DB41F5">
          <w:rPr>
            <w:rFonts w:ascii="Times New Roman" w:eastAsia="Times New Roman" w:hAnsi="Times New Roman" w:cs="Times New Roman"/>
            <w:bCs/>
            <w:color w:val="000000"/>
            <w:sz w:val="28"/>
            <w:szCs w:val="28"/>
            <w:lang w:eastAsia="ru-RU"/>
          </w:rPr>
          <w:t>В ходе работы построенные графики сохранялись в папк</w:t>
        </w:r>
        <w:r w:rsidRPr="0075375E" w:rsidDel="00DB41F5">
          <w:rPr>
            <w:rFonts w:ascii="Times New Roman" w:eastAsia="Times New Roman" w:hAnsi="Times New Roman" w:cs="Times New Roman"/>
            <w:color w:val="000000"/>
            <w:sz w:val="28"/>
            <w:szCs w:val="28"/>
            <w:lang w:eastAsia="ru-RU"/>
          </w:rPr>
          <w:t>Для фиксации изменения метрик качества (loss и MAE) в процессе обучения модели на данных импорта использовали папку с названием «Forecasts_pics_</w:t>
        </w:r>
        <w:r w:rsidRPr="0075375E" w:rsidDel="00DB41F5">
          <w:rPr>
            <w:rFonts w:ascii="Times New Roman" w:eastAsia="Times New Roman" w:hAnsi="Times New Roman" w:cs="Times New Roman"/>
            <w:color w:val="000000"/>
            <w:sz w:val="28"/>
            <w:szCs w:val="28"/>
            <w:lang w:val="en-US" w:eastAsia="ru-RU"/>
          </w:rPr>
          <w:t>import</w:t>
        </w:r>
        <w:r w:rsidRPr="0075375E" w:rsidDel="00DB41F5">
          <w:rPr>
            <w:rFonts w:ascii="Times New Roman" w:eastAsia="Times New Roman" w:hAnsi="Times New Roman" w:cs="Times New Roman"/>
            <w:color w:val="000000"/>
            <w:sz w:val="28"/>
            <w:szCs w:val="28"/>
            <w:lang w:eastAsia="ru-RU"/>
          </w:rPr>
          <w:t>», на данных экспорта – «Forecasts_pics_export».</w:t>
        </w:r>
        <w:commentRangeEnd w:id="206"/>
        <w:r w:rsidR="00786992" w:rsidDel="00DB41F5">
          <w:rPr>
            <w:rStyle w:val="af0"/>
          </w:rPr>
          <w:commentReference w:id="206"/>
        </w:r>
      </w:moveFrom>
      <w:moveFromRangeEnd w:id="205"/>
      <w:r w:rsidRPr="001737F1">
        <w:rPr>
          <w:rFonts w:ascii="Times New Roman" w:eastAsia="Times New Roman" w:hAnsi="Times New Roman" w:cs="Times New Roman"/>
          <w:b/>
          <w:bCs/>
          <w:color w:val="000000"/>
          <w:sz w:val="28"/>
          <w:szCs w:val="28"/>
          <w:lang w:eastAsia="ru-RU"/>
        </w:rPr>
        <w:t>Область применимости</w:t>
      </w:r>
    </w:p>
    <w:p w14:paraId="1805F6E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37DE6459" w14:textId="38E9B0DA"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w:t>
      </w:r>
      <w:r w:rsidR="0075375E">
        <w:rPr>
          <w:rFonts w:ascii="Times New Roman" w:eastAsia="Times New Roman" w:hAnsi="Times New Roman" w:cs="Times New Roman"/>
          <w:color w:val="000000"/>
          <w:sz w:val="28"/>
          <w:szCs w:val="28"/>
          <w:lang w:eastAsia="ru-RU"/>
        </w:rPr>
        <w:t>7</w:t>
      </w:r>
      <w:r>
        <w:rPr>
          <w:rFonts w:ascii="Times New Roman" w:eastAsia="Times New Roman" w:hAnsi="Times New Roman" w:cs="Times New Roman"/>
          <w:color w:val="000000"/>
          <w:sz w:val="28"/>
          <w:szCs w:val="28"/>
          <w:lang w:eastAsia="ru-RU"/>
        </w:rPr>
        <w:t xml:space="preserve"> изображен график ежемесячного объёма импорта для США.</w:t>
      </w:r>
    </w:p>
    <w:p w14:paraId="69BC6F0A" w14:textId="77777777" w:rsidR="00F7189D" w:rsidRPr="00D472CC" w:rsidRDefault="00F7189D" w:rsidP="00F7189D">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drawing>
          <wp:inline distT="0" distB="0" distL="0" distR="0" wp14:anchorId="31874EDF" wp14:editId="2EE990E3">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14:paraId="7CFCC21F" w14:textId="448DBA5F" w:rsidR="00F7189D" w:rsidRPr="00D472CC"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sidR="0075375E">
        <w:rPr>
          <w:rFonts w:ascii="Times New Roman" w:eastAsia="Times New Roman" w:hAnsi="Times New Roman" w:cs="Times New Roman"/>
          <w:color w:val="000000"/>
          <w:sz w:val="24"/>
          <w:szCs w:val="28"/>
          <w:lang w:eastAsia="ru-RU"/>
        </w:rPr>
        <w:t>7</w:t>
      </w:r>
      <w:r w:rsidRPr="00D472CC">
        <w:rPr>
          <w:rFonts w:ascii="Times New Roman" w:eastAsia="Times New Roman" w:hAnsi="Times New Roman" w:cs="Times New Roman"/>
          <w:color w:val="000000"/>
          <w:sz w:val="24"/>
          <w:szCs w:val="28"/>
          <w:lang w:eastAsia="ru-RU"/>
        </w:rPr>
        <w:t xml:space="preserve"> – График ежемесячного объем импорта для США</w:t>
      </w:r>
    </w:p>
    <w:p w14:paraId="07B02A42" w14:textId="77777777" w:rsidR="00F7189D" w:rsidRDefault="00F7189D" w:rsidP="00F7189D">
      <w:pPr>
        <w:spacing w:after="0" w:line="240" w:lineRule="auto"/>
        <w:jc w:val="center"/>
        <w:rPr>
          <w:rFonts w:ascii="Times New Roman" w:eastAsia="Times New Roman" w:hAnsi="Times New Roman" w:cs="Times New Roman"/>
          <w:sz w:val="24"/>
          <w:szCs w:val="24"/>
          <w:lang w:eastAsia="ru-RU"/>
        </w:rPr>
      </w:pPr>
    </w:p>
    <w:p w14:paraId="0C51D75C" w14:textId="0716FA0A"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1</w:t>
      </w:r>
      <w:r w:rsidR="0075375E">
        <w:rPr>
          <w:rFonts w:ascii="Times New Roman" w:eastAsia="Times New Roman" w:hAnsi="Times New Roman" w:cs="Times New Roman"/>
          <w:color w:val="000000"/>
          <w:sz w:val="28"/>
          <w:szCs w:val="28"/>
          <w:lang w:eastAsia="ru-RU"/>
        </w:rPr>
        <w:t>8</w:t>
      </w:r>
      <w:r w:rsidRPr="00D472CC">
        <w:rPr>
          <w:rFonts w:ascii="Times New Roman" w:eastAsia="Times New Roman" w:hAnsi="Times New Roman" w:cs="Times New Roman"/>
          <w:color w:val="000000"/>
          <w:sz w:val="28"/>
          <w:szCs w:val="28"/>
          <w:lang w:eastAsia="ru-RU"/>
        </w:rPr>
        <w:t>.</w:t>
      </w:r>
    </w:p>
    <w:p w14:paraId="3ABF8C6F" w14:textId="77777777" w:rsidR="00F7189D" w:rsidRPr="00D472CC" w:rsidRDefault="00F7189D" w:rsidP="00F7189D">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lastRenderedPageBreak/>
        <w:drawing>
          <wp:inline distT="0" distB="0" distL="0" distR="0" wp14:anchorId="51682011" wp14:editId="22A31095">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617B5803" w14:textId="51FB542F" w:rsidR="00F7189D" w:rsidRPr="00D472CC" w:rsidRDefault="00F7189D" w:rsidP="007B1F59">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8</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2C8CF412" w14:textId="60D3DFAA" w:rsidR="00F7189D" w:rsidRPr="00324ED3"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7B1F59" w:rsidRPr="007B1F59">
        <w:rPr>
          <w:rFonts w:ascii="Times New Roman" w:eastAsia="Times New Roman" w:hAnsi="Times New Roman" w:cs="Times New Roman"/>
          <w:color w:val="000000"/>
          <w:sz w:val="28"/>
          <w:szCs w:val="28"/>
          <w:lang w:eastAsia="ru-RU"/>
        </w:rPr>
        <w:t>2</w:t>
      </w:r>
      <w:r w:rsidR="006B395D" w:rsidRPr="002E69B2">
        <w:rPr>
          <w:rFonts w:ascii="Times New Roman" w:eastAsia="Times New Roman" w:hAnsi="Times New Roman" w:cs="Times New Roman"/>
          <w:color w:val="000000"/>
          <w:sz w:val="28"/>
          <w:szCs w:val="28"/>
          <w:lang w:eastAsia="ru-RU"/>
          <w:rPrChange w:id="208" w:author="Иван Слеповичев" w:date="2020-12-15T14:56:00Z">
            <w:rPr>
              <w:rFonts w:ascii="Times New Roman" w:eastAsia="Times New Roman" w:hAnsi="Times New Roman" w:cs="Times New Roman"/>
              <w:color w:val="000000"/>
              <w:sz w:val="28"/>
              <w:szCs w:val="28"/>
              <w:lang w:val="en-US" w:eastAsia="ru-RU"/>
            </w:rPr>
          </w:rPrChange>
        </w:rPr>
        <w:t>5</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006B395D" w:rsidRPr="006B395D">
        <w:rPr>
          <w:rFonts w:ascii="Times New Roman" w:eastAsia="Times New Roman" w:hAnsi="Times New Roman" w:cs="Times New Roman"/>
          <w:color w:val="000000"/>
          <w:sz w:val="28"/>
          <w:szCs w:val="28"/>
          <w:lang w:eastAsia="ru-RU"/>
        </w:rPr>
        <w:t>26</w:t>
      </w:r>
      <w:r w:rsidRPr="00324ED3">
        <w:rPr>
          <w:rFonts w:ascii="Times New Roman" w:eastAsia="Times New Roman" w:hAnsi="Times New Roman" w:cs="Times New Roman"/>
          <w:color w:val="000000"/>
          <w:sz w:val="28"/>
          <w:szCs w:val="28"/>
          <w:lang w:eastAsia="ru-RU"/>
        </w:rPr>
        <w:t>]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марковский процесс, когда состояние в ближайшем будущем определяется только состоянием в настоящем, и не зависит от прошлых состояний.</w:t>
      </w:r>
    </w:p>
    <w:p w14:paraId="367C2404" w14:textId="77777777" w:rsidR="00F7189D" w:rsidRDefault="00F7189D" w:rsidP="00F7189D">
      <w:r>
        <w:br w:type="page"/>
      </w:r>
    </w:p>
    <w:p w14:paraId="537E803F" w14:textId="77777777" w:rsidR="00F7189D" w:rsidRPr="00B42F0B"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09" w:name="_Toc58017208"/>
      <w:bookmarkStart w:id="210" w:name="_Toc59550698"/>
      <w:r w:rsidRPr="001D00FD">
        <w:rPr>
          <w:rFonts w:ascii="Times New Roman" w:eastAsiaTheme="minorEastAsia" w:hAnsi="Times New Roman" w:cs="Times New Roman"/>
          <w:color w:val="000000" w:themeColor="text1"/>
        </w:rPr>
        <w:lastRenderedPageBreak/>
        <w:t>ЗАКЛЮЧЕНИЕ</w:t>
      </w:r>
      <w:bookmarkEnd w:id="209"/>
      <w:bookmarkEnd w:id="210"/>
    </w:p>
    <w:p w14:paraId="370AE613" w14:textId="24AC7AF0" w:rsidR="00F7189D" w:rsidRPr="00C13C07" w:rsidRDefault="00F7189D" w:rsidP="00F7189D">
      <w:pPr>
        <w:pStyle w:val="a8"/>
        <w:spacing w:line="360" w:lineRule="auto"/>
        <w:ind w:firstLine="709"/>
        <w:jc w:val="both"/>
        <w:rPr>
          <w:rStyle w:val="af"/>
          <w:rFonts w:ascii="Times New Roman" w:hAnsi="Times New Roman" w:cs="Times New Roman"/>
          <w:i w:val="0"/>
          <w:color w:val="auto"/>
          <w:sz w:val="28"/>
        </w:rPr>
      </w:pPr>
      <w:r w:rsidRPr="00C13C07">
        <w:rPr>
          <w:rStyle w:val="af"/>
          <w:rFonts w:ascii="Times New Roman" w:hAnsi="Times New Roman" w:cs="Times New Roman"/>
          <w:i w:val="0"/>
          <w:color w:val="auto"/>
          <w:sz w:val="28"/>
        </w:rPr>
        <w:t>На сегодняшний день разработано множество моделей для решения задачи прогнозирования временного ряда, наибольшую применимость среди которых  имеют авторегрессионные и нейросетевые модели.</w:t>
      </w:r>
    </w:p>
    <w:p w14:paraId="3829440A" w14:textId="77777777" w:rsidR="00F7189D"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нейросетевая модель для прогнозирования торгового трафика. Также были рассмотрены понятия и определения из области нейронных сетей, проанализированы достоинства и недостатки </w:t>
      </w:r>
      <w:r w:rsidRPr="00F469EF">
        <w:rPr>
          <w:rFonts w:ascii="Times New Roman" w:hAnsi="Times New Roman" w:cs="Times New Roman"/>
          <w:sz w:val="28"/>
          <w:szCs w:val="28"/>
        </w:rPr>
        <w:t>моделей и методов прогнозирования временных рядов</w:t>
      </w:r>
      <w:r>
        <w:rPr>
          <w:rFonts w:ascii="Times New Roman" w:hAnsi="Times New Roman" w:cs="Times New Roman"/>
          <w:sz w:val="28"/>
          <w:szCs w:val="28"/>
        </w:rPr>
        <w:t>.</w:t>
      </w:r>
    </w:p>
    <w:p w14:paraId="22240502"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5AE0DB3E"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7F47B83B" w14:textId="77777777" w:rsidR="00F7189D" w:rsidRPr="00324ED3"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7D73A00C" w14:textId="77777777" w:rsidR="00F7189D" w:rsidRPr="007F2FDD" w:rsidRDefault="00F7189D" w:rsidP="00F7189D">
      <w:pPr>
        <w:pStyle w:val="1"/>
        <w:spacing w:before="0" w:after="120" w:line="360" w:lineRule="auto"/>
        <w:jc w:val="center"/>
        <w:rPr>
          <w:rFonts w:ascii="Times New Roman" w:eastAsiaTheme="minorEastAsia" w:hAnsi="Times New Roman" w:cs="Times New Roman"/>
        </w:rPr>
      </w:pPr>
      <w:bookmarkStart w:id="211" w:name="_Toc58017209"/>
      <w:bookmarkStart w:id="212" w:name="_Toc59550699"/>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211"/>
      <w:bookmarkEnd w:id="212"/>
    </w:p>
    <w:p w14:paraId="6CC57F0C" w14:textId="5A00B907" w:rsidR="006B395D" w:rsidRPr="000A3D78" w:rsidRDefault="006B395D" w:rsidP="000A3D78">
      <w:pPr>
        <w:spacing w:after="0" w:line="360" w:lineRule="auto"/>
        <w:ind w:firstLine="709"/>
        <w:jc w:val="both"/>
        <w:rPr>
          <w:rFonts w:ascii="Times New Roman" w:eastAsiaTheme="minorEastAsia" w:hAnsi="Times New Roman" w:cs="Times New Roman"/>
          <w:sz w:val="28"/>
          <w:szCs w:val="28"/>
        </w:rPr>
      </w:pPr>
      <w:r w:rsidRPr="000A3D78">
        <w:rPr>
          <w:rFonts w:ascii="Times New Roman" w:hAnsi="Times New Roman" w:cs="Times New Roman"/>
          <w:sz w:val="28"/>
          <w:szCs w:val="28"/>
        </w:rPr>
        <w:t>1</w:t>
      </w:r>
      <w:r w:rsidR="0078721A" w:rsidRPr="000A3D78">
        <w:rPr>
          <w:rFonts w:ascii="Times New Roman" w:hAnsi="Times New Roman" w:cs="Times New Roman"/>
          <w:sz w:val="28"/>
          <w:szCs w:val="28"/>
        </w:rPr>
        <w:t xml:space="preserve"> Овакимян, А. С. НЕЙРОСЕТЕВОЕ ПРОГНОЗИРОВАНИЕ ВРЕМЕННЫХ РЯДОВ [Электронный ресурс]: научная работа / А. С. Овакимян, С. Г. Саркиян, М. А. Зироян, В. И. Тинякова // Ереванский государственный университет [Электронный ресурс]: http://www.ysu.am/main/.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sz w:val="28"/>
          <w:szCs w:val="28"/>
        </w:rPr>
        <w:t>http://www.ysu.am/files/Paper4.pdf /</w:t>
      </w:r>
      <w:r w:rsidR="0078721A" w:rsidRPr="000A3D78">
        <w:rPr>
          <w:rFonts w:ascii="Times New Roman" w:hAnsi="Times New Roman" w:cs="Times New Roman"/>
          <w:sz w:val="28"/>
          <w:szCs w:val="28"/>
          <w:shd w:val="clear" w:color="auto" w:fill="FFFFFF"/>
        </w:rPr>
        <w:t xml:space="preserve"> (дата обращения: 18.10.2020) . - Загл. с экрана. - Яз. рус.</w:t>
      </w:r>
      <w:r w:rsidR="0078721A" w:rsidRPr="000A3D78">
        <w:rPr>
          <w:rFonts w:ascii="Times New Roman" w:eastAsiaTheme="minorEastAsia" w:hAnsi="Times New Roman" w:cs="Times New Roman"/>
          <w:sz w:val="28"/>
          <w:szCs w:val="28"/>
        </w:rPr>
        <w:t xml:space="preserve"> </w:t>
      </w:r>
    </w:p>
    <w:p w14:paraId="6FA7E0F3" w14:textId="43859D73" w:rsidR="006B395D" w:rsidRPr="000A3D78" w:rsidRDefault="006B395D"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eastAsiaTheme="minorEastAsia" w:hAnsi="Times New Roman" w:cs="Times New Roman"/>
          <w:sz w:val="28"/>
          <w:szCs w:val="28"/>
        </w:rPr>
        <w:t xml:space="preserve">2 </w:t>
      </w:r>
      <w:r w:rsidR="0078721A" w:rsidRPr="000A3D78">
        <w:rPr>
          <w:rFonts w:ascii="Times New Roman" w:hAnsi="Times New Roman" w:cs="Times New Roman"/>
          <w:sz w:val="28"/>
          <w:szCs w:val="28"/>
        </w:rPr>
        <w:t xml:space="preserve">Метод аналитического выравнивания [Электронный ресурс]:  электронная библиотека / текст доступен по лицензии </w:t>
      </w:r>
      <w:r w:rsidR="0078721A" w:rsidRPr="000A3D78">
        <w:rPr>
          <w:rFonts w:ascii="Times New Roman" w:hAnsi="Times New Roman" w:cs="Times New Roman"/>
          <w:sz w:val="28"/>
          <w:szCs w:val="28"/>
          <w:shd w:val="clear" w:color="auto" w:fill="FFFFFF"/>
        </w:rPr>
        <w:t xml:space="preserve">Creative Commons; некоммерческой организации / </w:t>
      </w:r>
      <w:r w:rsidR="0078721A" w:rsidRPr="000A3D78">
        <w:rPr>
          <w:rFonts w:ascii="Times New Roman" w:hAnsi="Times New Roman" w:cs="Times New Roman"/>
          <w:sz w:val="28"/>
          <w:szCs w:val="28"/>
        </w:rPr>
        <w:t xml:space="preserve">[Электронный ресурс]: https://laws.studio/. </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sz w:val="28"/>
          <w:szCs w:val="28"/>
          <w:lang w:val="en-US"/>
        </w:rPr>
        <w:t>https</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laws</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studio</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uchebniki</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statistika</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metod</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analiticheskogo</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vyiravnivaniya</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html</w:t>
      </w:r>
      <w:r w:rsidR="0078721A" w:rsidRPr="000A3D78">
        <w:rPr>
          <w:rStyle w:val="a6"/>
          <w:rFonts w:ascii="Times New Roman" w:eastAsiaTheme="minorEastAsia" w:hAnsi="Times New Roman" w:cs="Times New Roman"/>
          <w:sz w:val="28"/>
          <w:szCs w:val="28"/>
        </w:rPr>
        <w:t xml:space="preserve"> </w:t>
      </w:r>
      <w:r w:rsidR="0078721A" w:rsidRPr="000A3D78">
        <w:rPr>
          <w:rFonts w:ascii="Times New Roman" w:hAnsi="Times New Roman" w:cs="Times New Roman"/>
          <w:sz w:val="28"/>
          <w:szCs w:val="28"/>
          <w:shd w:val="clear" w:color="auto" w:fill="FFFFFF"/>
        </w:rPr>
        <w:t>(дата обращения: 18.10.20120) . - Загл. с экрана. - Яз. рус.</w:t>
      </w:r>
    </w:p>
    <w:p w14:paraId="30BF01C8" w14:textId="5547420A" w:rsidR="0078721A" w:rsidRPr="000A3D78" w:rsidRDefault="0078721A"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3 Козарезова, О. Л. Компоненты временного ряда [Электронный ресурс]: Большая российская энциклопедия /  [Электронный ресурс]: https://bigenc.ru/. </w:t>
      </w:r>
      <w:r w:rsidRPr="000A3D78">
        <w:rPr>
          <w:rFonts w:ascii="Times New Roman" w:hAnsi="Times New Roman" w:cs="Times New Roman"/>
          <w:sz w:val="28"/>
          <w:szCs w:val="28"/>
          <w:shd w:val="clear" w:color="auto" w:fill="FFFFFF"/>
        </w:rPr>
        <w:t xml:space="preserve"> </w:t>
      </w:r>
      <w:r w:rsidRPr="000A3D78">
        <w:rPr>
          <w:rFonts w:ascii="Times New Roman" w:hAnsi="Times New Roman" w:cs="Times New Roman"/>
          <w:sz w:val="28"/>
          <w:szCs w:val="28"/>
        </w:rPr>
        <w:t xml:space="preserve">- </w:t>
      </w:r>
      <w:r w:rsidRPr="000A3D78">
        <w:rPr>
          <w:rFonts w:ascii="Times New Roman" w:hAnsi="Times New Roman" w:cs="Times New Roman"/>
          <w:sz w:val="28"/>
          <w:szCs w:val="28"/>
          <w:lang w:val="en-US"/>
        </w:rPr>
        <w:t>URL</w:t>
      </w:r>
      <w:r w:rsidRPr="000A3D78">
        <w:rPr>
          <w:rFonts w:ascii="Times New Roman" w:hAnsi="Times New Roman" w:cs="Times New Roman"/>
          <w:sz w:val="28"/>
          <w:szCs w:val="28"/>
        </w:rPr>
        <w:t xml:space="preserve">: </w:t>
      </w:r>
      <w:r w:rsidRPr="000A3D78">
        <w:rPr>
          <w:rFonts w:ascii="Times New Roman" w:hAnsi="Times New Roman" w:cs="Times New Roman"/>
          <w:sz w:val="28"/>
          <w:szCs w:val="28"/>
          <w:lang w:val="en-US"/>
        </w:rPr>
        <w:t>https</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bigenc</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ru</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economics</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text</w:t>
      </w:r>
      <w:r w:rsidRPr="000A3D78">
        <w:rPr>
          <w:rFonts w:ascii="Times New Roman" w:hAnsi="Times New Roman" w:cs="Times New Roman"/>
          <w:sz w:val="28"/>
          <w:szCs w:val="28"/>
        </w:rPr>
        <w:t>/2087489</w:t>
      </w:r>
      <w:r w:rsidRPr="000A3D78">
        <w:rPr>
          <w:rFonts w:ascii="Times New Roman" w:hAnsi="Times New Roman" w:cs="Times New Roman"/>
          <w:sz w:val="28"/>
          <w:szCs w:val="28"/>
          <w:shd w:val="clear" w:color="auto" w:fill="FFFFFF"/>
        </w:rPr>
        <w:t xml:space="preserve"> (дата обращения: 18.10.2020) . - Загл. с экрана. - Яз. рус.</w:t>
      </w:r>
      <w:r w:rsidRPr="000A3D78">
        <w:rPr>
          <w:rFonts w:ascii="Times New Roman" w:hAnsi="Times New Roman" w:cs="Times New Roman"/>
          <w:sz w:val="28"/>
          <w:szCs w:val="28"/>
        </w:rPr>
        <w:t xml:space="preserve"> </w:t>
      </w:r>
    </w:p>
    <w:p w14:paraId="2AB41114" w14:textId="0DE42B32" w:rsidR="0078721A" w:rsidRPr="000A3D78" w:rsidRDefault="0078721A" w:rsidP="000A3D78">
      <w:pPr>
        <w:spacing w:after="0" w:line="360" w:lineRule="auto"/>
        <w:ind w:firstLine="709"/>
        <w:jc w:val="both"/>
        <w:rPr>
          <w:rFonts w:ascii="Times New Roman" w:hAnsi="Times New Roman" w:cs="Times New Roman"/>
          <w:sz w:val="28"/>
          <w:szCs w:val="28"/>
          <w:lang w:val="en-US"/>
        </w:rPr>
      </w:pPr>
      <w:r w:rsidRPr="000A3D78">
        <w:rPr>
          <w:rFonts w:ascii="Times New Roman" w:hAnsi="Times New Roman" w:cs="Times New Roman"/>
          <w:sz w:val="28"/>
          <w:szCs w:val="28"/>
          <w:lang w:val="en-US"/>
        </w:rPr>
        <w:t>4 Winters, P. R. Forecasting sales by exponentially weighted moving averages [</w:t>
      </w:r>
      <w:r w:rsidRPr="000A3D78">
        <w:rPr>
          <w:rFonts w:ascii="Times New Roman" w:hAnsi="Times New Roman" w:cs="Times New Roman"/>
          <w:sz w:val="28"/>
          <w:szCs w:val="28"/>
        </w:rPr>
        <w:t>Электронный</w:t>
      </w:r>
      <w:r w:rsidRPr="000A3D78">
        <w:rPr>
          <w:rFonts w:ascii="Times New Roman" w:hAnsi="Times New Roman" w:cs="Times New Roman"/>
          <w:sz w:val="28"/>
          <w:szCs w:val="28"/>
          <w:lang w:val="en-US"/>
        </w:rPr>
        <w:t xml:space="preserve"> </w:t>
      </w:r>
      <w:r w:rsidRPr="000A3D78">
        <w:rPr>
          <w:rFonts w:ascii="Times New Roman" w:hAnsi="Times New Roman" w:cs="Times New Roman"/>
          <w:sz w:val="28"/>
          <w:szCs w:val="28"/>
        </w:rPr>
        <w:t>ресурс</w:t>
      </w:r>
      <w:r w:rsidRPr="000A3D78">
        <w:rPr>
          <w:rFonts w:ascii="Times New Roman" w:hAnsi="Times New Roman" w:cs="Times New Roman"/>
          <w:sz w:val="28"/>
          <w:szCs w:val="28"/>
          <w:lang w:val="en-US"/>
        </w:rPr>
        <w:t>]: ACM DIGITAL LIBRARY – Association for Computing Machinery // P. R. Winters Management Science [</w:t>
      </w:r>
      <w:r w:rsidRPr="000A3D78">
        <w:rPr>
          <w:rFonts w:ascii="Times New Roman" w:hAnsi="Times New Roman" w:cs="Times New Roman"/>
          <w:sz w:val="28"/>
          <w:szCs w:val="28"/>
        </w:rPr>
        <w:t>Электронный</w:t>
      </w:r>
      <w:r w:rsidRPr="000A3D78">
        <w:rPr>
          <w:rFonts w:ascii="Times New Roman" w:hAnsi="Times New Roman" w:cs="Times New Roman"/>
          <w:sz w:val="28"/>
          <w:szCs w:val="28"/>
          <w:lang w:val="en-US"/>
        </w:rPr>
        <w:t xml:space="preserve"> </w:t>
      </w:r>
      <w:r w:rsidRPr="000A3D78">
        <w:rPr>
          <w:rFonts w:ascii="Times New Roman" w:hAnsi="Times New Roman" w:cs="Times New Roman"/>
          <w:sz w:val="28"/>
          <w:szCs w:val="28"/>
        </w:rPr>
        <w:t>ресурс</w:t>
      </w:r>
      <w:r w:rsidRPr="000A3D78">
        <w:rPr>
          <w:rFonts w:ascii="Times New Roman" w:hAnsi="Times New Roman" w:cs="Times New Roman"/>
          <w:sz w:val="28"/>
          <w:szCs w:val="28"/>
          <w:lang w:val="en-US"/>
        </w:rPr>
        <w:t xml:space="preserve">]: https://www.acm.org/. - URL: https://dl.acm.org/doi/10.1287/mnsc.6.3.324 </w:t>
      </w:r>
      <w:r w:rsidRPr="000A3D78">
        <w:rPr>
          <w:rFonts w:ascii="Times New Roman" w:hAnsi="Times New Roman" w:cs="Times New Roman"/>
          <w:sz w:val="28"/>
          <w:szCs w:val="28"/>
          <w:shd w:val="clear" w:color="auto" w:fill="FFFFFF"/>
          <w:lang w:val="en-US"/>
        </w:rPr>
        <w:t>(</w:t>
      </w:r>
      <w:r w:rsidRPr="000A3D78">
        <w:rPr>
          <w:rFonts w:ascii="Times New Roman" w:hAnsi="Times New Roman" w:cs="Times New Roman"/>
          <w:sz w:val="28"/>
          <w:szCs w:val="28"/>
          <w:shd w:val="clear" w:color="auto" w:fill="FFFFFF"/>
        </w:rPr>
        <w:t>дата</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обращения</w:t>
      </w:r>
      <w:r w:rsidRPr="000A3D78">
        <w:rPr>
          <w:rFonts w:ascii="Times New Roman" w:hAnsi="Times New Roman" w:cs="Times New Roman"/>
          <w:sz w:val="28"/>
          <w:szCs w:val="28"/>
          <w:shd w:val="clear" w:color="auto" w:fill="FFFFFF"/>
          <w:lang w:val="en-US"/>
        </w:rPr>
        <w:t xml:space="preserve">: 18.10.2020) . - </w:t>
      </w:r>
      <w:r w:rsidRPr="000A3D78">
        <w:rPr>
          <w:rFonts w:ascii="Times New Roman" w:hAnsi="Times New Roman" w:cs="Times New Roman"/>
          <w:sz w:val="28"/>
          <w:szCs w:val="28"/>
          <w:shd w:val="clear" w:color="auto" w:fill="FFFFFF"/>
        </w:rPr>
        <w:t>Загл</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с</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экрана</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Яз</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англ</w:t>
      </w:r>
      <w:r w:rsidRPr="000A3D78">
        <w:rPr>
          <w:rFonts w:ascii="Times New Roman" w:hAnsi="Times New Roman" w:cs="Times New Roman"/>
          <w:sz w:val="28"/>
          <w:szCs w:val="28"/>
          <w:shd w:val="clear" w:color="auto" w:fill="FFFFFF"/>
          <w:lang w:val="en-US"/>
        </w:rPr>
        <w:t>.</w:t>
      </w:r>
    </w:p>
    <w:p w14:paraId="0223C165" w14:textId="6CFCFA4E" w:rsidR="0078721A" w:rsidRPr="000A3D78" w:rsidRDefault="0078721A"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hAnsi="Times New Roman" w:cs="Times New Roman"/>
          <w:sz w:val="28"/>
          <w:szCs w:val="28"/>
          <w:lang w:val="en-US"/>
        </w:rPr>
        <w:t xml:space="preserve">5 </w:t>
      </w:r>
      <w:r w:rsidRPr="000A3D78">
        <w:rPr>
          <w:rFonts w:ascii="Times New Roman" w:hAnsi="Times New Roman" w:cs="Times New Roman"/>
          <w:sz w:val="28"/>
          <w:szCs w:val="28"/>
          <w:shd w:val="clear" w:color="auto" w:fill="FFFFFF"/>
        </w:rPr>
        <w:t>Википедия</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Электронный</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ресурс</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свободная</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энциклопедия</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текст</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доступен</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по</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лицензии</w:t>
      </w:r>
      <w:r w:rsidRPr="000A3D78">
        <w:rPr>
          <w:rFonts w:ascii="Times New Roman" w:hAnsi="Times New Roman" w:cs="Times New Roman"/>
          <w:sz w:val="28"/>
          <w:szCs w:val="28"/>
          <w:shd w:val="clear" w:color="auto" w:fill="FFFFFF"/>
          <w:lang w:val="en-US"/>
        </w:rPr>
        <w:t xml:space="preserve"> Creative Commons Attribution-ShareAlike ; Wikimedia Foundation, Inc, </w:t>
      </w:r>
      <w:r w:rsidRPr="000A3D78">
        <w:rPr>
          <w:rFonts w:ascii="Times New Roman" w:hAnsi="Times New Roman" w:cs="Times New Roman"/>
          <w:sz w:val="28"/>
          <w:szCs w:val="28"/>
          <w:shd w:val="clear" w:color="auto" w:fill="FFFFFF"/>
        </w:rPr>
        <w:t>некоммерческой</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организации</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Электрон</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дан</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(712413 статей, 2479181 страниц, 117 104 загруженных файлов). - Wikipedia®, 2001-    . - URL: http://ru.wikipedia.org/wiki/ (дата обращения: 18.10.2020). - Загл. с экрана. - Яз. рус.</w:t>
      </w:r>
    </w:p>
    <w:p w14:paraId="14E69812" w14:textId="50ABF9D2" w:rsidR="006B395D" w:rsidRPr="000A3D78" w:rsidRDefault="006B395D" w:rsidP="000A3D78">
      <w:pPr>
        <w:spacing w:after="0" w:line="360" w:lineRule="auto"/>
        <w:ind w:firstLine="709"/>
        <w:jc w:val="both"/>
        <w:rPr>
          <w:rFonts w:ascii="Times New Roman" w:hAnsi="Times New Roman" w:cs="Times New Roman"/>
          <w:sz w:val="28"/>
          <w:szCs w:val="28"/>
          <w:lang w:val="en-US"/>
        </w:rPr>
      </w:pPr>
      <w:r w:rsidRPr="000A3D78">
        <w:rPr>
          <w:rFonts w:ascii="Times New Roman" w:hAnsi="Times New Roman" w:cs="Times New Roman"/>
          <w:sz w:val="28"/>
          <w:szCs w:val="28"/>
          <w:lang w:val="en-US"/>
        </w:rPr>
        <w:t xml:space="preserve">6 </w:t>
      </w:r>
      <w:r w:rsidRPr="000A3D78">
        <w:rPr>
          <w:rFonts w:ascii="Times New Roman" w:eastAsiaTheme="minorEastAsia" w:hAnsi="Times New Roman" w:cs="Times New Roman"/>
          <w:sz w:val="28"/>
          <w:szCs w:val="28"/>
          <w:shd w:val="clear" w:color="auto" w:fill="FFFFFF"/>
          <w:lang w:val="en-US"/>
        </w:rPr>
        <w:t>Draper N., Applied regression analysis</w:t>
      </w:r>
      <w:r w:rsidR="000D72F2" w:rsidRPr="000A3D78">
        <w:rPr>
          <w:rFonts w:ascii="Times New Roman" w:eastAsiaTheme="minorEastAsia" w:hAnsi="Times New Roman" w:cs="Times New Roman"/>
          <w:sz w:val="28"/>
          <w:szCs w:val="28"/>
          <w:shd w:val="clear" w:color="auto" w:fill="FFFFFF"/>
          <w:lang w:val="en-US"/>
        </w:rPr>
        <w:t>, 3</w:t>
      </w:r>
      <w:r w:rsidR="000D72F2" w:rsidRPr="000A3D78">
        <w:rPr>
          <w:rFonts w:ascii="Times New Roman" w:eastAsiaTheme="minorEastAsia" w:hAnsi="Times New Roman" w:cs="Times New Roman"/>
          <w:sz w:val="28"/>
          <w:szCs w:val="28"/>
          <w:shd w:val="clear" w:color="auto" w:fill="FFFFFF"/>
          <w:vertAlign w:val="superscript"/>
          <w:lang w:val="en-US"/>
        </w:rPr>
        <w:t>rd</w:t>
      </w:r>
      <w:r w:rsidR="000D72F2" w:rsidRPr="000A3D78">
        <w:rPr>
          <w:rFonts w:ascii="Times New Roman" w:eastAsiaTheme="minorEastAsia" w:hAnsi="Times New Roman" w:cs="Times New Roman"/>
          <w:sz w:val="28"/>
          <w:szCs w:val="28"/>
          <w:shd w:val="clear" w:color="auto" w:fill="FFFFFF"/>
          <w:lang w:val="en-US"/>
        </w:rPr>
        <w:t xml:space="preserve"> Edition / Norman R. Draper, Harry Smith by John Wiley&amp;sons,  – 1998. 735 c.</w:t>
      </w:r>
    </w:p>
    <w:p w14:paraId="6D64AEA5" w14:textId="59E07062"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lastRenderedPageBreak/>
        <w:t xml:space="preserve">7 </w:t>
      </w:r>
      <w:r w:rsidR="0078721A" w:rsidRPr="000A3D78">
        <w:rPr>
          <w:rFonts w:ascii="Times New Roman" w:hAnsi="Times New Roman" w:cs="Times New Roman"/>
          <w:sz w:val="28"/>
          <w:szCs w:val="28"/>
        </w:rPr>
        <w:t xml:space="preserve">Категория: Прогнозирование временных рядов [Электронный ресурс] </w:t>
      </w:r>
      <w:r w:rsidR="0078721A" w:rsidRPr="000A3D78">
        <w:rPr>
          <w:rFonts w:ascii="Times New Roman" w:hAnsi="Times New Roman" w:cs="Times New Roman"/>
          <w:sz w:val="28"/>
          <w:szCs w:val="28"/>
          <w:shd w:val="clear" w:color="auto" w:fill="FFFFFF"/>
        </w:rPr>
        <w:t xml:space="preserve">/ текст доступен по лицензии </w:t>
      </w:r>
      <w:r w:rsidR="0078721A" w:rsidRPr="000A3D78">
        <w:rPr>
          <w:rFonts w:ascii="Times New Roman" w:hAnsi="Times New Roman" w:cs="Times New Roman"/>
          <w:sz w:val="28"/>
          <w:szCs w:val="28"/>
          <w:shd w:val="clear" w:color="auto" w:fill="FFFFFF"/>
          <w:lang w:val="en-US"/>
        </w:rPr>
        <w:t>Creative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Commons</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Attribution</w:t>
      </w:r>
      <w:r w:rsidR="0078721A" w:rsidRPr="000A3D78">
        <w:rPr>
          <w:rFonts w:ascii="Times New Roman" w:hAnsi="Times New Roman" w:cs="Times New Roman"/>
          <w:sz w:val="28"/>
          <w:szCs w:val="28"/>
          <w:shd w:val="clear" w:color="auto" w:fill="FFFFFF"/>
        </w:rPr>
        <w:t>-</w:t>
      </w:r>
      <w:r w:rsidR="0078721A" w:rsidRPr="000A3D78">
        <w:rPr>
          <w:rFonts w:ascii="Times New Roman" w:hAnsi="Times New Roman" w:cs="Times New Roman"/>
          <w:sz w:val="28"/>
          <w:szCs w:val="28"/>
          <w:shd w:val="clear" w:color="auto" w:fill="FFFFFF"/>
          <w:lang w:val="en-US"/>
        </w:rPr>
        <w:t>ShareAlike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rPr>
        <w:t xml:space="preserve"> [Электронный ресурс]: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wiki</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index</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php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title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0%9</w:t>
      </w:r>
      <w:r w:rsidR="0078721A" w:rsidRPr="000A3D78">
        <w:rPr>
          <w:rFonts w:ascii="Times New Roman" w:hAnsi="Times New Roman" w:cs="Times New Roman"/>
          <w:sz w:val="28"/>
          <w:szCs w:val="28"/>
          <w:lang w:val="en-US"/>
        </w:rPr>
        <w:t>A</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1%82%</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3%</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8%</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w:t>
      </w:r>
      <w:r w:rsidR="0078721A" w:rsidRPr="000A3D78">
        <w:rPr>
          <w:rFonts w:ascii="Times New Roman" w:hAnsi="Times New Roman" w:cs="Times New Roman"/>
          <w:sz w:val="28"/>
          <w:szCs w:val="28"/>
          <w:lang w:val="en-US"/>
        </w:rPr>
        <w:t>F</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0%9</w:t>
      </w:r>
      <w:r w:rsidR="0078721A" w:rsidRPr="000A3D78">
        <w:rPr>
          <w:rFonts w:ascii="Times New Roman" w:hAnsi="Times New Roman" w:cs="Times New Roman"/>
          <w:sz w:val="28"/>
          <w:szCs w:val="28"/>
          <w:lang w:val="en-US"/>
        </w:rPr>
        <w:t>F</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3%</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7%</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8%</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2%</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8%</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5_%</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2%</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BC</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1%85_%</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w:t>
      </w:r>
      <w:r w:rsidR="0078721A" w:rsidRPr="000A3D78">
        <w:rPr>
          <w:rFonts w:ascii="Times New Roman" w:hAnsi="Times New Roman" w:cs="Times New Roman"/>
          <w:sz w:val="28"/>
          <w:szCs w:val="28"/>
          <w:lang w:val="en-US"/>
        </w:rPr>
        <w:t>F</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4%</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 xml:space="preserve">2 </w:t>
      </w:r>
      <w:r w:rsidR="0078721A" w:rsidRPr="000A3D78">
        <w:rPr>
          <w:rFonts w:ascii="Times New Roman" w:hAnsi="Times New Roman" w:cs="Times New Roman"/>
          <w:sz w:val="28"/>
          <w:szCs w:val="28"/>
          <w:shd w:val="clear" w:color="auto" w:fill="FFFFFF"/>
        </w:rPr>
        <w:t>(дата обращения: 18.10.2020) . - Загл. с экрана. - Яз. рус.</w:t>
      </w:r>
    </w:p>
    <w:p w14:paraId="631A02F0" w14:textId="4D4E7773" w:rsidR="0078721A" w:rsidRPr="000A3D78" w:rsidRDefault="006B395D" w:rsidP="000A3D78">
      <w:pPr>
        <w:spacing w:after="0" w:line="360" w:lineRule="auto"/>
        <w:ind w:firstLine="709"/>
        <w:jc w:val="both"/>
        <w:rPr>
          <w:rFonts w:ascii="Times New Roman" w:eastAsiaTheme="minorEastAsia" w:hAnsi="Times New Roman" w:cs="Times New Roman"/>
          <w:sz w:val="28"/>
          <w:szCs w:val="28"/>
          <w:shd w:val="clear" w:color="auto" w:fill="FFFFFF"/>
        </w:rPr>
      </w:pPr>
      <w:r w:rsidRPr="000A3D78">
        <w:rPr>
          <w:rFonts w:ascii="Times New Roman" w:eastAsiaTheme="minorEastAsia" w:hAnsi="Times New Roman" w:cs="Times New Roman"/>
          <w:sz w:val="28"/>
          <w:szCs w:val="28"/>
          <w:shd w:val="clear" w:color="auto" w:fill="FFFFFF"/>
        </w:rPr>
        <w:t xml:space="preserve">8 </w:t>
      </w:r>
      <w:r w:rsidR="0078721A" w:rsidRPr="000A3D78">
        <w:rPr>
          <w:rFonts w:ascii="Times New Roman" w:hAnsi="Times New Roman" w:cs="Times New Roman"/>
          <w:sz w:val="28"/>
          <w:szCs w:val="28"/>
        </w:rPr>
        <w:t xml:space="preserve">Метод стохастического градиента [Электронный ресурс] </w:t>
      </w:r>
      <w:r w:rsidR="0078721A" w:rsidRPr="000A3D78">
        <w:rPr>
          <w:rFonts w:ascii="Times New Roman" w:hAnsi="Times New Roman" w:cs="Times New Roman"/>
          <w:sz w:val="28"/>
          <w:szCs w:val="28"/>
          <w:shd w:val="clear" w:color="auto" w:fill="FFFFFF"/>
        </w:rPr>
        <w:t xml:space="preserve">/ текст доступен по лицензии </w:t>
      </w:r>
      <w:r w:rsidR="0078721A" w:rsidRPr="000A3D78">
        <w:rPr>
          <w:rFonts w:ascii="Times New Roman" w:hAnsi="Times New Roman" w:cs="Times New Roman"/>
          <w:sz w:val="28"/>
          <w:szCs w:val="28"/>
          <w:shd w:val="clear" w:color="auto" w:fill="FFFFFF"/>
          <w:lang w:val="en-US"/>
        </w:rPr>
        <w:t>Creative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Commons</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Attribution</w:t>
      </w:r>
      <w:r w:rsidR="0078721A" w:rsidRPr="000A3D78">
        <w:rPr>
          <w:rFonts w:ascii="Times New Roman" w:hAnsi="Times New Roman" w:cs="Times New Roman"/>
          <w:sz w:val="28"/>
          <w:szCs w:val="28"/>
          <w:shd w:val="clear" w:color="auto" w:fill="FFFFFF"/>
        </w:rPr>
        <w:t>-</w:t>
      </w:r>
      <w:r w:rsidR="0078721A" w:rsidRPr="000A3D78">
        <w:rPr>
          <w:rFonts w:ascii="Times New Roman" w:hAnsi="Times New Roman" w:cs="Times New Roman"/>
          <w:sz w:val="28"/>
          <w:szCs w:val="28"/>
          <w:shd w:val="clear" w:color="auto" w:fill="FFFFFF"/>
          <w:lang w:val="en-US"/>
        </w:rPr>
        <w:t>ShareAlike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rPr>
        <w:t xml:space="preserve"> [Электронный ресурс]: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sz w:val="28"/>
          <w:szCs w:val="28"/>
          <w:shd w:val="clear" w:color="auto" w:fill="FFFFFF"/>
          <w:lang w:val="en-US"/>
        </w:rPr>
        <w:t>http</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www</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machinelearning</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ru</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wiki</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index</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php</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title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0%9</w:t>
      </w:r>
      <w:r w:rsidR="0078721A" w:rsidRPr="000A3D78">
        <w:rPr>
          <w:rFonts w:ascii="Times New Roman" w:eastAsiaTheme="minorEastAsia" w:hAnsi="Times New Roman" w:cs="Times New Roman"/>
          <w:sz w:val="28"/>
          <w:szCs w:val="28"/>
          <w:shd w:val="clear" w:color="auto" w:fill="FFFFFF"/>
          <w:lang w:val="en-US"/>
        </w:rPr>
        <w:t>C</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4_%</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1%81%</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1%81%</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8%</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1%87%</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1%81%</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BA</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3%</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_%</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3%</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1%80%</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4%</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8%</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BD</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hAnsi="Times New Roman" w:cs="Times New Roman"/>
          <w:sz w:val="28"/>
          <w:szCs w:val="28"/>
          <w:shd w:val="clear" w:color="auto" w:fill="FFFFFF"/>
        </w:rPr>
        <w:t xml:space="preserve"> (дата обращения: 18.10.2020) . - Загл. с экрана. - Яз. рус.</w:t>
      </w:r>
    </w:p>
    <w:p w14:paraId="5E10FEB1" w14:textId="7C6202EF" w:rsidR="006B395D" w:rsidRPr="000A3D78" w:rsidRDefault="006B395D" w:rsidP="000A3D78">
      <w:pPr>
        <w:spacing w:after="0" w:line="360" w:lineRule="auto"/>
        <w:ind w:firstLine="709"/>
        <w:jc w:val="both"/>
        <w:rPr>
          <w:rFonts w:ascii="Times New Roman" w:hAnsi="Times New Roman" w:cs="Times New Roman"/>
          <w:color w:val="000000"/>
          <w:sz w:val="28"/>
          <w:szCs w:val="28"/>
          <w:shd w:val="clear" w:color="auto" w:fill="FFFFFF"/>
        </w:rPr>
      </w:pPr>
      <w:r w:rsidRPr="000A3D78">
        <w:rPr>
          <w:rFonts w:ascii="Times New Roman" w:hAnsi="Times New Roman" w:cs="Times New Roman"/>
          <w:sz w:val="28"/>
          <w:szCs w:val="28"/>
        </w:rPr>
        <w:t xml:space="preserve">9 </w:t>
      </w:r>
      <w:r w:rsidRPr="000A3D78">
        <w:rPr>
          <w:rFonts w:ascii="Times New Roman" w:hAnsi="Times New Roman" w:cs="Times New Roman"/>
          <w:iCs/>
          <w:color w:val="000000"/>
          <w:sz w:val="28"/>
          <w:szCs w:val="28"/>
          <w:shd w:val="clear" w:color="auto" w:fill="FFFFFF"/>
        </w:rPr>
        <w:t>Лукашин Ю. П.</w:t>
      </w:r>
      <w:r w:rsidRPr="000A3D78">
        <w:rPr>
          <w:rFonts w:ascii="Times New Roman" w:hAnsi="Times New Roman" w:cs="Times New Roman"/>
          <w:color w:val="000000"/>
          <w:sz w:val="28"/>
          <w:szCs w:val="28"/>
          <w:shd w:val="clear" w:color="auto" w:fill="FFFFFF"/>
        </w:rPr>
        <w:t> Адаптивные методы краткосрочного прогнозирования временных рядов</w:t>
      </w:r>
      <w:r w:rsidR="000D72F2" w:rsidRPr="000A3D78">
        <w:rPr>
          <w:rFonts w:ascii="Times New Roman" w:hAnsi="Times New Roman" w:cs="Times New Roman"/>
          <w:color w:val="000000"/>
          <w:sz w:val="28"/>
          <w:szCs w:val="28"/>
          <w:shd w:val="clear" w:color="auto" w:fill="FFFFFF"/>
        </w:rPr>
        <w:t xml:space="preserve"> / Ю. П. Лукашин Учеб. пособие. – М.:Финансы и статистика, 2003. – 416 с.</w:t>
      </w:r>
    </w:p>
    <w:p w14:paraId="2AAC6493" w14:textId="024432B8" w:rsidR="000D72F2" w:rsidRPr="000A3D78" w:rsidRDefault="006B395D" w:rsidP="000A3D78">
      <w:pPr>
        <w:spacing w:after="0" w:line="360" w:lineRule="auto"/>
        <w:ind w:firstLine="709"/>
        <w:jc w:val="both"/>
        <w:rPr>
          <w:rFonts w:ascii="Times New Roman" w:eastAsiaTheme="minorEastAsia" w:hAnsi="Times New Roman" w:cs="Times New Roman"/>
          <w:sz w:val="28"/>
          <w:szCs w:val="28"/>
          <w:shd w:val="clear" w:color="auto" w:fill="FFFFFF"/>
        </w:rPr>
      </w:pPr>
      <w:r w:rsidRPr="000A3D78">
        <w:rPr>
          <w:rFonts w:ascii="Times New Roman" w:hAnsi="Times New Roman" w:cs="Times New Roman"/>
          <w:color w:val="000000"/>
          <w:sz w:val="28"/>
          <w:szCs w:val="28"/>
          <w:shd w:val="clear" w:color="auto" w:fill="FFFFFF"/>
        </w:rPr>
        <w:t>10</w:t>
      </w:r>
      <w:r w:rsidR="000D72F2" w:rsidRPr="000A3D78">
        <w:rPr>
          <w:rFonts w:ascii="Times New Roman" w:hAnsi="Times New Roman" w:cs="Times New Roman"/>
          <w:color w:val="000000"/>
          <w:sz w:val="28"/>
          <w:szCs w:val="28"/>
          <w:shd w:val="clear" w:color="auto" w:fill="FFFFFF"/>
        </w:rPr>
        <w:t xml:space="preserve"> </w:t>
      </w:r>
      <w:r w:rsidR="000D72F2" w:rsidRPr="000A3D78">
        <w:rPr>
          <w:rFonts w:ascii="Times New Roman" w:hAnsi="Times New Roman" w:cs="Times New Roman"/>
          <w:sz w:val="28"/>
          <w:szCs w:val="28"/>
          <w:lang w:val="en-US"/>
        </w:rPr>
        <w:t>ARIMAX</w:t>
      </w:r>
      <w:r w:rsidR="000D72F2" w:rsidRPr="000A3D78">
        <w:rPr>
          <w:rFonts w:ascii="Times New Roman" w:hAnsi="Times New Roman" w:cs="Times New Roman"/>
          <w:sz w:val="28"/>
          <w:szCs w:val="28"/>
        </w:rPr>
        <w:t xml:space="preserve"> [Электронный ресурс]</w:t>
      </w:r>
      <w:r w:rsidR="0060287F" w:rsidRPr="000A3D78">
        <w:rPr>
          <w:rFonts w:ascii="Times New Roman" w:hAnsi="Times New Roman" w:cs="Times New Roman"/>
          <w:sz w:val="28"/>
          <w:szCs w:val="28"/>
        </w:rPr>
        <w:t xml:space="preserve">: аналитическая платформа </w:t>
      </w:r>
      <w:r w:rsidR="0060287F" w:rsidRPr="000A3D78">
        <w:rPr>
          <w:rFonts w:ascii="Times New Roman" w:hAnsi="Times New Roman" w:cs="Times New Roman"/>
          <w:sz w:val="28"/>
          <w:szCs w:val="28"/>
          <w:lang w:val="en-US"/>
        </w:rPr>
        <w:t>Longinom</w:t>
      </w:r>
      <w:r w:rsidR="000D72F2" w:rsidRPr="000A3D78">
        <w:rPr>
          <w:rFonts w:ascii="Times New Roman" w:hAnsi="Times New Roman" w:cs="Times New Roman"/>
          <w:sz w:val="28"/>
          <w:szCs w:val="28"/>
        </w:rPr>
        <w:t xml:space="preserve"> </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rPr>
        <w:t xml:space="preserve"> [Электронный ресурс]: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loginom</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/?_</w:t>
      </w:r>
      <w:r w:rsidR="0060287F" w:rsidRPr="000A3D78">
        <w:rPr>
          <w:rFonts w:ascii="Times New Roman" w:hAnsi="Times New Roman" w:cs="Times New Roman"/>
          <w:sz w:val="28"/>
          <w:szCs w:val="28"/>
          <w:lang w:val="en-US"/>
        </w:rPr>
        <w:t>ga</w:t>
      </w:r>
      <w:r w:rsidR="0060287F" w:rsidRPr="000A3D78">
        <w:rPr>
          <w:rFonts w:ascii="Times New Roman" w:hAnsi="Times New Roman" w:cs="Times New Roman"/>
          <w:sz w:val="28"/>
          <w:szCs w:val="28"/>
        </w:rPr>
        <w:t>=2.52979688.1327706481.1608642525-1988672221.1608642525</w:t>
      </w:r>
      <w:r w:rsidR="000D72F2" w:rsidRPr="000A3D78">
        <w:rPr>
          <w:rFonts w:ascii="Times New Roman" w:hAnsi="Times New Roman" w:cs="Times New Roman"/>
          <w:sz w:val="28"/>
          <w:szCs w:val="28"/>
        </w:rPr>
        <w:t xml:space="preserve">. -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60287F" w:rsidRPr="000A3D78">
        <w:rPr>
          <w:rFonts w:ascii="Times New Roman" w:eastAsiaTheme="minorEastAsia" w:hAnsi="Times New Roman" w:cs="Times New Roman"/>
          <w:sz w:val="28"/>
          <w:szCs w:val="28"/>
          <w:shd w:val="clear" w:color="auto" w:fill="FFFFFF"/>
          <w:lang w:val="en-US"/>
        </w:rPr>
        <w:t>https</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help</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loginom</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ru</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userguide</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processors</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datamining</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arimax</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html</w:t>
      </w:r>
      <w:r w:rsidR="000D72F2" w:rsidRPr="000A3D78">
        <w:rPr>
          <w:rFonts w:ascii="Times New Roman" w:hAnsi="Times New Roman" w:cs="Times New Roman"/>
          <w:sz w:val="28"/>
          <w:szCs w:val="28"/>
          <w:shd w:val="clear" w:color="auto" w:fill="FFFFFF"/>
        </w:rPr>
        <w:t xml:space="preserve"> (дата обращения: 18.10.2020) . - Загл. с экрана. - Яз. рус.</w:t>
      </w:r>
    </w:p>
    <w:p w14:paraId="64BB5500" w14:textId="1FCD99F6" w:rsidR="0060287F" w:rsidRPr="000A3D78" w:rsidRDefault="006B395D" w:rsidP="000A3D78">
      <w:pPr>
        <w:spacing w:after="0" w:line="360" w:lineRule="auto"/>
        <w:ind w:firstLine="709"/>
        <w:jc w:val="both"/>
        <w:rPr>
          <w:rFonts w:ascii="Times New Roman" w:eastAsiaTheme="minorEastAsia" w:hAnsi="Times New Roman" w:cs="Times New Roman"/>
          <w:color w:val="222222"/>
          <w:sz w:val="28"/>
          <w:szCs w:val="28"/>
        </w:rPr>
      </w:pPr>
      <w:r w:rsidRPr="000A3D78">
        <w:rPr>
          <w:rFonts w:ascii="Times New Roman" w:eastAsiaTheme="minorEastAsia" w:hAnsi="Times New Roman" w:cs="Times New Roman"/>
          <w:color w:val="222222"/>
          <w:sz w:val="28"/>
          <w:szCs w:val="28"/>
        </w:rPr>
        <w:t xml:space="preserve">11 </w:t>
      </w:r>
      <w:r w:rsidR="0060287F" w:rsidRPr="000A3D78">
        <w:rPr>
          <w:rFonts w:ascii="Times New Roman" w:hAnsi="Times New Roman" w:cs="Times New Roman"/>
          <w:sz w:val="28"/>
          <w:szCs w:val="28"/>
        </w:rPr>
        <w:t xml:space="preserve">Модель </w:t>
      </w:r>
      <w:r w:rsidR="0060287F" w:rsidRPr="000A3D78">
        <w:rPr>
          <w:rFonts w:ascii="Times New Roman" w:hAnsi="Times New Roman" w:cs="Times New Roman"/>
          <w:sz w:val="28"/>
          <w:szCs w:val="28"/>
          <w:lang w:val="en-US"/>
        </w:rPr>
        <w:t>GARCH</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lang w:val="en-US"/>
        </w:rPr>
        <w:t>GARCH</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model</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rPr>
        <w:t xml:space="preserve"> [Электронный ресурс]: аналитическая платформа </w:t>
      </w:r>
      <w:r w:rsidR="0060287F" w:rsidRPr="000A3D78">
        <w:rPr>
          <w:rFonts w:ascii="Times New Roman" w:hAnsi="Times New Roman" w:cs="Times New Roman"/>
          <w:sz w:val="28"/>
          <w:szCs w:val="28"/>
          <w:lang w:val="en-US"/>
        </w:rPr>
        <w:t>Longinom</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shd w:val="clear" w:color="auto" w:fill="FFFFFF"/>
        </w:rPr>
        <w:t>//</w:t>
      </w:r>
      <w:r w:rsidR="0060287F" w:rsidRPr="000A3D78">
        <w:rPr>
          <w:rFonts w:ascii="Times New Roman" w:hAnsi="Times New Roman" w:cs="Times New Roman"/>
          <w:sz w:val="28"/>
          <w:szCs w:val="28"/>
        </w:rPr>
        <w:t xml:space="preserve"> [Электронный ресурс]: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loginom</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/?_</w:t>
      </w:r>
      <w:r w:rsidR="0060287F" w:rsidRPr="000A3D78">
        <w:rPr>
          <w:rFonts w:ascii="Times New Roman" w:hAnsi="Times New Roman" w:cs="Times New Roman"/>
          <w:sz w:val="28"/>
          <w:szCs w:val="28"/>
          <w:lang w:val="en-US"/>
        </w:rPr>
        <w:t>ga</w:t>
      </w:r>
      <w:r w:rsidR="0060287F" w:rsidRPr="000A3D78">
        <w:rPr>
          <w:rFonts w:ascii="Times New Roman" w:hAnsi="Times New Roman" w:cs="Times New Roman"/>
          <w:sz w:val="28"/>
          <w:szCs w:val="28"/>
        </w:rPr>
        <w:t>=2.52979688.1327706481.1608642525-</w:t>
      </w:r>
      <w:r w:rsidR="0060287F" w:rsidRPr="000A3D78">
        <w:rPr>
          <w:rFonts w:ascii="Times New Roman" w:hAnsi="Times New Roman" w:cs="Times New Roman"/>
          <w:sz w:val="28"/>
          <w:szCs w:val="28"/>
        </w:rPr>
        <w:lastRenderedPageBreak/>
        <w:t xml:space="preserve">1988672221.1608642525. - </w:t>
      </w:r>
      <w:r w:rsidR="0060287F" w:rsidRPr="000A3D78">
        <w:rPr>
          <w:rFonts w:ascii="Times New Roman" w:hAnsi="Times New Roman" w:cs="Times New Roman"/>
          <w:sz w:val="28"/>
          <w:szCs w:val="28"/>
          <w:lang w:val="en-US"/>
        </w:rPr>
        <w:t>URL</w:t>
      </w:r>
      <w:r w:rsidR="0060287F" w:rsidRPr="000A3D78">
        <w:rPr>
          <w:rFonts w:ascii="Times New Roman" w:hAnsi="Times New Roman" w:cs="Times New Roman"/>
          <w:sz w:val="28"/>
          <w:szCs w:val="28"/>
        </w:rPr>
        <w:t xml:space="preserve">: </w:t>
      </w:r>
      <w:r w:rsidR="0060287F" w:rsidRPr="000A3D78">
        <w:rPr>
          <w:rFonts w:ascii="Times New Roman" w:eastAsia="Times New Roman" w:hAnsi="Times New Roman" w:cs="Times New Roman"/>
          <w:color w:val="222222"/>
          <w:sz w:val="28"/>
          <w:szCs w:val="28"/>
          <w:lang w:val="en-US" w:eastAsia="ru-RU"/>
        </w:rPr>
        <w:t>https</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wiki</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loginom</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ru</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articles</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garch</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model</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html</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rPr>
        <w:t>(дата обращения: 18.10.2020) . - Загл. с экрана. - Яз. рус.</w:t>
      </w:r>
    </w:p>
    <w:p w14:paraId="1F1C58EE" w14:textId="5AC0D469" w:rsidR="006B395D" w:rsidRPr="000A3D78" w:rsidRDefault="006B395D" w:rsidP="000A3D78">
      <w:pPr>
        <w:spacing w:after="0" w:line="360" w:lineRule="auto"/>
        <w:ind w:firstLine="709"/>
        <w:jc w:val="both"/>
        <w:rPr>
          <w:rFonts w:ascii="Times New Roman" w:eastAsiaTheme="minorEastAsia" w:hAnsi="Times New Roman" w:cs="Times New Roman"/>
          <w:color w:val="222222"/>
          <w:sz w:val="28"/>
          <w:szCs w:val="28"/>
        </w:rPr>
      </w:pPr>
      <w:r w:rsidRPr="000A3D78">
        <w:rPr>
          <w:rFonts w:ascii="Times New Roman" w:eastAsiaTheme="minorEastAsia" w:hAnsi="Times New Roman" w:cs="Times New Roman"/>
          <w:color w:val="222222"/>
          <w:sz w:val="28"/>
          <w:szCs w:val="28"/>
        </w:rPr>
        <w:t xml:space="preserve">12 </w:t>
      </w:r>
      <w:r w:rsidR="0060287F" w:rsidRPr="000A3D78">
        <w:rPr>
          <w:rFonts w:ascii="Times New Roman" w:eastAsiaTheme="minorEastAsia" w:hAnsi="Times New Roman" w:cs="Times New Roman"/>
          <w:color w:val="222222"/>
          <w:sz w:val="28"/>
          <w:szCs w:val="28"/>
        </w:rPr>
        <w:t xml:space="preserve"> Чучуева, И. </w:t>
      </w:r>
      <w:r w:rsidR="0060287F" w:rsidRPr="000A3D78">
        <w:rPr>
          <w:rFonts w:ascii="Times New Roman" w:hAnsi="Times New Roman" w:cs="Times New Roman"/>
          <w:sz w:val="28"/>
          <w:szCs w:val="28"/>
        </w:rPr>
        <w:t>Диссертация «Модель прогнозирования временных рядов по выборке максимального подобия»</w:t>
      </w:r>
      <w:r w:rsidR="0060287F" w:rsidRPr="000A3D78">
        <w:rPr>
          <w:rFonts w:ascii="Times New Roman" w:hAnsi="Times New Roman" w:cs="Times New Roman"/>
          <w:sz w:val="28"/>
          <w:szCs w:val="28"/>
        </w:rPr>
        <w:t xml:space="preserve"> [Электронный ресурс]</w:t>
      </w:r>
      <w:r w:rsidR="0060287F" w:rsidRPr="000A3D78">
        <w:rPr>
          <w:rFonts w:ascii="Times New Roman" w:hAnsi="Times New Roman" w:cs="Times New Roman"/>
          <w:sz w:val="28"/>
          <w:szCs w:val="28"/>
        </w:rPr>
        <w:t xml:space="preserve">: Математическое бюро / Ирина Чучуева </w:t>
      </w:r>
      <w:r w:rsidR="0060287F" w:rsidRPr="000A3D78">
        <w:rPr>
          <w:rFonts w:ascii="Times New Roman" w:hAnsi="Times New Roman" w:cs="Times New Roman"/>
          <w:sz w:val="28"/>
          <w:szCs w:val="28"/>
          <w:shd w:val="clear" w:color="auto" w:fill="FFFFFF"/>
        </w:rPr>
        <w:t>//</w:t>
      </w:r>
      <w:r w:rsidR="0060287F" w:rsidRPr="000A3D78">
        <w:rPr>
          <w:rFonts w:ascii="Times New Roman" w:hAnsi="Times New Roman" w:cs="Times New Roman"/>
          <w:sz w:val="28"/>
          <w:szCs w:val="28"/>
        </w:rPr>
        <w:t xml:space="preserve"> [Электронный ресурс]: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www</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mbureau</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rPr>
        <w:t xml:space="preserve">. - </w:t>
      </w:r>
      <w:r w:rsidR="0060287F" w:rsidRPr="000A3D78">
        <w:rPr>
          <w:rFonts w:ascii="Times New Roman" w:hAnsi="Times New Roman" w:cs="Times New Roman"/>
          <w:sz w:val="28"/>
          <w:szCs w:val="28"/>
          <w:lang w:val="en-US"/>
        </w:rPr>
        <w:t>URL</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rPr>
        <w:t>https://www.mbureau.ru/articles/dissertaciya-model-prognozirovaniya-vremennyh-ryadov-glava-1</w:t>
      </w:r>
      <w:r w:rsidR="0060287F" w:rsidRPr="000A3D78">
        <w:rPr>
          <w:rFonts w:ascii="Times New Roman" w:hAnsi="Times New Roman" w:cs="Times New Roman"/>
          <w:sz w:val="28"/>
          <w:szCs w:val="28"/>
          <w:shd w:val="clear" w:color="auto" w:fill="FFFFFF"/>
        </w:rPr>
        <w:t xml:space="preserve"> (дата обращения: 18.10.2020) . - Загл. с экрана. - Яз. рус.</w:t>
      </w:r>
      <w:r w:rsidR="0060287F" w:rsidRPr="000A3D78">
        <w:rPr>
          <w:rFonts w:ascii="Times New Roman" w:eastAsiaTheme="minorEastAsia" w:hAnsi="Times New Roman" w:cs="Times New Roman"/>
          <w:color w:val="222222"/>
          <w:sz w:val="28"/>
          <w:szCs w:val="28"/>
        </w:rPr>
        <w:t xml:space="preserve"> </w:t>
      </w:r>
    </w:p>
    <w:p w14:paraId="1D8C54AA" w14:textId="1B325CFB"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13 </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shd w:val="clear" w:color="auto" w:fill="FFFFFF"/>
        </w:rPr>
        <w:t xml:space="preserve">Нейронная сеть </w:t>
      </w:r>
      <w:r w:rsidR="0060287F" w:rsidRPr="000A3D78">
        <w:rPr>
          <w:rFonts w:ascii="Times New Roman" w:hAnsi="Times New Roman" w:cs="Times New Roman"/>
          <w:sz w:val="28"/>
          <w:szCs w:val="28"/>
          <w:shd w:val="clear" w:color="auto" w:fill="FFFFFF"/>
        </w:rPr>
        <w:t xml:space="preserve">[Электронный ресурс] : свободная энциклопедия / текст доступен по лицензии </w:t>
      </w:r>
      <w:r w:rsidR="0060287F" w:rsidRPr="000A3D78">
        <w:rPr>
          <w:rFonts w:ascii="Times New Roman" w:hAnsi="Times New Roman" w:cs="Times New Roman"/>
          <w:sz w:val="28"/>
          <w:szCs w:val="28"/>
          <w:shd w:val="clear" w:color="auto" w:fill="FFFFFF"/>
          <w:lang w:val="en-US"/>
        </w:rPr>
        <w:t>Creative</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Commons</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Attribution</w:t>
      </w:r>
      <w:r w:rsidR="0060287F" w:rsidRPr="000A3D78">
        <w:rPr>
          <w:rFonts w:ascii="Times New Roman" w:hAnsi="Times New Roman" w:cs="Times New Roman"/>
          <w:sz w:val="28"/>
          <w:szCs w:val="28"/>
          <w:shd w:val="clear" w:color="auto" w:fill="FFFFFF"/>
        </w:rPr>
        <w:t>-</w:t>
      </w:r>
      <w:r w:rsidR="0060287F" w:rsidRPr="000A3D78">
        <w:rPr>
          <w:rFonts w:ascii="Times New Roman" w:hAnsi="Times New Roman" w:cs="Times New Roman"/>
          <w:sz w:val="28"/>
          <w:szCs w:val="28"/>
          <w:shd w:val="clear" w:color="auto" w:fill="FFFFFF"/>
          <w:lang w:val="en-US"/>
        </w:rPr>
        <w:t>ShareAlike</w:t>
      </w:r>
      <w:r w:rsidR="0060287F" w:rsidRPr="000A3D78">
        <w:rPr>
          <w:rFonts w:ascii="Times New Roman" w:hAnsi="Times New Roman" w:cs="Times New Roman"/>
          <w:sz w:val="28"/>
          <w:szCs w:val="28"/>
          <w:shd w:val="clear" w:color="auto" w:fill="FFFFFF"/>
        </w:rPr>
        <w:t xml:space="preserve"> ; </w:t>
      </w:r>
      <w:r w:rsidR="0060287F" w:rsidRPr="000A3D78">
        <w:rPr>
          <w:rFonts w:ascii="Times New Roman" w:hAnsi="Times New Roman" w:cs="Times New Roman"/>
          <w:sz w:val="28"/>
          <w:szCs w:val="28"/>
          <w:shd w:val="clear" w:color="auto" w:fill="FFFFFF"/>
          <w:lang w:val="en-US"/>
        </w:rPr>
        <w:t>Wikimedia</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Foundation</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Inc</w:t>
      </w:r>
      <w:r w:rsidR="0060287F" w:rsidRPr="000A3D78">
        <w:rPr>
          <w:rFonts w:ascii="Times New Roman" w:hAnsi="Times New Roman" w:cs="Times New Roman"/>
          <w:sz w:val="28"/>
          <w:szCs w:val="28"/>
          <w:shd w:val="clear" w:color="auto" w:fill="FFFFFF"/>
        </w:rPr>
        <w:t>, некоммерческой организации. - Электрон. дан. (712413 статей, 2479181 страниц, 117 104 загруженных файлов). - Wikipedia®, 2001-    . - URL:</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wikipedia</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org</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wiki</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0%9</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5%</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9%</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1%80%</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BE</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BD</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BD</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w:t>
      </w:r>
      <w:r w:rsidR="0060287F" w:rsidRPr="000A3D78">
        <w:rPr>
          <w:rFonts w:ascii="Times New Roman" w:hAnsi="Times New Roman" w:cs="Times New Roman"/>
          <w:sz w:val="28"/>
          <w:szCs w:val="28"/>
          <w:lang w:val="en-US"/>
        </w:rPr>
        <w:t>F</w:t>
      </w:r>
      <w:r w:rsidR="0060287F" w:rsidRPr="000A3D78">
        <w:rPr>
          <w:rFonts w:ascii="Times New Roman" w:hAnsi="Times New Roman" w:cs="Times New Roman"/>
          <w:sz w:val="28"/>
          <w:szCs w:val="28"/>
        </w:rPr>
        <w:t>_%</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1%81%</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5%</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1%82%</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w:t>
      </w:r>
      <w:r w:rsidR="0060287F" w:rsidRPr="000A3D78">
        <w:rPr>
          <w:rFonts w:ascii="Times New Roman" w:hAnsi="Times New Roman" w:cs="Times New Roman"/>
          <w:sz w:val="28"/>
          <w:szCs w:val="28"/>
          <w:lang w:val="en-US"/>
        </w:rPr>
        <w:t>C</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rPr>
        <w:t>(дата обращения: 18.10.2020). - Загл. с экрана. - Яз. рус.</w:t>
      </w:r>
      <w:r w:rsidRPr="000A3D78">
        <w:rPr>
          <w:rFonts w:ascii="Times New Roman" w:hAnsi="Times New Roman" w:cs="Times New Roman"/>
          <w:sz w:val="28"/>
          <w:szCs w:val="28"/>
        </w:rPr>
        <w:t xml:space="preserve"> </w:t>
      </w:r>
    </w:p>
    <w:p w14:paraId="2B98CC0F" w14:textId="2B145E95"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14 </w:t>
      </w:r>
      <w:r w:rsidR="000D72F2" w:rsidRPr="000A3D78">
        <w:rPr>
          <w:rFonts w:ascii="Times New Roman" w:hAnsi="Times New Roman" w:cs="Times New Roman"/>
          <w:sz w:val="28"/>
          <w:szCs w:val="28"/>
        </w:rPr>
        <w:t xml:space="preserve">Минашкин, В. Г. Теория статистики [Электронный ресурс]: учебно-методический комплекс / В. Г. Минашкин, Р. А. Шмойлова, Н. А. Садовникова, Л. Г. Моисейкина, Е. С. Рыбакова // Международный консорциум «Электронный университет», Евразийский открытый институт [Электронный ресурс]: http://elibrary.bsu.az/. -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0D72F2" w:rsidRPr="000A3D78">
        <w:rPr>
          <w:rFonts w:ascii="Times New Roman" w:eastAsiaTheme="minorEastAsia" w:hAnsi="Times New Roman" w:cs="Times New Roman"/>
          <w:sz w:val="28"/>
          <w:szCs w:val="28"/>
        </w:rPr>
        <w:t>http://elibrary.bsu.az/books_200/N_169.pdf</w:t>
      </w:r>
      <w:r w:rsidR="000D72F2" w:rsidRPr="000A3D78">
        <w:rPr>
          <w:rFonts w:ascii="Times New Roman" w:eastAsiaTheme="minorEastAsia" w:hAnsi="Times New Roman" w:cs="Times New Roman"/>
          <w:sz w:val="28"/>
          <w:szCs w:val="28"/>
        </w:rPr>
        <w:t xml:space="preserve"> /</w:t>
      </w:r>
      <w:r w:rsidR="000D72F2" w:rsidRPr="000A3D78">
        <w:rPr>
          <w:rStyle w:val="a6"/>
          <w:rFonts w:ascii="Times New Roman" w:eastAsiaTheme="minorEastAsia" w:hAnsi="Times New Roman" w:cs="Times New Roman"/>
          <w:sz w:val="28"/>
          <w:szCs w:val="28"/>
        </w:rPr>
        <w:t xml:space="preserve"> </w:t>
      </w:r>
      <w:r w:rsidR="000D72F2" w:rsidRPr="000A3D78">
        <w:rPr>
          <w:rFonts w:ascii="Times New Roman" w:hAnsi="Times New Roman" w:cs="Times New Roman"/>
          <w:sz w:val="28"/>
          <w:szCs w:val="28"/>
          <w:shd w:val="clear" w:color="auto" w:fill="FFFFFF"/>
        </w:rPr>
        <w:t>(дата обращения: 18.10.2020) . - Загл. с экрана. - Яз. рус.</w:t>
      </w:r>
    </w:p>
    <w:p w14:paraId="022F3C4D" w14:textId="77777777" w:rsidR="000D72F2" w:rsidRPr="000A3D78" w:rsidRDefault="006B395D" w:rsidP="000A3D78">
      <w:pPr>
        <w:spacing w:after="0" w:line="360" w:lineRule="auto"/>
        <w:ind w:firstLine="709"/>
        <w:jc w:val="both"/>
        <w:rPr>
          <w:rFonts w:ascii="Times New Roman" w:hAnsi="Times New Roman" w:cs="Times New Roman"/>
          <w:noProof/>
          <w:sz w:val="28"/>
          <w:szCs w:val="28"/>
        </w:rPr>
      </w:pPr>
      <w:r w:rsidRPr="000A3D78">
        <w:rPr>
          <w:rFonts w:ascii="Times New Roman" w:hAnsi="Times New Roman" w:cs="Times New Roman"/>
          <w:sz w:val="28"/>
          <w:szCs w:val="28"/>
        </w:rPr>
        <w:t xml:space="preserve">15 </w:t>
      </w:r>
      <w:r w:rsidR="00087FAB" w:rsidRPr="000A3D78">
        <w:rPr>
          <w:rFonts w:ascii="Times New Roman" w:hAnsi="Times New Roman" w:cs="Times New Roman"/>
          <w:noProof/>
          <w:sz w:val="28"/>
          <w:szCs w:val="28"/>
        </w:rPr>
        <w:t>Нейронные сети. Полный курс, 2-е издание / С. Хайкин. М. : Издательский дом «Вильямс», 2006. – 1104 с.</w:t>
      </w:r>
    </w:p>
    <w:p w14:paraId="49A903F7" w14:textId="1DEE8879" w:rsidR="000D72F2" w:rsidRPr="000A3D78" w:rsidRDefault="006B395D"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hAnsi="Times New Roman" w:cs="Times New Roman"/>
          <w:noProof/>
          <w:sz w:val="28"/>
          <w:szCs w:val="28"/>
        </w:rPr>
        <w:t>16</w:t>
      </w:r>
      <w:r w:rsidR="000D72F2" w:rsidRPr="000A3D78">
        <w:rPr>
          <w:rFonts w:ascii="Times New Roman" w:hAnsi="Times New Roman" w:cs="Times New Roman"/>
          <w:noProof/>
          <w:sz w:val="28"/>
          <w:szCs w:val="28"/>
        </w:rPr>
        <w:t xml:space="preserve"> </w:t>
      </w:r>
      <w:r w:rsidR="000D72F2" w:rsidRPr="000A3D78">
        <w:rPr>
          <w:rFonts w:ascii="Times New Roman" w:hAnsi="Times New Roman" w:cs="Times New Roman"/>
          <w:noProof/>
          <w:sz w:val="28"/>
          <w:szCs w:val="28"/>
        </w:rPr>
        <w:t xml:space="preserve">Глек, П. </w:t>
      </w:r>
      <w:r w:rsidR="000D72F2" w:rsidRPr="000A3D78">
        <w:rPr>
          <w:rFonts w:ascii="Times New Roman" w:hAnsi="Times New Roman" w:cs="Times New Roman"/>
          <w:noProof/>
          <w:sz w:val="28"/>
          <w:szCs w:val="28"/>
          <w:lang w:val="en-US"/>
        </w:rPr>
        <w:t>LSTM</w:t>
      </w:r>
      <w:r w:rsidR="000D72F2" w:rsidRPr="000A3D78">
        <w:rPr>
          <w:rFonts w:ascii="Times New Roman" w:hAnsi="Times New Roman" w:cs="Times New Roman"/>
          <w:noProof/>
          <w:sz w:val="28"/>
          <w:szCs w:val="28"/>
        </w:rPr>
        <w:t xml:space="preserve"> – нейронная сеть с долгой краткосрочной памятью, базовый курс [Электронный ресурс] // </w:t>
      </w:r>
      <w:r w:rsidR="000D72F2" w:rsidRPr="000A3D78">
        <w:rPr>
          <w:rFonts w:ascii="Times New Roman" w:hAnsi="Times New Roman" w:cs="Times New Roman"/>
          <w:sz w:val="28"/>
          <w:szCs w:val="28"/>
        </w:rPr>
        <w:t xml:space="preserve">Павел Глек [Электронный ресурс]: </w:t>
      </w:r>
      <w:r w:rsidR="000D72F2" w:rsidRPr="000A3D78">
        <w:rPr>
          <w:rFonts w:ascii="Times New Roman" w:hAnsi="Times New Roman" w:cs="Times New Roman"/>
          <w:sz w:val="28"/>
          <w:szCs w:val="28"/>
          <w:lang w:val="en-US"/>
        </w:rPr>
        <w:t>https</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lang w:val="en-US"/>
        </w:rPr>
        <w:t>neurohive</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lang w:val="en-US"/>
        </w:rPr>
        <w:t>io</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lang w:val="en-US"/>
        </w:rPr>
        <w:t>ru</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rPr>
        <w:t>. -</w:t>
      </w:r>
      <w:r w:rsidR="000D72F2" w:rsidRPr="000A3D78">
        <w:rPr>
          <w:rFonts w:ascii="Times New Roman" w:hAnsi="Times New Roman" w:cs="Times New Roman"/>
          <w:noProof/>
          <w:sz w:val="28"/>
          <w:szCs w:val="28"/>
        </w:rPr>
        <w:t xml:space="preserve">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0D72F2" w:rsidRPr="000A3D78">
        <w:rPr>
          <w:rFonts w:ascii="Times New Roman" w:hAnsi="Times New Roman" w:cs="Times New Roman"/>
          <w:sz w:val="28"/>
          <w:szCs w:val="28"/>
          <w:shd w:val="clear" w:color="auto" w:fill="FFFFFF"/>
          <w:lang w:val="en-US"/>
        </w:rPr>
        <w:t>https</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neurohive</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io</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ru</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osnovy</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data</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science</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lstm</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nejronnaja</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set</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rPr>
        <w:t xml:space="preserve"> </w:t>
      </w:r>
      <w:r w:rsidR="000D72F2" w:rsidRPr="000A3D78">
        <w:rPr>
          <w:rFonts w:ascii="Times New Roman" w:eastAsiaTheme="minorEastAsia" w:hAnsi="Times New Roman" w:cs="Times New Roman"/>
          <w:sz w:val="28"/>
          <w:szCs w:val="28"/>
        </w:rPr>
        <w:t>/</w:t>
      </w:r>
      <w:r w:rsidR="000D72F2" w:rsidRPr="000A3D78">
        <w:rPr>
          <w:rStyle w:val="a6"/>
          <w:rFonts w:ascii="Times New Roman" w:eastAsiaTheme="minorEastAsia" w:hAnsi="Times New Roman" w:cs="Times New Roman"/>
          <w:sz w:val="28"/>
          <w:szCs w:val="28"/>
        </w:rPr>
        <w:t xml:space="preserve"> </w:t>
      </w:r>
      <w:r w:rsidR="000D72F2" w:rsidRPr="000A3D78">
        <w:rPr>
          <w:rFonts w:ascii="Times New Roman" w:hAnsi="Times New Roman" w:cs="Times New Roman"/>
          <w:sz w:val="28"/>
          <w:szCs w:val="28"/>
          <w:shd w:val="clear" w:color="auto" w:fill="FFFFFF"/>
        </w:rPr>
        <w:t>(дата обращения: 18.10.2020) . - Загл. с экрана. - Яз. рус.</w:t>
      </w:r>
    </w:p>
    <w:p w14:paraId="3CF3F43E" w14:textId="1543EB07" w:rsidR="0060287F" w:rsidRPr="000A3D78" w:rsidRDefault="0060287F" w:rsidP="000A3D78">
      <w:pPr>
        <w:spacing w:after="0" w:line="360" w:lineRule="auto"/>
        <w:ind w:firstLine="709"/>
        <w:jc w:val="both"/>
        <w:rPr>
          <w:rFonts w:ascii="Times New Roman" w:hAnsi="Times New Roman" w:cs="Times New Roman"/>
          <w:color w:val="000000"/>
          <w:sz w:val="28"/>
          <w:szCs w:val="28"/>
          <w:shd w:val="clear" w:color="auto" w:fill="FFFFFF"/>
        </w:rPr>
      </w:pPr>
      <w:r w:rsidRPr="000A3D78">
        <w:rPr>
          <w:rFonts w:ascii="Times New Roman" w:hAnsi="Times New Roman" w:cs="Times New Roman"/>
          <w:color w:val="000000"/>
          <w:sz w:val="28"/>
          <w:szCs w:val="28"/>
          <w:shd w:val="clear" w:color="auto" w:fill="FFFFFF"/>
        </w:rPr>
        <w:lastRenderedPageBreak/>
        <w:t xml:space="preserve">17 </w:t>
      </w:r>
      <w:r w:rsidRPr="000A3D78">
        <w:rPr>
          <w:rFonts w:ascii="Times New Roman" w:hAnsi="Times New Roman" w:cs="Times New Roman"/>
          <w:noProof/>
          <w:sz w:val="28"/>
          <w:szCs w:val="28"/>
          <w:lang w:val="en-US"/>
        </w:rPr>
        <w:t>Long</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Short</w:t>
      </w:r>
      <w:r w:rsidRPr="000A3D78">
        <w:rPr>
          <w:rFonts w:ascii="Times New Roman" w:hAnsi="Times New Roman" w:cs="Times New Roman"/>
          <w:noProof/>
          <w:sz w:val="28"/>
          <w:szCs w:val="28"/>
        </w:rPr>
        <w:t>-</w:t>
      </w:r>
      <w:r w:rsidRPr="000A3D78">
        <w:rPr>
          <w:rFonts w:ascii="Times New Roman" w:hAnsi="Times New Roman" w:cs="Times New Roman"/>
          <w:noProof/>
          <w:sz w:val="28"/>
          <w:szCs w:val="28"/>
          <w:lang w:val="en-US"/>
        </w:rPr>
        <w:t>term</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Memeory</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Neural</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Compytation</w:t>
      </w:r>
      <w:r w:rsidRPr="000A3D78">
        <w:rPr>
          <w:rFonts w:ascii="Times New Roman" w:hAnsi="Times New Roman" w:cs="Times New Roman"/>
          <w:noProof/>
          <w:sz w:val="28"/>
          <w:szCs w:val="28"/>
        </w:rPr>
        <w:t xml:space="preserve"> [Электронный ресурс]</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Fakultat</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fur</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Informik</w:t>
      </w:r>
      <w:r w:rsidRPr="000A3D78">
        <w:rPr>
          <w:rFonts w:ascii="Times New Roman" w:hAnsi="Times New Roman" w:cs="Times New Roman"/>
          <w:sz w:val="28"/>
          <w:szCs w:val="28"/>
        </w:rPr>
        <w:t xml:space="preserve"> </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Sepp</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Hochreiter</w:t>
      </w:r>
      <w:r w:rsidRPr="000A3D78">
        <w:rPr>
          <w:rFonts w:ascii="Times New Roman" w:hAnsi="Times New Roman" w:cs="Times New Roman"/>
          <w:noProof/>
          <w:sz w:val="28"/>
          <w:szCs w:val="28"/>
        </w:rPr>
        <w:t xml:space="preserve">, </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URL</w:t>
      </w:r>
      <w:r w:rsidRPr="000A3D78">
        <w:rPr>
          <w:rFonts w:ascii="Times New Roman" w:hAnsi="Times New Roman" w:cs="Times New Roman"/>
          <w:sz w:val="28"/>
          <w:szCs w:val="28"/>
        </w:rPr>
        <w:t xml:space="preserve">: </w:t>
      </w:r>
      <w:r w:rsidRPr="000A3D78">
        <w:rPr>
          <w:rFonts w:ascii="Times New Roman" w:hAnsi="Times New Roman" w:cs="Times New Roman"/>
          <w:color w:val="000000"/>
          <w:sz w:val="28"/>
          <w:szCs w:val="28"/>
          <w:shd w:val="clear" w:color="auto" w:fill="FFFFFF"/>
        </w:rPr>
        <w:t>https://web.archive.org/web/20161123045043/http://deeplearning.cs.cmu.edu</w:t>
      </w:r>
      <w:r w:rsidRPr="000A3D78">
        <w:rPr>
          <w:rFonts w:ascii="Times New Roman" w:hAnsi="Times New Roman" w:cs="Times New Roman"/>
          <w:color w:val="000000"/>
          <w:sz w:val="28"/>
          <w:szCs w:val="28"/>
          <w:shd w:val="clear" w:color="auto" w:fill="FFFFFF"/>
        </w:rPr>
        <w:t xml:space="preserve">:80/pdfs/Hochreiter97_lstm.pdf </w:t>
      </w:r>
      <w:r w:rsidRPr="000A3D78">
        <w:rPr>
          <w:rFonts w:ascii="Times New Roman" w:eastAsiaTheme="minorEastAsia" w:hAnsi="Times New Roman" w:cs="Times New Roman"/>
          <w:sz w:val="28"/>
          <w:szCs w:val="28"/>
        </w:rPr>
        <w:t>/</w:t>
      </w:r>
      <w:r w:rsidRPr="000A3D78">
        <w:rPr>
          <w:rStyle w:val="a6"/>
          <w:rFonts w:ascii="Times New Roman" w:eastAsiaTheme="minorEastAsia" w:hAnsi="Times New Roman" w:cs="Times New Roman"/>
          <w:sz w:val="28"/>
          <w:szCs w:val="28"/>
        </w:rPr>
        <w:t xml:space="preserve"> </w:t>
      </w:r>
      <w:r w:rsidRPr="000A3D78">
        <w:rPr>
          <w:rFonts w:ascii="Times New Roman" w:hAnsi="Times New Roman" w:cs="Times New Roman"/>
          <w:sz w:val="28"/>
          <w:szCs w:val="28"/>
          <w:shd w:val="clear" w:color="auto" w:fill="FFFFFF"/>
        </w:rPr>
        <w:t>(дата обращения: 18.10.2020) . - Загл. с экрана. - Яз. рус.</w:t>
      </w:r>
    </w:p>
    <w:p w14:paraId="51B952C8" w14:textId="71A36AF1" w:rsidR="006B395D" w:rsidRPr="000A3D78" w:rsidRDefault="006B395D" w:rsidP="000A3D78">
      <w:pPr>
        <w:spacing w:after="0" w:line="360" w:lineRule="auto"/>
        <w:ind w:firstLine="709"/>
        <w:jc w:val="both"/>
        <w:rPr>
          <w:rFonts w:ascii="Times New Roman" w:hAnsi="Times New Roman" w:cs="Times New Roman"/>
          <w:color w:val="000000"/>
          <w:sz w:val="28"/>
          <w:szCs w:val="28"/>
          <w:shd w:val="clear" w:color="auto" w:fill="FFFFFF"/>
        </w:rPr>
      </w:pPr>
      <w:r w:rsidRPr="000A3D78">
        <w:rPr>
          <w:rFonts w:ascii="Times New Roman" w:hAnsi="Times New Roman" w:cs="Times New Roman"/>
          <w:color w:val="000000"/>
          <w:sz w:val="28"/>
          <w:szCs w:val="28"/>
          <w:shd w:val="clear" w:color="auto" w:fill="FFFFFF"/>
        </w:rPr>
        <w:t xml:space="preserve">18 </w:t>
      </w:r>
      <w:r w:rsidR="00087FAB" w:rsidRPr="000A3D78">
        <w:rPr>
          <w:rFonts w:ascii="Times New Roman" w:hAnsi="Times New Roman" w:cs="Times New Roman"/>
          <w:sz w:val="28"/>
          <w:szCs w:val="28"/>
          <w:shd w:val="clear" w:color="auto" w:fill="FFFFFF"/>
          <w:lang w:val="en-US"/>
        </w:rPr>
        <w:t>Belek</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G</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Gru</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vs</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lstm</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rPr>
        <w:t xml:space="preserve">[Электронный ресурс]: </w:t>
      </w:r>
      <w:r w:rsidR="00087FAB" w:rsidRPr="000A3D78">
        <w:rPr>
          <w:rFonts w:ascii="Times New Roman" w:hAnsi="Times New Roman" w:cs="Times New Roman"/>
          <w:sz w:val="28"/>
          <w:szCs w:val="28"/>
          <w:lang w:val="en-US"/>
        </w:rPr>
        <w:t>Polarwinco</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Education</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G</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Belek</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polarwinco</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w:t>
      </w:r>
      <w:hyperlink w:history="1"/>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lang w:val="en-US"/>
        </w:rPr>
        <w:t>https</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polarwinco</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com</w:t>
      </w:r>
      <w:r w:rsidR="00087FAB" w:rsidRPr="000A3D78">
        <w:rPr>
          <w:rFonts w:ascii="Times New Roman" w:hAnsi="Times New Roman" w:cs="Times New Roman"/>
          <w:sz w:val="28"/>
          <w:szCs w:val="28"/>
          <w:shd w:val="clear" w:color="auto" w:fill="FFFFFF"/>
        </w:rPr>
        <w:t>/2019/03/06/</w:t>
      </w:r>
      <w:r w:rsidR="00087FAB" w:rsidRPr="000A3D78">
        <w:rPr>
          <w:rFonts w:ascii="Times New Roman" w:hAnsi="Times New Roman" w:cs="Times New Roman"/>
          <w:sz w:val="28"/>
          <w:szCs w:val="28"/>
          <w:shd w:val="clear" w:color="auto" w:fill="FFFFFF"/>
          <w:lang w:val="en-US"/>
        </w:rPr>
        <w:t>gru</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vs</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lstm</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4DA9AA22" w14:textId="61562053" w:rsidR="006B395D" w:rsidRPr="000A3D78" w:rsidRDefault="006B395D" w:rsidP="000A3D78">
      <w:pPr>
        <w:spacing w:after="0" w:line="360" w:lineRule="auto"/>
        <w:ind w:firstLine="709"/>
        <w:jc w:val="both"/>
        <w:rPr>
          <w:rFonts w:ascii="Times New Roman" w:hAnsi="Times New Roman" w:cs="Times New Roman"/>
          <w:sz w:val="28"/>
          <w:szCs w:val="28"/>
          <w:lang w:val="en-US"/>
        </w:rPr>
      </w:pPr>
      <w:r w:rsidRPr="000A3D78">
        <w:rPr>
          <w:rFonts w:ascii="Times New Roman" w:hAnsi="Times New Roman" w:cs="Times New Roman"/>
          <w:color w:val="000000"/>
          <w:sz w:val="28"/>
          <w:szCs w:val="28"/>
          <w:shd w:val="clear" w:color="auto" w:fill="FFFFFF"/>
          <w:lang w:val="en-US"/>
        </w:rPr>
        <w:t xml:space="preserve">19 </w:t>
      </w:r>
      <w:r w:rsidRPr="000A3D78">
        <w:rPr>
          <w:rFonts w:ascii="Times New Roman" w:hAnsi="Times New Roman" w:cs="Times New Roman"/>
          <w:sz w:val="28"/>
          <w:szCs w:val="28"/>
          <w:lang w:val="en-US"/>
        </w:rPr>
        <w:t>Hannes Y.Y., Webb P. Classification and regression trees: A User Manual for IdentifyingIndicators of Vulnerability to Famine and Chronic Food Insecurity</w:t>
      </w:r>
    </w:p>
    <w:p w14:paraId="00F0AE47" w14:textId="5A7B3532"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20 </w:t>
      </w:r>
      <w:r w:rsidR="00087FAB" w:rsidRPr="000A3D78">
        <w:rPr>
          <w:rFonts w:ascii="Times New Roman" w:hAnsi="Times New Roman" w:cs="Times New Roman"/>
          <w:sz w:val="28"/>
          <w:szCs w:val="28"/>
        </w:rPr>
        <w:t xml:space="preserve">Пять ключевых библиотек и пакетов для анализа данных на </w:t>
      </w:r>
      <w:r w:rsidR="00087FAB" w:rsidRPr="000A3D78">
        <w:rPr>
          <w:rFonts w:ascii="Times New Roman" w:hAnsi="Times New Roman" w:cs="Times New Roman"/>
          <w:sz w:val="28"/>
          <w:szCs w:val="28"/>
          <w:lang w:val="en-US"/>
        </w:rPr>
        <w:t>Python</w:t>
      </w:r>
      <w:r w:rsidR="00087FAB" w:rsidRPr="000A3D78">
        <w:rPr>
          <w:rFonts w:ascii="Times New Roman" w:hAnsi="Times New Roman" w:cs="Times New Roman"/>
          <w:sz w:val="28"/>
          <w:szCs w:val="28"/>
        </w:rPr>
        <w:t xml:space="preserve"> [Электронный ресурс]: https://techrocks.ru/.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techrocks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ru</w:t>
      </w:r>
      <w:r w:rsidR="00087FAB" w:rsidRPr="000A3D78">
        <w:rPr>
          <w:rFonts w:ascii="Times New Roman" w:hAnsi="Times New Roman" w:cs="Times New Roman"/>
          <w:sz w:val="28"/>
          <w:szCs w:val="28"/>
        </w:rPr>
        <w:t>/2018/07/22/5-</w:t>
      </w:r>
      <w:r w:rsidR="00087FAB" w:rsidRPr="000A3D78">
        <w:rPr>
          <w:rFonts w:ascii="Times New Roman" w:hAnsi="Times New Roman" w:cs="Times New Roman"/>
          <w:sz w:val="28"/>
          <w:szCs w:val="28"/>
          <w:lang w:val="en-US"/>
        </w:rPr>
        <w:t>key</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libraries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and</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packets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for</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data</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analysis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in</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python</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shd w:val="clear" w:color="auto" w:fill="FFFFFF"/>
        </w:rPr>
        <w:t xml:space="preserve"> (дата обращения: 18.10.2020) . - Загл. с экрана. - Яз. рус.</w:t>
      </w:r>
    </w:p>
    <w:p w14:paraId="2C5A77B1" w14:textId="6E28D515" w:rsidR="006B395D" w:rsidRPr="000A3D78" w:rsidRDefault="006B395D" w:rsidP="000A3D78">
      <w:pPr>
        <w:spacing w:after="0" w:line="360" w:lineRule="auto"/>
        <w:ind w:firstLine="709"/>
        <w:jc w:val="both"/>
        <w:rPr>
          <w:rFonts w:ascii="Times New Roman" w:hAnsi="Times New Roman" w:cs="Times New Roman"/>
          <w:sz w:val="28"/>
          <w:szCs w:val="28"/>
          <w:shd w:val="clear" w:color="auto" w:fill="FFFFFF"/>
          <w:lang w:val="en-US"/>
        </w:rPr>
      </w:pPr>
      <w:r w:rsidRPr="000A3D78">
        <w:rPr>
          <w:rFonts w:ascii="Times New Roman" w:hAnsi="Times New Roman" w:cs="Times New Roman"/>
          <w:sz w:val="28"/>
          <w:szCs w:val="28"/>
          <w:lang w:val="en-US"/>
        </w:rPr>
        <w:t>21</w:t>
      </w:r>
      <w:r w:rsidR="0078721A" w:rsidRPr="000A3D78">
        <w:rPr>
          <w:rFonts w:ascii="Times New Roman" w:hAnsi="Times New Roman" w:cs="Times New Roman"/>
          <w:sz w:val="28"/>
          <w:szCs w:val="28"/>
          <w:lang w:val="en-US"/>
        </w:rPr>
        <w:t xml:space="preserve"> </w:t>
      </w:r>
      <w:r w:rsidR="0078721A" w:rsidRPr="000A3D78">
        <w:rPr>
          <w:rFonts w:ascii="Times New Roman" w:eastAsiaTheme="minorEastAsia" w:hAnsi="Times New Roman" w:cs="Times New Roman"/>
          <w:bCs/>
          <w:sz w:val="28"/>
          <w:szCs w:val="28"/>
          <w:lang w:val="en-US"/>
        </w:rPr>
        <w:t>Monthly Bulletin of Statistics Analytical Trade Tables [</w:t>
      </w:r>
      <w:r w:rsidR="0078721A" w:rsidRPr="000A3D78">
        <w:rPr>
          <w:rFonts w:ascii="Times New Roman" w:eastAsiaTheme="minorEastAsia" w:hAnsi="Times New Roman" w:cs="Times New Roman"/>
          <w:bCs/>
          <w:sz w:val="28"/>
          <w:szCs w:val="28"/>
        </w:rPr>
        <w:t>Электронный</w:t>
      </w:r>
      <w:r w:rsidR="0078721A" w:rsidRPr="000A3D78">
        <w:rPr>
          <w:rFonts w:ascii="Times New Roman" w:eastAsiaTheme="minorEastAsia" w:hAnsi="Times New Roman" w:cs="Times New Roman"/>
          <w:bCs/>
          <w:sz w:val="28"/>
          <w:szCs w:val="28"/>
          <w:lang w:val="en-US"/>
        </w:rPr>
        <w:t xml:space="preserve"> </w:t>
      </w:r>
      <w:r w:rsidR="0078721A" w:rsidRPr="000A3D78">
        <w:rPr>
          <w:rFonts w:ascii="Times New Roman" w:eastAsiaTheme="minorEastAsia" w:hAnsi="Times New Roman" w:cs="Times New Roman"/>
          <w:bCs/>
          <w:sz w:val="28"/>
          <w:szCs w:val="28"/>
        </w:rPr>
        <w:t>ресурс</w:t>
      </w:r>
      <w:r w:rsidR="0078721A" w:rsidRPr="000A3D78">
        <w:rPr>
          <w:rFonts w:ascii="Times New Roman" w:eastAsiaTheme="minorEastAsia" w:hAnsi="Times New Roman" w:cs="Times New Roman"/>
          <w:bCs/>
          <w:sz w:val="28"/>
          <w:szCs w:val="28"/>
          <w:lang w:val="en-US"/>
        </w:rPr>
        <w:t>]: UN TRADE STATISTICS // [</w:t>
      </w:r>
      <w:r w:rsidR="0078721A" w:rsidRPr="000A3D78">
        <w:rPr>
          <w:rFonts w:ascii="Times New Roman" w:eastAsiaTheme="minorEastAsia" w:hAnsi="Times New Roman" w:cs="Times New Roman"/>
          <w:bCs/>
          <w:sz w:val="28"/>
          <w:szCs w:val="28"/>
        </w:rPr>
        <w:t>Электронный</w:t>
      </w:r>
      <w:r w:rsidR="0078721A" w:rsidRPr="000A3D78">
        <w:rPr>
          <w:rFonts w:ascii="Times New Roman" w:eastAsiaTheme="minorEastAsia" w:hAnsi="Times New Roman" w:cs="Times New Roman"/>
          <w:bCs/>
          <w:sz w:val="28"/>
          <w:szCs w:val="28"/>
          <w:lang w:val="en-US"/>
        </w:rPr>
        <w:t xml:space="preserve"> </w:t>
      </w:r>
      <w:r w:rsidR="0078721A" w:rsidRPr="000A3D78">
        <w:rPr>
          <w:rFonts w:ascii="Times New Roman" w:eastAsiaTheme="minorEastAsia" w:hAnsi="Times New Roman" w:cs="Times New Roman"/>
          <w:bCs/>
          <w:sz w:val="28"/>
          <w:szCs w:val="28"/>
        </w:rPr>
        <w:t>ресурс</w:t>
      </w:r>
      <w:r w:rsidR="0078721A" w:rsidRPr="000A3D78">
        <w:rPr>
          <w:rFonts w:ascii="Times New Roman" w:eastAsiaTheme="minorEastAsia" w:hAnsi="Times New Roman" w:cs="Times New Roman"/>
          <w:bCs/>
          <w:sz w:val="28"/>
          <w:szCs w:val="28"/>
          <w:lang w:val="en-US"/>
        </w:rPr>
        <w:t>]: https://www.un.org/ - URL: https://unstats.un.org/unsd/trade/data/tables.asp#monthlytotal (</w:t>
      </w:r>
      <w:r w:rsidR="0078721A" w:rsidRPr="000A3D78">
        <w:rPr>
          <w:rFonts w:ascii="Times New Roman" w:eastAsiaTheme="minorEastAsia" w:hAnsi="Times New Roman" w:cs="Times New Roman"/>
          <w:bCs/>
          <w:sz w:val="28"/>
          <w:szCs w:val="28"/>
        </w:rPr>
        <w:t>дата</w:t>
      </w:r>
      <w:r w:rsidR="0078721A" w:rsidRPr="000A3D78">
        <w:rPr>
          <w:rFonts w:ascii="Times New Roman" w:eastAsiaTheme="minorEastAsia" w:hAnsi="Times New Roman" w:cs="Times New Roman"/>
          <w:bCs/>
          <w:sz w:val="28"/>
          <w:szCs w:val="28"/>
          <w:lang w:val="en-US"/>
        </w:rPr>
        <w:t xml:space="preserve"> </w:t>
      </w:r>
      <w:r w:rsidR="0078721A" w:rsidRPr="000A3D78">
        <w:rPr>
          <w:rFonts w:ascii="Times New Roman" w:eastAsiaTheme="minorEastAsia" w:hAnsi="Times New Roman" w:cs="Times New Roman"/>
          <w:bCs/>
          <w:sz w:val="28"/>
          <w:szCs w:val="28"/>
        </w:rPr>
        <w:t>обращения</w:t>
      </w:r>
      <w:r w:rsidR="0078721A" w:rsidRPr="000A3D78">
        <w:rPr>
          <w:rFonts w:ascii="Times New Roman" w:eastAsiaTheme="minorEastAsia" w:hAnsi="Times New Roman" w:cs="Times New Roman"/>
          <w:bCs/>
          <w:sz w:val="28"/>
          <w:szCs w:val="28"/>
          <w:lang w:val="en-US"/>
        </w:rPr>
        <w:t xml:space="preserve">: 18.10.2020) . - </w:t>
      </w:r>
      <w:r w:rsidR="0078721A" w:rsidRPr="000A3D78">
        <w:rPr>
          <w:rFonts w:ascii="Times New Roman" w:eastAsiaTheme="minorEastAsia" w:hAnsi="Times New Roman" w:cs="Times New Roman"/>
          <w:bCs/>
          <w:sz w:val="28"/>
          <w:szCs w:val="28"/>
        </w:rPr>
        <w:t>Загл</w:t>
      </w:r>
      <w:r w:rsidR="0078721A" w:rsidRPr="000A3D78">
        <w:rPr>
          <w:rFonts w:ascii="Times New Roman" w:eastAsiaTheme="minorEastAsia" w:hAnsi="Times New Roman" w:cs="Times New Roman"/>
          <w:bCs/>
          <w:sz w:val="28"/>
          <w:szCs w:val="28"/>
          <w:lang w:val="en-US"/>
        </w:rPr>
        <w:t xml:space="preserve">. </w:t>
      </w:r>
      <w:r w:rsidR="0078721A" w:rsidRPr="000A3D78">
        <w:rPr>
          <w:rFonts w:ascii="Times New Roman" w:eastAsiaTheme="minorEastAsia" w:hAnsi="Times New Roman" w:cs="Times New Roman"/>
          <w:bCs/>
          <w:sz w:val="28"/>
          <w:szCs w:val="28"/>
        </w:rPr>
        <w:t>с</w:t>
      </w:r>
      <w:r w:rsidR="0078721A" w:rsidRPr="000A3D78">
        <w:rPr>
          <w:rFonts w:ascii="Times New Roman" w:eastAsiaTheme="minorEastAsia" w:hAnsi="Times New Roman" w:cs="Times New Roman"/>
          <w:bCs/>
          <w:sz w:val="28"/>
          <w:szCs w:val="28"/>
          <w:lang w:val="en-US"/>
        </w:rPr>
        <w:t xml:space="preserve"> </w:t>
      </w:r>
      <w:r w:rsidR="0078721A" w:rsidRPr="000A3D78">
        <w:rPr>
          <w:rFonts w:ascii="Times New Roman" w:eastAsiaTheme="minorEastAsia" w:hAnsi="Times New Roman" w:cs="Times New Roman"/>
          <w:bCs/>
          <w:sz w:val="28"/>
          <w:szCs w:val="28"/>
        </w:rPr>
        <w:t>экрана</w:t>
      </w:r>
      <w:r w:rsidR="0078721A" w:rsidRPr="000A3D78">
        <w:rPr>
          <w:rFonts w:ascii="Times New Roman" w:eastAsiaTheme="minorEastAsia" w:hAnsi="Times New Roman" w:cs="Times New Roman"/>
          <w:bCs/>
          <w:sz w:val="28"/>
          <w:szCs w:val="28"/>
          <w:lang w:val="en-US"/>
        </w:rPr>
        <w:t xml:space="preserve">. - </w:t>
      </w:r>
      <w:r w:rsidR="0078721A" w:rsidRPr="000A3D78">
        <w:rPr>
          <w:rFonts w:ascii="Times New Roman" w:eastAsiaTheme="minorEastAsia" w:hAnsi="Times New Roman" w:cs="Times New Roman"/>
          <w:bCs/>
          <w:sz w:val="28"/>
          <w:szCs w:val="28"/>
        </w:rPr>
        <w:t>Яз</w:t>
      </w:r>
      <w:r w:rsidR="0078721A" w:rsidRPr="000A3D78">
        <w:rPr>
          <w:rFonts w:ascii="Times New Roman" w:eastAsiaTheme="minorEastAsia" w:hAnsi="Times New Roman" w:cs="Times New Roman"/>
          <w:bCs/>
          <w:sz w:val="28"/>
          <w:szCs w:val="28"/>
          <w:lang w:val="en-US"/>
        </w:rPr>
        <w:t xml:space="preserve">. </w:t>
      </w:r>
      <w:r w:rsidR="0078721A" w:rsidRPr="000A3D78">
        <w:rPr>
          <w:rFonts w:ascii="Times New Roman" w:eastAsiaTheme="minorEastAsia" w:hAnsi="Times New Roman" w:cs="Times New Roman"/>
          <w:bCs/>
          <w:sz w:val="28"/>
          <w:szCs w:val="28"/>
        </w:rPr>
        <w:t>англ</w:t>
      </w:r>
    </w:p>
    <w:p w14:paraId="25AE86FD" w14:textId="7F11352B" w:rsidR="006B395D" w:rsidRPr="000A3D78" w:rsidRDefault="006B395D" w:rsidP="000A3D78">
      <w:pPr>
        <w:spacing w:after="0" w:line="360" w:lineRule="auto"/>
        <w:ind w:firstLine="709"/>
        <w:jc w:val="both"/>
        <w:rPr>
          <w:rFonts w:ascii="Times New Roman" w:eastAsiaTheme="minorEastAsia" w:hAnsi="Times New Roman" w:cs="Times New Roman"/>
          <w:sz w:val="28"/>
          <w:szCs w:val="28"/>
        </w:rPr>
      </w:pPr>
      <w:r w:rsidRPr="000A3D78">
        <w:rPr>
          <w:rFonts w:ascii="Times New Roman" w:hAnsi="Times New Roman" w:cs="Times New Roman"/>
          <w:sz w:val="28"/>
          <w:szCs w:val="28"/>
        </w:rPr>
        <w:t xml:space="preserve">22 </w:t>
      </w:r>
      <w:r w:rsidR="00087FAB" w:rsidRPr="000A3D78">
        <w:rPr>
          <w:rFonts w:ascii="Times New Roman" w:hAnsi="Times New Roman" w:cs="Times New Roman"/>
          <w:sz w:val="28"/>
          <w:szCs w:val="28"/>
        </w:rPr>
        <w:t xml:space="preserve"> Метод Бокса-Кокса [Электронный ресурс] </w:t>
      </w:r>
      <w:r w:rsidR="00087FAB" w:rsidRPr="000A3D78">
        <w:rPr>
          <w:rFonts w:ascii="Times New Roman" w:hAnsi="Times New Roman" w:cs="Times New Roman"/>
          <w:sz w:val="28"/>
          <w:szCs w:val="28"/>
          <w:shd w:val="clear" w:color="auto" w:fill="FFFFFF"/>
        </w:rPr>
        <w:t xml:space="preserve">/ текст доступен по лицензии </w:t>
      </w:r>
      <w:r w:rsidR="00087FAB" w:rsidRPr="000A3D78">
        <w:rPr>
          <w:rFonts w:ascii="Times New Roman" w:hAnsi="Times New Roman" w:cs="Times New Roman"/>
          <w:sz w:val="28"/>
          <w:szCs w:val="28"/>
          <w:shd w:val="clear" w:color="auto" w:fill="FFFFFF"/>
          <w:lang w:val="en-US"/>
        </w:rPr>
        <w:t>Creative</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Commons</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Attribution</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ShareAlike</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http</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machinelearning</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ru</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lang w:val="en-US"/>
        </w:rPr>
        <w:t>http</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www</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machinelearning</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ru</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wiki</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index</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php</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title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0%9</w:t>
      </w:r>
      <w:r w:rsidR="00087FAB" w:rsidRPr="000A3D78">
        <w:rPr>
          <w:rFonts w:ascii="Times New Roman" w:eastAsiaTheme="minorEastAsia" w:hAnsi="Times New Roman" w:cs="Times New Roman"/>
          <w:sz w:val="28"/>
          <w:szCs w:val="28"/>
          <w:lang w:val="en-US"/>
        </w:rPr>
        <w:t>C</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5%</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1%82%</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4_%</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0%91%</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1%81%</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0%9</w:t>
      </w:r>
      <w:r w:rsidR="00087FAB" w:rsidRPr="000A3D78">
        <w:rPr>
          <w:rFonts w:ascii="Times New Roman" w:eastAsiaTheme="minorEastAsia" w:hAnsi="Times New Roman" w:cs="Times New Roman"/>
          <w:sz w:val="28"/>
          <w:szCs w:val="28"/>
          <w:lang w:val="en-US"/>
        </w:rPr>
        <w:t>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1%81%</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0</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рус.</w:t>
      </w:r>
      <w:r w:rsidR="00087FAB" w:rsidRPr="000A3D78">
        <w:rPr>
          <w:rFonts w:ascii="Times New Roman" w:eastAsiaTheme="minorEastAsia" w:hAnsi="Times New Roman" w:cs="Times New Roman"/>
          <w:sz w:val="28"/>
          <w:szCs w:val="28"/>
        </w:rPr>
        <w:t xml:space="preserve"> </w:t>
      </w:r>
    </w:p>
    <w:p w14:paraId="337D540B" w14:textId="4B9E3B6D" w:rsidR="006B395D" w:rsidRPr="000A3D78" w:rsidRDefault="006B395D" w:rsidP="000A3D78">
      <w:pPr>
        <w:spacing w:after="0" w:line="360" w:lineRule="auto"/>
        <w:ind w:firstLine="709"/>
        <w:jc w:val="both"/>
        <w:rPr>
          <w:rFonts w:ascii="Times New Roman" w:eastAsiaTheme="minorEastAsia" w:hAnsi="Times New Roman" w:cs="Times New Roman"/>
          <w:sz w:val="28"/>
          <w:szCs w:val="28"/>
        </w:rPr>
      </w:pPr>
      <w:r w:rsidRPr="000A3D78">
        <w:rPr>
          <w:rFonts w:ascii="Times New Roman" w:eastAsiaTheme="minorEastAsia" w:hAnsi="Times New Roman" w:cs="Times New Roman"/>
          <w:sz w:val="28"/>
          <w:szCs w:val="28"/>
          <w:lang w:val="en-US"/>
        </w:rPr>
        <w:lastRenderedPageBreak/>
        <w:t>23</w:t>
      </w:r>
      <w:r w:rsidR="00087FAB" w:rsidRPr="000A3D78">
        <w:rPr>
          <w:rFonts w:ascii="Times New Roman" w:hAnsi="Times New Roman" w:cs="Times New Roman"/>
          <w:sz w:val="28"/>
          <w:szCs w:val="28"/>
          <w:lang w:val="en-US"/>
        </w:rPr>
        <w:t xml:space="preserve"> </w:t>
      </w:r>
      <w:r w:rsidR="00087FAB" w:rsidRPr="000A3D78">
        <w:rPr>
          <w:rFonts w:ascii="Times New Roman" w:eastAsiaTheme="minorEastAsia" w:hAnsi="Times New Roman" w:cs="Times New Roman"/>
          <w:sz w:val="28"/>
          <w:szCs w:val="28"/>
          <w:lang w:val="en-US"/>
        </w:rPr>
        <w:t>Anaconda. Data science technology for human sensemaking [</w:t>
      </w:r>
      <w:r w:rsidR="00087FAB" w:rsidRPr="000A3D78">
        <w:rPr>
          <w:rFonts w:ascii="Times New Roman" w:eastAsiaTheme="minorEastAsia" w:hAnsi="Times New Roman" w:cs="Times New Roman"/>
          <w:sz w:val="28"/>
          <w:szCs w:val="28"/>
        </w:rPr>
        <w:t>Электронный</w:t>
      </w:r>
      <w:r w:rsidR="00087FAB" w:rsidRPr="000A3D78">
        <w:rPr>
          <w:rFonts w:ascii="Times New Roman" w:eastAsiaTheme="minorEastAsia" w:hAnsi="Times New Roman" w:cs="Times New Roman"/>
          <w:sz w:val="28"/>
          <w:szCs w:val="28"/>
          <w:lang w:val="en-US"/>
        </w:rPr>
        <w:t xml:space="preserve"> </w:t>
      </w:r>
      <w:r w:rsidR="00087FAB" w:rsidRPr="000A3D78">
        <w:rPr>
          <w:rFonts w:ascii="Times New Roman" w:eastAsiaTheme="minorEastAsia" w:hAnsi="Times New Roman" w:cs="Times New Roman"/>
          <w:sz w:val="28"/>
          <w:szCs w:val="28"/>
        </w:rPr>
        <w:t>ресурс</w:t>
      </w:r>
      <w:r w:rsidR="00087FAB" w:rsidRPr="000A3D78">
        <w:rPr>
          <w:rFonts w:ascii="Times New Roman" w:eastAsiaTheme="minorEastAsia" w:hAnsi="Times New Roman" w:cs="Times New Roman"/>
          <w:sz w:val="28"/>
          <w:szCs w:val="28"/>
          <w:lang w:val="en-US"/>
        </w:rPr>
        <w:t xml:space="preserve">].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 xml:space="preserve"> </w:t>
      </w:r>
      <w:r w:rsidR="00087FAB" w:rsidRPr="000A3D78">
        <w:rPr>
          <w:rFonts w:ascii="Times New Roman" w:eastAsiaTheme="minorEastAsia" w:hAnsi="Times New Roman" w:cs="Times New Roman"/>
          <w:sz w:val="28"/>
          <w:szCs w:val="28"/>
          <w:lang w:val="en-US"/>
        </w:rPr>
        <w:t>https</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www</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anaconda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com</w:t>
      </w:r>
      <w:r w:rsidR="00087FAB" w:rsidRPr="000A3D78">
        <w:rPr>
          <w:rFonts w:ascii="Times New Roman" w:eastAsiaTheme="minorEastAsia" w:hAnsi="Times New Roman" w:cs="Times New Roman"/>
          <w:sz w:val="28"/>
          <w:szCs w:val="28"/>
        </w:rPr>
        <w:t>/</w:t>
      </w:r>
      <w:r w:rsidR="00087FAB" w:rsidRPr="000A3D78">
        <w:rPr>
          <w:rStyle w:val="a6"/>
          <w:rFonts w:ascii="Times New Roman" w:eastAsiaTheme="minorEastAsia"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6A0DE7B3" w14:textId="008F9805"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24 </w:t>
      </w:r>
      <w:r w:rsidR="00087FAB" w:rsidRPr="000A3D78">
        <w:rPr>
          <w:rFonts w:ascii="Times New Roman" w:hAnsi="Times New Roman" w:cs="Times New Roman"/>
          <w:sz w:val="28"/>
          <w:szCs w:val="28"/>
          <w:lang w:val="en-US"/>
        </w:rPr>
        <w:t>Kingma</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D</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P</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Adam</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A</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method</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for</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Stochastic</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Optimization</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Cornell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University</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Diederik</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P</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Kingma</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Jimmy</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Ba</w:t>
      </w:r>
      <w:r w:rsidR="00087FAB" w:rsidRPr="000A3D78">
        <w:rPr>
          <w:rFonts w:ascii="Times New Roman" w:hAnsi="Times New Roman" w:cs="Times New Roman"/>
          <w:sz w:val="28"/>
          <w:szCs w:val="28"/>
        </w:rPr>
        <w:t xml:space="preserve"> // [Электронный ресурс]: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cornell</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edu</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 xml:space="preserve"> </w:t>
      </w:r>
      <w:r w:rsidR="00087FAB" w:rsidRPr="000A3D78">
        <w:rPr>
          <w:rFonts w:ascii="Times New Roman" w:eastAsia="Times New Roman" w:hAnsi="Times New Roman" w:cs="Times New Roman"/>
          <w:sz w:val="28"/>
          <w:szCs w:val="28"/>
          <w:lang w:val="en-US" w:eastAsia="ru-RU"/>
        </w:rPr>
        <w:t>http</w:t>
      </w:r>
      <w:r w:rsidR="00087FAB" w:rsidRPr="000A3D78">
        <w:rPr>
          <w:rFonts w:ascii="Times New Roman" w:eastAsia="Times New Roman" w:hAnsi="Times New Roman" w:cs="Times New Roman"/>
          <w:sz w:val="28"/>
          <w:szCs w:val="28"/>
          <w:lang w:eastAsia="ru-RU"/>
        </w:rPr>
        <w:t>://</w:t>
      </w:r>
      <w:r w:rsidR="00087FAB" w:rsidRPr="000A3D78">
        <w:rPr>
          <w:rFonts w:ascii="Times New Roman" w:eastAsia="Times New Roman" w:hAnsi="Times New Roman" w:cs="Times New Roman"/>
          <w:sz w:val="28"/>
          <w:szCs w:val="28"/>
          <w:lang w:val="en-US" w:eastAsia="ru-RU"/>
        </w:rPr>
        <w:t>arxiv</w:t>
      </w:r>
      <w:r w:rsidR="00087FAB" w:rsidRPr="000A3D78">
        <w:rPr>
          <w:rFonts w:ascii="Times New Roman" w:eastAsia="Times New Roman" w:hAnsi="Times New Roman" w:cs="Times New Roman"/>
          <w:sz w:val="28"/>
          <w:szCs w:val="28"/>
          <w:lang w:eastAsia="ru-RU"/>
        </w:rPr>
        <w:t>.</w:t>
      </w:r>
      <w:r w:rsidR="00087FAB" w:rsidRPr="000A3D78">
        <w:rPr>
          <w:rFonts w:ascii="Times New Roman" w:eastAsia="Times New Roman" w:hAnsi="Times New Roman" w:cs="Times New Roman"/>
          <w:sz w:val="28"/>
          <w:szCs w:val="28"/>
          <w:lang w:val="en-US" w:eastAsia="ru-RU"/>
        </w:rPr>
        <w:t>org</w:t>
      </w:r>
      <w:r w:rsidR="00087FAB" w:rsidRPr="000A3D78">
        <w:rPr>
          <w:rFonts w:ascii="Times New Roman" w:eastAsia="Times New Roman" w:hAnsi="Times New Roman" w:cs="Times New Roman"/>
          <w:sz w:val="28"/>
          <w:szCs w:val="28"/>
          <w:lang w:eastAsia="ru-RU"/>
        </w:rPr>
        <w:t>/</w:t>
      </w:r>
      <w:r w:rsidR="00087FAB" w:rsidRPr="000A3D78">
        <w:rPr>
          <w:rFonts w:ascii="Times New Roman" w:eastAsia="Times New Roman" w:hAnsi="Times New Roman" w:cs="Times New Roman"/>
          <w:sz w:val="28"/>
          <w:szCs w:val="28"/>
          <w:lang w:val="en-US" w:eastAsia="ru-RU"/>
        </w:rPr>
        <w:t>abs</w:t>
      </w:r>
      <w:r w:rsidR="00087FAB" w:rsidRPr="000A3D78">
        <w:rPr>
          <w:rFonts w:ascii="Times New Roman" w:eastAsia="Times New Roman" w:hAnsi="Times New Roman" w:cs="Times New Roman"/>
          <w:sz w:val="28"/>
          <w:szCs w:val="28"/>
          <w:lang w:eastAsia="ru-RU"/>
        </w:rPr>
        <w:t>/1412.6980</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w:t>
      </w:r>
      <w:r w:rsidR="00087FAB" w:rsidRPr="000A3D78">
        <w:rPr>
          <w:rStyle w:val="a6"/>
          <w:rFonts w:ascii="Times New Roman" w:eastAsiaTheme="minorEastAsia"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327E9AFA" w14:textId="5738DF50"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25 </w:t>
      </w:r>
      <w:r w:rsidR="00087FAB" w:rsidRPr="000A3D78">
        <w:rPr>
          <w:rFonts w:ascii="Times New Roman" w:eastAsiaTheme="minorEastAsia" w:hAnsi="Times New Roman" w:cs="Times New Roman"/>
          <w:sz w:val="28"/>
          <w:szCs w:val="28"/>
          <w:lang w:val="en-US"/>
        </w:rPr>
        <w:t>Investing</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com</w:t>
      </w:r>
      <w:r w:rsidR="00087FAB" w:rsidRPr="000A3D78">
        <w:rPr>
          <w:rFonts w:ascii="Times New Roman" w:eastAsiaTheme="minorEastAsia" w:hAnsi="Times New Roman" w:cs="Times New Roman"/>
          <w:sz w:val="28"/>
          <w:szCs w:val="28"/>
        </w:rPr>
        <w:t xml:space="preserve">. [Электронный ресурс]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 xml:space="preserve">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ru</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investing</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 (</w:t>
      </w:r>
      <w:r w:rsidR="00087FAB" w:rsidRPr="000A3D78">
        <w:rPr>
          <w:rFonts w:ascii="Times New Roman" w:hAnsi="Times New Roman" w:cs="Times New Roman"/>
          <w:sz w:val="28"/>
          <w:szCs w:val="28"/>
          <w:shd w:val="clear" w:color="auto" w:fill="FFFFFF"/>
        </w:rPr>
        <w:t>дата обращения: 18.10.2020) . - Загл. с экрана. - Яз. рус.</w:t>
      </w:r>
    </w:p>
    <w:p w14:paraId="3E0C3BFE" w14:textId="562F0CBE"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26 </w:t>
      </w:r>
      <w:r w:rsidR="00087FAB" w:rsidRPr="000A3D78">
        <w:rPr>
          <w:rFonts w:ascii="Times New Roman" w:hAnsi="Times New Roman" w:cs="Times New Roman"/>
          <w:bCs/>
          <w:sz w:val="28"/>
          <w:szCs w:val="28"/>
          <w:shd w:val="clear" w:color="auto" w:fill="FEFEFE"/>
          <w:lang w:val="en-US"/>
        </w:rPr>
        <w:t>Agwuegbo</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S</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O</w:t>
      </w:r>
      <w:r w:rsidR="00087FAB" w:rsidRPr="000A3D78">
        <w:rPr>
          <w:rFonts w:ascii="Times New Roman" w:hAnsi="Times New Roman" w:cs="Times New Roman"/>
          <w:bCs/>
          <w:sz w:val="28"/>
          <w:szCs w:val="28"/>
          <w:shd w:val="clear" w:color="auto" w:fill="FEFEFE"/>
        </w:rPr>
        <w:t>.</w:t>
      </w:r>
      <w:r w:rsidR="00087FAB" w:rsidRPr="000A3D78">
        <w:rPr>
          <w:rFonts w:ascii="Times New Roman" w:hAnsi="Times New Roman" w:cs="Times New Roman"/>
          <w:bCs/>
          <w:sz w:val="28"/>
          <w:szCs w:val="28"/>
          <w:shd w:val="clear" w:color="auto" w:fill="FEFEFE"/>
          <w:lang w:val="en-US"/>
        </w:rPr>
        <w:t>N</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Random</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Walk</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Model</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for</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Stock</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Market</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Prices</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sz w:val="28"/>
          <w:szCs w:val="28"/>
        </w:rPr>
        <w:t xml:space="preserve">[Электронный ресурс]: </w:t>
      </w:r>
      <w:r w:rsidR="00087FAB" w:rsidRPr="000A3D78">
        <w:rPr>
          <w:rFonts w:ascii="Times New Roman" w:hAnsi="Times New Roman" w:cs="Times New Roman"/>
          <w:sz w:val="28"/>
          <w:szCs w:val="28"/>
          <w:lang w:val="en-US"/>
        </w:rPr>
        <w:t>SCIENCE</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Publications</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bCs/>
          <w:sz w:val="28"/>
          <w:szCs w:val="28"/>
          <w:shd w:val="clear" w:color="auto" w:fill="FEFEFE"/>
          <w:lang w:val="en-US"/>
        </w:rPr>
        <w:t>S</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O</w:t>
      </w:r>
      <w:r w:rsidR="00087FAB" w:rsidRPr="000A3D78">
        <w:rPr>
          <w:rFonts w:ascii="Times New Roman" w:hAnsi="Times New Roman" w:cs="Times New Roman"/>
          <w:bCs/>
          <w:sz w:val="28"/>
          <w:szCs w:val="28"/>
          <w:shd w:val="clear" w:color="auto" w:fill="FEFEFE"/>
        </w:rPr>
        <w:t>.</w:t>
      </w:r>
      <w:r w:rsidR="00087FAB" w:rsidRPr="000A3D78">
        <w:rPr>
          <w:rFonts w:ascii="Times New Roman" w:hAnsi="Times New Roman" w:cs="Times New Roman"/>
          <w:bCs/>
          <w:sz w:val="28"/>
          <w:szCs w:val="28"/>
          <w:shd w:val="clear" w:color="auto" w:fill="FEFEFE"/>
          <w:lang w:val="en-US"/>
        </w:rPr>
        <w:t>N</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Agwuegbo</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P</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Adewole</w:t>
      </w:r>
      <w:r w:rsidR="00087FAB" w:rsidRPr="000A3D78">
        <w:rPr>
          <w:rFonts w:ascii="Times New Roman" w:hAnsi="Times New Roman" w:cs="Times New Roman"/>
          <w:bCs/>
          <w:sz w:val="28"/>
          <w:szCs w:val="28"/>
          <w:shd w:val="clear" w:color="auto" w:fill="FEFEFE"/>
          <w:vertAlign w:val="superscript"/>
        </w:rPr>
        <w:t xml:space="preserve"> </w:t>
      </w:r>
      <w:r w:rsidR="00087FAB" w:rsidRPr="000A3D78">
        <w:rPr>
          <w:rFonts w:ascii="Times New Roman" w:hAnsi="Times New Roman" w:cs="Times New Roman"/>
          <w:bCs/>
          <w:sz w:val="28"/>
          <w:szCs w:val="28"/>
          <w:shd w:val="clear" w:color="auto" w:fill="FEFEFE"/>
          <w:lang w:val="en-US"/>
        </w:rPr>
        <w:t>and</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N</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Maduegbuna</w:t>
      </w:r>
      <w:r w:rsidR="00087FAB" w:rsidRPr="000A3D78">
        <w:rPr>
          <w:rFonts w:ascii="Times New Roman" w:hAnsi="Times New Roman" w:cs="Times New Roman"/>
          <w:bCs/>
          <w:sz w:val="28"/>
          <w:szCs w:val="28"/>
          <w:shd w:val="clear" w:color="auto" w:fill="FEFEFE"/>
          <w:vertAlign w:val="superscript"/>
        </w:rPr>
        <w:t xml:space="preserve"> </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http</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thescipub</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http</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thescipub</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abstract</w:t>
      </w:r>
      <w:r w:rsidR="00087FAB" w:rsidRPr="000A3D78">
        <w:rPr>
          <w:rFonts w:ascii="Times New Roman" w:hAnsi="Times New Roman" w:cs="Times New Roman"/>
          <w:sz w:val="28"/>
          <w:szCs w:val="28"/>
        </w:rPr>
        <w:t>/10.3844/</w:t>
      </w:r>
      <w:r w:rsidR="00087FAB" w:rsidRPr="000A3D78">
        <w:rPr>
          <w:rFonts w:ascii="Times New Roman" w:hAnsi="Times New Roman" w:cs="Times New Roman"/>
          <w:sz w:val="28"/>
          <w:szCs w:val="28"/>
          <w:lang w:val="en-US"/>
        </w:rPr>
        <w:t>jmssp</w:t>
      </w:r>
      <w:r w:rsidR="00087FAB" w:rsidRPr="000A3D78">
        <w:rPr>
          <w:rFonts w:ascii="Times New Roman" w:hAnsi="Times New Roman" w:cs="Times New Roman"/>
          <w:sz w:val="28"/>
          <w:szCs w:val="28"/>
        </w:rPr>
        <w:t>.2010.342.346</w:t>
      </w:r>
      <w:r w:rsidR="00087FAB" w:rsidRPr="000A3D78">
        <w:rPr>
          <w:rFonts w:ascii="Times New Roman" w:hAnsi="Times New Roman" w:cs="Times New Roman"/>
          <w:sz w:val="28"/>
          <w:szCs w:val="28"/>
          <w:shd w:val="clear" w:color="auto" w:fill="FFFFFF"/>
        </w:rPr>
        <w:t xml:space="preserve"> (дата обращения: 18.10.2020) . - Загл. с экрана. - Яз. англ.</w:t>
      </w:r>
    </w:p>
    <w:p w14:paraId="76664A93" w14:textId="6608A618"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27</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Time</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series</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forecasting</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shd w:val="clear" w:color="auto" w:fill="FFFFFF"/>
          <w:lang w:val="en-US"/>
        </w:rPr>
        <w:t>TensorFlow</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shd w:val="clear" w:color="auto" w:fill="FFFFFF"/>
        </w:rPr>
        <w:t>https://www.tensorflow.org</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tensorflow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org</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tutorials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structured</w:t>
      </w:r>
      <w:r w:rsidR="00087FAB" w:rsidRPr="000A3D78">
        <w:rPr>
          <w:rFonts w:ascii="Times New Roman" w:hAnsi="Times New Roman" w:cs="Times New Roman"/>
          <w:sz w:val="28"/>
          <w:szCs w:val="28"/>
        </w:rPr>
        <w:t>_</w:t>
      </w:r>
      <w:r w:rsidR="00087FAB" w:rsidRPr="000A3D78">
        <w:rPr>
          <w:rFonts w:ascii="Times New Roman" w:hAnsi="Times New Roman" w:cs="Times New Roman"/>
          <w:sz w:val="28"/>
          <w:szCs w:val="28"/>
          <w:lang w:val="en-US"/>
        </w:rPr>
        <w:t>data</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time</w:t>
      </w:r>
      <w:r w:rsidR="00087FAB" w:rsidRPr="000A3D78">
        <w:rPr>
          <w:rFonts w:ascii="Times New Roman" w:hAnsi="Times New Roman" w:cs="Times New Roman"/>
          <w:sz w:val="28"/>
          <w:szCs w:val="28"/>
        </w:rPr>
        <w:t>_</w:t>
      </w:r>
      <w:r w:rsidR="00087FAB" w:rsidRPr="000A3D78">
        <w:rPr>
          <w:rFonts w:ascii="Times New Roman" w:hAnsi="Times New Roman" w:cs="Times New Roman"/>
          <w:sz w:val="28"/>
          <w:szCs w:val="28"/>
          <w:lang w:val="en-US"/>
        </w:rPr>
        <w:t>series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hl</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en</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4D47D84C" w14:textId="0C36C6B0"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28 </w:t>
      </w:r>
      <w:r w:rsidR="0078721A" w:rsidRPr="000A3D78">
        <w:rPr>
          <w:rFonts w:ascii="Times New Roman" w:hAnsi="Times New Roman" w:cs="Times New Roman"/>
          <w:sz w:val="28"/>
          <w:szCs w:val="28"/>
        </w:rPr>
        <w:t xml:space="preserve">Воронцов, К.В. Прогнозирование временных рядов [Электронный ресурс]: курс лекций «Машинное обучение» // К. В. Воронцов  [Электронный ресурс]: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wiki</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images</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archive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c</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cb</w:t>
      </w:r>
      <w:r w:rsidR="0078721A" w:rsidRPr="000A3D78">
        <w:rPr>
          <w:rFonts w:ascii="Times New Roman" w:hAnsi="Times New Roman" w:cs="Times New Roman"/>
          <w:sz w:val="28"/>
          <w:szCs w:val="28"/>
        </w:rPr>
        <w:t>/20160412121749%21</w:t>
      </w:r>
      <w:r w:rsidR="0078721A" w:rsidRPr="000A3D78">
        <w:rPr>
          <w:rFonts w:ascii="Times New Roman" w:hAnsi="Times New Roman" w:cs="Times New Roman"/>
          <w:sz w:val="28"/>
          <w:szCs w:val="28"/>
          <w:lang w:val="en-US"/>
        </w:rPr>
        <w:t>Voron</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ML</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forecasting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slides</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pdf</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рус.</w:t>
      </w:r>
    </w:p>
    <w:p w14:paraId="5841AEDB" w14:textId="699C1E68"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29 </w:t>
      </w:r>
      <w:r w:rsidR="000D72F2" w:rsidRPr="000A3D78">
        <w:rPr>
          <w:rFonts w:ascii="Times New Roman" w:hAnsi="Times New Roman" w:cs="Times New Roman"/>
          <w:sz w:val="28"/>
          <w:szCs w:val="28"/>
        </w:rPr>
        <w:t xml:space="preserve">Борисов, Е. С. О методах обучения многослойных нейронных сетей прямого распространения [Электронный ресурс]: ДОМ-СТРАНИЦА Евгения Сергеевича Борисова / Е. С. Борисов// [Электронный ресурс]: </w:t>
      </w:r>
      <w:r w:rsidR="000D72F2" w:rsidRPr="000A3D78">
        <w:rPr>
          <w:rFonts w:ascii="Times New Roman" w:hAnsi="Times New Roman" w:cs="Times New Roman"/>
          <w:sz w:val="28"/>
          <w:szCs w:val="28"/>
        </w:rPr>
        <w:lastRenderedPageBreak/>
        <w:t xml:space="preserve">http://mechanoid.su/ -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0D72F2" w:rsidRPr="000A3D78">
        <w:rPr>
          <w:rFonts w:ascii="Times New Roman" w:hAnsi="Times New Roman" w:cs="Times New Roman"/>
          <w:sz w:val="28"/>
          <w:szCs w:val="28"/>
        </w:rPr>
        <w:t>http://mechanoid.su/neural-net-backprop2.html</w:t>
      </w:r>
      <w:r w:rsidR="000D72F2" w:rsidRPr="000A3D78">
        <w:rPr>
          <w:rFonts w:ascii="Times New Roman" w:eastAsiaTheme="minorEastAsia" w:hAnsi="Times New Roman" w:cs="Times New Roman"/>
          <w:sz w:val="28"/>
          <w:szCs w:val="28"/>
        </w:rPr>
        <w:t xml:space="preserve"> /</w:t>
      </w:r>
      <w:r w:rsidR="000D72F2" w:rsidRPr="000A3D78">
        <w:rPr>
          <w:rStyle w:val="a6"/>
          <w:rFonts w:ascii="Times New Roman" w:eastAsiaTheme="minorEastAsia" w:hAnsi="Times New Roman" w:cs="Times New Roman"/>
          <w:sz w:val="28"/>
          <w:szCs w:val="28"/>
        </w:rPr>
        <w:t xml:space="preserve"> </w:t>
      </w:r>
      <w:r w:rsidR="000D72F2" w:rsidRPr="000A3D78">
        <w:rPr>
          <w:rFonts w:ascii="Times New Roman" w:hAnsi="Times New Roman" w:cs="Times New Roman"/>
          <w:sz w:val="28"/>
          <w:szCs w:val="28"/>
          <w:shd w:val="clear" w:color="auto" w:fill="FFFFFF"/>
        </w:rPr>
        <w:t>(дата обращения: 18.10.2020) . - Загл. с экрана. - Яз. рус.</w:t>
      </w:r>
    </w:p>
    <w:p w14:paraId="65409417" w14:textId="34D2893D" w:rsidR="000A3D78" w:rsidRPr="000A3D78" w:rsidRDefault="006107FB" w:rsidP="000A3D78">
      <w:pPr>
        <w:spacing w:after="0" w:line="360" w:lineRule="auto"/>
        <w:ind w:firstLine="709"/>
        <w:jc w:val="both"/>
        <w:rPr>
          <w:rFonts w:ascii="Times New Roman" w:eastAsiaTheme="minorEastAsia" w:hAnsi="Times New Roman" w:cs="Times New Roman"/>
          <w:bCs/>
          <w:color w:val="000000" w:themeColor="text1"/>
          <w:sz w:val="28"/>
          <w:szCs w:val="28"/>
        </w:rPr>
      </w:pPr>
      <w:r w:rsidRPr="000A3D78">
        <w:rPr>
          <w:rFonts w:ascii="Times New Roman" w:eastAsiaTheme="minorEastAsia" w:hAnsi="Times New Roman" w:cs="Times New Roman"/>
          <w:bCs/>
          <w:color w:val="000000" w:themeColor="text1"/>
          <w:sz w:val="28"/>
          <w:szCs w:val="28"/>
        </w:rPr>
        <w:t>30</w:t>
      </w:r>
      <w:r w:rsidR="000A3D78" w:rsidRPr="000A3D78">
        <w:rPr>
          <w:rFonts w:ascii="Times New Roman" w:eastAsiaTheme="minorEastAsia" w:hAnsi="Times New Roman" w:cs="Times New Roman"/>
          <w:bCs/>
          <w:color w:val="000000" w:themeColor="text1"/>
          <w:sz w:val="28"/>
          <w:szCs w:val="28"/>
        </w:rPr>
        <w:t xml:space="preserve"> </w:t>
      </w:r>
      <w:r w:rsidR="000A3D78" w:rsidRPr="000A3D78">
        <w:rPr>
          <w:rFonts w:ascii="Times New Roman" w:eastAsiaTheme="minorEastAsia" w:hAnsi="Times New Roman" w:cs="Times New Roman"/>
          <w:bCs/>
          <w:color w:val="000000" w:themeColor="text1"/>
          <w:sz w:val="28"/>
          <w:szCs w:val="28"/>
          <w:lang w:val="en-US"/>
        </w:rPr>
        <w:t>tf</w:t>
      </w:r>
      <w:r w:rsidR="000A3D78" w:rsidRPr="000A3D78">
        <w:rPr>
          <w:rFonts w:ascii="Times New Roman" w:eastAsiaTheme="minorEastAsia" w:hAnsi="Times New Roman" w:cs="Times New Roman"/>
          <w:bCs/>
          <w:color w:val="000000" w:themeColor="text1"/>
          <w:sz w:val="28"/>
          <w:szCs w:val="28"/>
        </w:rPr>
        <w:t>.</w:t>
      </w:r>
      <w:r w:rsidR="000A3D78" w:rsidRPr="000A3D78">
        <w:rPr>
          <w:rFonts w:ascii="Times New Roman" w:eastAsiaTheme="minorEastAsia" w:hAnsi="Times New Roman" w:cs="Times New Roman"/>
          <w:bCs/>
          <w:color w:val="000000" w:themeColor="text1"/>
          <w:sz w:val="28"/>
          <w:szCs w:val="28"/>
          <w:lang w:val="en-US"/>
        </w:rPr>
        <w:t>keras</w:t>
      </w:r>
      <w:r w:rsidR="000A3D78" w:rsidRPr="000A3D78">
        <w:rPr>
          <w:rFonts w:ascii="Times New Roman" w:eastAsiaTheme="minorEastAsia" w:hAnsi="Times New Roman" w:cs="Times New Roman"/>
          <w:bCs/>
          <w:color w:val="000000" w:themeColor="text1"/>
          <w:sz w:val="28"/>
          <w:szCs w:val="28"/>
        </w:rPr>
        <w:t>.</w:t>
      </w:r>
      <w:r w:rsidR="000A3D78" w:rsidRPr="000A3D78">
        <w:rPr>
          <w:rFonts w:ascii="Times New Roman" w:eastAsiaTheme="minorEastAsia" w:hAnsi="Times New Roman" w:cs="Times New Roman"/>
          <w:bCs/>
          <w:color w:val="000000" w:themeColor="text1"/>
          <w:sz w:val="28"/>
          <w:szCs w:val="28"/>
          <w:lang w:val="en-US"/>
        </w:rPr>
        <w:t>layers</w:t>
      </w:r>
      <w:r w:rsidR="000A3D78" w:rsidRPr="000A3D78">
        <w:rPr>
          <w:rFonts w:ascii="Times New Roman" w:eastAsiaTheme="minorEastAsia" w:hAnsi="Times New Roman" w:cs="Times New Roman"/>
          <w:bCs/>
          <w:color w:val="000000" w:themeColor="text1"/>
          <w:sz w:val="28"/>
          <w:szCs w:val="28"/>
        </w:rPr>
        <w:t>.</w:t>
      </w:r>
      <w:r w:rsidR="000A3D78" w:rsidRPr="000A3D78">
        <w:rPr>
          <w:rFonts w:ascii="Times New Roman" w:eastAsiaTheme="minorEastAsia" w:hAnsi="Times New Roman" w:cs="Times New Roman"/>
          <w:bCs/>
          <w:color w:val="000000" w:themeColor="text1"/>
          <w:sz w:val="28"/>
          <w:szCs w:val="28"/>
          <w:lang w:val="en-US"/>
        </w:rPr>
        <w:t>Conv</w:t>
      </w:r>
      <w:r w:rsidR="000A3D78" w:rsidRPr="000A3D78">
        <w:rPr>
          <w:rFonts w:ascii="Times New Roman" w:eastAsiaTheme="minorEastAsia" w:hAnsi="Times New Roman" w:cs="Times New Roman"/>
          <w:bCs/>
          <w:color w:val="000000" w:themeColor="text1"/>
          <w:sz w:val="28"/>
          <w:szCs w:val="28"/>
        </w:rPr>
        <w:t>1</w:t>
      </w:r>
      <w:r w:rsidR="000A3D78" w:rsidRPr="000A3D78">
        <w:rPr>
          <w:rFonts w:ascii="Times New Roman" w:eastAsiaTheme="minorEastAsia" w:hAnsi="Times New Roman" w:cs="Times New Roman"/>
          <w:bCs/>
          <w:color w:val="000000" w:themeColor="text1"/>
          <w:sz w:val="28"/>
          <w:szCs w:val="28"/>
          <w:lang w:val="en-US"/>
        </w:rPr>
        <w:t>D</w:t>
      </w:r>
      <w:r w:rsidR="000A3D78" w:rsidRPr="000A3D78">
        <w:rPr>
          <w:rFonts w:ascii="Times New Roman" w:eastAsiaTheme="minorEastAsia" w:hAnsi="Times New Roman" w:cs="Times New Roman"/>
          <w:bCs/>
          <w:color w:val="000000" w:themeColor="text1"/>
          <w:sz w:val="28"/>
          <w:szCs w:val="28"/>
        </w:rPr>
        <w:t xml:space="preserve"> </w:t>
      </w:r>
      <w:r w:rsidR="000A3D78" w:rsidRPr="000A3D78">
        <w:rPr>
          <w:rFonts w:ascii="Times New Roman" w:hAnsi="Times New Roman" w:cs="Times New Roman"/>
          <w:sz w:val="28"/>
          <w:szCs w:val="28"/>
        </w:rPr>
        <w:t>[Электронный ресурс]:</w:t>
      </w:r>
      <w:r w:rsidR="000A3D78" w:rsidRPr="000A3D78">
        <w:rPr>
          <w:rFonts w:ascii="Times New Roman" w:hAnsi="Times New Roman" w:cs="Times New Roman"/>
          <w:sz w:val="28"/>
          <w:szCs w:val="28"/>
        </w:rPr>
        <w:t xml:space="preserve"> </w:t>
      </w:r>
      <w:r w:rsidR="000A3D78" w:rsidRPr="000A3D78">
        <w:rPr>
          <w:rFonts w:ascii="Times New Roman" w:hAnsi="Times New Roman" w:cs="Times New Roman"/>
          <w:sz w:val="28"/>
          <w:szCs w:val="28"/>
          <w:lang w:val="en-US"/>
        </w:rPr>
        <w:t>TensorFlow</w:t>
      </w:r>
      <w:r w:rsidR="000A3D78" w:rsidRPr="000A3D78">
        <w:rPr>
          <w:rFonts w:ascii="Times New Roman" w:hAnsi="Times New Roman" w:cs="Times New Roman"/>
          <w:sz w:val="28"/>
          <w:szCs w:val="28"/>
        </w:rPr>
        <w:t xml:space="preserve"> – сквозная платформа машинного обучения с отсрытым исходным кодом // </w:t>
      </w:r>
      <w:r w:rsidR="000A3D78" w:rsidRPr="000A3D78">
        <w:rPr>
          <w:rFonts w:ascii="Times New Roman" w:hAnsi="Times New Roman" w:cs="Times New Roman"/>
          <w:sz w:val="28"/>
          <w:szCs w:val="28"/>
        </w:rPr>
        <w:t xml:space="preserve">[Электронный ресурс]: </w:t>
      </w:r>
      <w:r w:rsidR="000A3D78" w:rsidRPr="000A3D78">
        <w:rPr>
          <w:rFonts w:ascii="Times New Roman" w:hAnsi="Times New Roman" w:cs="Times New Roman"/>
          <w:sz w:val="28"/>
          <w:szCs w:val="28"/>
          <w:lang w:val="en-US"/>
        </w:rPr>
        <w:t>URL</w:t>
      </w:r>
      <w:r w:rsidR="000A3D78" w:rsidRPr="000A3D78">
        <w:rPr>
          <w:rFonts w:ascii="Times New Roman" w:hAnsi="Times New Roman" w:cs="Times New Roman"/>
          <w:sz w:val="28"/>
          <w:szCs w:val="28"/>
        </w:rPr>
        <w:t xml:space="preserve">: </w:t>
      </w:r>
      <w:r w:rsidR="000A3D78" w:rsidRPr="000A3D78">
        <w:rPr>
          <w:rFonts w:ascii="Times New Roman" w:eastAsiaTheme="minorEastAsia" w:hAnsi="Times New Roman" w:cs="Times New Roman"/>
          <w:bCs/>
          <w:sz w:val="28"/>
          <w:szCs w:val="28"/>
          <w:lang w:val="en-US"/>
        </w:rPr>
        <w:t>https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www</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tensorflow</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org</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api</w:t>
      </w:r>
      <w:r w:rsidR="000A3D78" w:rsidRPr="000A3D78">
        <w:rPr>
          <w:rFonts w:ascii="Times New Roman" w:eastAsiaTheme="minorEastAsia" w:hAnsi="Times New Roman" w:cs="Times New Roman"/>
          <w:bCs/>
          <w:sz w:val="28"/>
          <w:szCs w:val="28"/>
        </w:rPr>
        <w:t>_</w:t>
      </w:r>
      <w:r w:rsidR="000A3D78" w:rsidRPr="000A3D78">
        <w:rPr>
          <w:rFonts w:ascii="Times New Roman" w:eastAsiaTheme="minorEastAsia" w:hAnsi="Times New Roman" w:cs="Times New Roman"/>
          <w:bCs/>
          <w:sz w:val="28"/>
          <w:szCs w:val="28"/>
          <w:lang w:val="en-US"/>
        </w:rPr>
        <w:t>docs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python</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tf</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keras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layers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Conv</w:t>
      </w:r>
      <w:r w:rsidR="000A3D78" w:rsidRPr="000A3D78">
        <w:rPr>
          <w:rFonts w:ascii="Times New Roman" w:eastAsiaTheme="minorEastAsia" w:hAnsi="Times New Roman" w:cs="Times New Roman"/>
          <w:bCs/>
          <w:sz w:val="28"/>
          <w:szCs w:val="28"/>
        </w:rPr>
        <w:t>1</w:t>
      </w:r>
      <w:r w:rsidR="000A3D78" w:rsidRPr="000A3D78">
        <w:rPr>
          <w:rFonts w:ascii="Times New Roman" w:eastAsiaTheme="minorEastAsia" w:hAnsi="Times New Roman" w:cs="Times New Roman"/>
          <w:bCs/>
          <w:sz w:val="28"/>
          <w:szCs w:val="28"/>
          <w:lang w:val="en-US"/>
        </w:rPr>
        <w:t>D</w:t>
      </w:r>
      <w:r w:rsidR="000A3D78" w:rsidRPr="000A3D78">
        <w:rPr>
          <w:rFonts w:ascii="Times New Roman" w:hAnsi="Times New Roman" w:cs="Times New Roman"/>
          <w:sz w:val="28"/>
          <w:szCs w:val="28"/>
          <w:shd w:val="clear" w:color="auto" w:fill="FFFFFF"/>
        </w:rPr>
        <w:t xml:space="preserve"> </w:t>
      </w:r>
      <w:r w:rsidR="000A3D78" w:rsidRPr="000A3D78">
        <w:rPr>
          <w:rFonts w:ascii="Times New Roman" w:hAnsi="Times New Roman" w:cs="Times New Roman"/>
          <w:sz w:val="28"/>
          <w:szCs w:val="28"/>
          <w:shd w:val="clear" w:color="auto" w:fill="FFFFFF"/>
        </w:rPr>
        <w:t xml:space="preserve">(дата обращения: 18.10.2020) . - Загл. с экрана. - Яз. </w:t>
      </w:r>
      <w:r w:rsidR="000A3D78" w:rsidRPr="000A3D78">
        <w:rPr>
          <w:rFonts w:ascii="Times New Roman" w:hAnsi="Times New Roman" w:cs="Times New Roman"/>
          <w:sz w:val="28"/>
          <w:szCs w:val="28"/>
          <w:shd w:val="clear" w:color="auto" w:fill="FFFFFF"/>
        </w:rPr>
        <w:t>англ</w:t>
      </w:r>
      <w:r w:rsidR="000A3D78" w:rsidRPr="000A3D78">
        <w:rPr>
          <w:rFonts w:ascii="Times New Roman" w:hAnsi="Times New Roman" w:cs="Times New Roman"/>
          <w:sz w:val="28"/>
          <w:szCs w:val="28"/>
          <w:shd w:val="clear" w:color="auto" w:fill="FFFFFF"/>
        </w:rPr>
        <w:t>.</w:t>
      </w:r>
    </w:p>
    <w:p w14:paraId="5D21596C" w14:textId="05DF538B" w:rsidR="00F7189D" w:rsidRPr="000A3D78" w:rsidRDefault="006107FB" w:rsidP="000A3D78">
      <w:pPr>
        <w:spacing w:after="0" w:line="360" w:lineRule="auto"/>
        <w:ind w:firstLine="709"/>
        <w:jc w:val="both"/>
        <w:rPr>
          <w:rFonts w:ascii="Times New Roman" w:eastAsiaTheme="minorEastAsia" w:hAnsi="Times New Roman" w:cs="Times New Roman"/>
          <w:bCs/>
          <w:color w:val="000000" w:themeColor="text1"/>
          <w:sz w:val="28"/>
          <w:szCs w:val="28"/>
        </w:rPr>
      </w:pPr>
      <w:r w:rsidRPr="000A3D78">
        <w:rPr>
          <w:rFonts w:ascii="Times New Roman" w:eastAsiaTheme="minorEastAsia" w:hAnsi="Times New Roman" w:cs="Times New Roman"/>
          <w:bCs/>
          <w:color w:val="000000" w:themeColor="text1"/>
          <w:sz w:val="28"/>
          <w:szCs w:val="28"/>
        </w:rPr>
        <w:t xml:space="preserve">31 </w:t>
      </w:r>
      <w:r w:rsidR="00F7189D" w:rsidRPr="000A3D78">
        <w:rPr>
          <w:rFonts w:ascii="Times New Roman" w:eastAsiaTheme="minorEastAsia" w:hAnsi="Times New Roman" w:cs="Times New Roman"/>
          <w:bCs/>
          <w:color w:val="000000" w:themeColor="text1"/>
          <w:sz w:val="28"/>
          <w:szCs w:val="28"/>
        </w:rPr>
        <w:t xml:space="preserve"> </w:t>
      </w:r>
      <w:r w:rsidR="0060287F" w:rsidRPr="000A3D78">
        <w:rPr>
          <w:rFonts w:ascii="Times New Roman" w:eastAsiaTheme="minorEastAsia" w:hAnsi="Times New Roman" w:cs="Times New Roman"/>
          <w:bCs/>
          <w:sz w:val="28"/>
          <w:szCs w:val="28"/>
          <w:lang w:val="en-US"/>
        </w:rPr>
        <w:t>Python</w:t>
      </w:r>
      <w:r w:rsidR="0060287F" w:rsidRPr="000A3D78">
        <w:rPr>
          <w:rFonts w:ascii="Times New Roman" w:eastAsiaTheme="minorEastAsia" w:hAnsi="Times New Roman" w:cs="Times New Roman"/>
          <w:bCs/>
          <w:sz w:val="28"/>
          <w:szCs w:val="28"/>
        </w:rPr>
        <w:t>.</w:t>
      </w:r>
      <w:r w:rsidR="0060287F" w:rsidRPr="000A3D78">
        <w:rPr>
          <w:rFonts w:ascii="Times New Roman" w:eastAsiaTheme="minorEastAsia" w:hAnsi="Times New Roman" w:cs="Times New Roman"/>
          <w:bCs/>
          <w:sz w:val="28"/>
          <w:szCs w:val="28"/>
          <w:lang w:val="en-US"/>
        </w:rPr>
        <w:t>org</w:t>
      </w:r>
      <w:r w:rsidR="0060287F" w:rsidRPr="000A3D78">
        <w:rPr>
          <w:rFonts w:ascii="Times New Roman" w:eastAsiaTheme="minorEastAsia" w:hAnsi="Times New Roman" w:cs="Times New Roman"/>
          <w:bCs/>
          <w:sz w:val="28"/>
          <w:szCs w:val="28"/>
        </w:rPr>
        <w:t xml:space="preserve"> </w:t>
      </w:r>
      <w:r w:rsidR="0060287F" w:rsidRPr="000A3D78">
        <w:rPr>
          <w:rFonts w:ascii="Times New Roman" w:hAnsi="Times New Roman" w:cs="Times New Roman"/>
          <w:sz w:val="28"/>
          <w:szCs w:val="28"/>
        </w:rPr>
        <w:t xml:space="preserve">[Электронный ресурс] / [Электронный ресурс]: https://pythonru.com/. - </w:t>
      </w:r>
      <w:r w:rsidR="0060287F" w:rsidRPr="000A3D78">
        <w:rPr>
          <w:rFonts w:ascii="Times New Roman" w:hAnsi="Times New Roman" w:cs="Times New Roman"/>
          <w:sz w:val="28"/>
          <w:szCs w:val="28"/>
          <w:lang w:val="en-US"/>
        </w:rPr>
        <w:t>URL</w:t>
      </w:r>
      <w:r w:rsidR="0060287F" w:rsidRPr="000A3D78">
        <w:rPr>
          <w:rFonts w:ascii="Times New Roman" w:hAnsi="Times New Roman" w:cs="Times New Roman"/>
          <w:sz w:val="28"/>
          <w:szCs w:val="28"/>
        </w:rPr>
        <w:t xml:space="preserve">: </w:t>
      </w:r>
      <w:r w:rsidR="0060287F" w:rsidRPr="000A3D78">
        <w:rPr>
          <w:rFonts w:ascii="Times New Roman" w:eastAsiaTheme="minorEastAsia" w:hAnsi="Times New Roman" w:cs="Times New Roman"/>
          <w:bCs/>
          <w:sz w:val="28"/>
          <w:szCs w:val="28"/>
          <w:lang w:val="en-US"/>
        </w:rPr>
        <w:t>https</w:t>
      </w:r>
      <w:r w:rsidR="0060287F" w:rsidRPr="000A3D78">
        <w:rPr>
          <w:rFonts w:ascii="Times New Roman" w:eastAsiaTheme="minorEastAsia" w:hAnsi="Times New Roman" w:cs="Times New Roman"/>
          <w:bCs/>
          <w:sz w:val="28"/>
          <w:szCs w:val="28"/>
        </w:rPr>
        <w:t>://</w:t>
      </w:r>
      <w:r w:rsidR="0060287F" w:rsidRPr="000A3D78">
        <w:rPr>
          <w:rFonts w:ascii="Times New Roman" w:eastAsiaTheme="minorEastAsia" w:hAnsi="Times New Roman" w:cs="Times New Roman"/>
          <w:bCs/>
          <w:sz w:val="28"/>
          <w:szCs w:val="28"/>
          <w:lang w:val="en-US"/>
        </w:rPr>
        <w:t>pythonru</w:t>
      </w:r>
      <w:r w:rsidR="0060287F" w:rsidRPr="000A3D78">
        <w:rPr>
          <w:rFonts w:ascii="Times New Roman" w:eastAsiaTheme="minorEastAsia" w:hAnsi="Times New Roman" w:cs="Times New Roman"/>
          <w:bCs/>
          <w:sz w:val="28"/>
          <w:szCs w:val="28"/>
        </w:rPr>
        <w:t>.</w:t>
      </w:r>
      <w:r w:rsidR="0060287F" w:rsidRPr="000A3D78">
        <w:rPr>
          <w:rFonts w:ascii="Times New Roman" w:eastAsiaTheme="minorEastAsia" w:hAnsi="Times New Roman" w:cs="Times New Roman"/>
          <w:bCs/>
          <w:sz w:val="28"/>
          <w:szCs w:val="28"/>
          <w:lang w:val="en-US"/>
        </w:rPr>
        <w:t>com</w:t>
      </w:r>
      <w:r w:rsidR="0060287F" w:rsidRPr="000A3D78">
        <w:rPr>
          <w:rStyle w:val="a6"/>
          <w:rFonts w:ascii="Times New Roman" w:eastAsiaTheme="minorEastAsia" w:hAnsi="Times New Roman" w:cs="Times New Roman"/>
          <w:bCs/>
          <w:sz w:val="28"/>
          <w:szCs w:val="28"/>
        </w:rPr>
        <w:t xml:space="preserve"> </w:t>
      </w:r>
      <w:r w:rsidR="0060287F" w:rsidRPr="000A3D78">
        <w:rPr>
          <w:rFonts w:ascii="Times New Roman" w:hAnsi="Times New Roman" w:cs="Times New Roman"/>
          <w:sz w:val="28"/>
          <w:szCs w:val="28"/>
          <w:shd w:val="clear" w:color="auto" w:fill="FFFFFF"/>
        </w:rPr>
        <w:t>(дата обращения: 18.10.2020) . - Загл. с экрана. - Яз. рус.</w:t>
      </w:r>
    </w:p>
    <w:p w14:paraId="63707633" w14:textId="61C5A200" w:rsidR="00F7189D" w:rsidRPr="000A3D78" w:rsidRDefault="006107FB" w:rsidP="000A3D78">
      <w:pPr>
        <w:spacing w:after="0" w:line="360" w:lineRule="auto"/>
        <w:ind w:firstLine="709"/>
        <w:jc w:val="both"/>
        <w:rPr>
          <w:rFonts w:ascii="Times New Roman" w:eastAsiaTheme="minorEastAsia" w:hAnsi="Times New Roman" w:cs="Times New Roman"/>
          <w:bCs/>
          <w:sz w:val="28"/>
          <w:szCs w:val="28"/>
        </w:rPr>
      </w:pPr>
      <w:r w:rsidRPr="000A3D78">
        <w:rPr>
          <w:rFonts w:ascii="Times New Roman" w:eastAsiaTheme="minorEastAsia" w:hAnsi="Times New Roman" w:cs="Times New Roman"/>
          <w:bCs/>
          <w:color w:val="000000" w:themeColor="text1"/>
          <w:sz w:val="28"/>
          <w:szCs w:val="28"/>
        </w:rPr>
        <w:t xml:space="preserve">32 </w:t>
      </w:r>
      <w:r w:rsidR="00F7189D" w:rsidRPr="000A3D78">
        <w:rPr>
          <w:rFonts w:ascii="Times New Roman" w:eastAsiaTheme="minorEastAsia" w:hAnsi="Times New Roman" w:cs="Times New Roman"/>
          <w:bCs/>
          <w:color w:val="000000" w:themeColor="text1"/>
          <w:sz w:val="28"/>
          <w:szCs w:val="28"/>
        </w:rPr>
        <w:t xml:space="preserve"> </w:t>
      </w:r>
      <w:r w:rsidR="0078721A" w:rsidRPr="000A3D78">
        <w:rPr>
          <w:rFonts w:ascii="Times New Roman" w:eastAsiaTheme="minorEastAsia" w:hAnsi="Times New Roman" w:cs="Times New Roman"/>
          <w:bCs/>
          <w:sz w:val="28"/>
          <w:szCs w:val="28"/>
        </w:rPr>
        <w:t xml:space="preserve">Операторы </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rPr>
        <w:t xml:space="preserve">[Электронный ресурс] / [Электронный ресурс]: https://pythonru.com/.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pythonru</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com</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osnovy</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operatory</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w:t>
      </w:r>
      <w:r w:rsidR="0078721A" w:rsidRPr="000A3D78">
        <w:rPr>
          <w:rStyle w:val="a6"/>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рус.</w:t>
      </w:r>
    </w:p>
    <w:p w14:paraId="433EAF96" w14:textId="77777777" w:rsidR="0078721A" w:rsidRPr="000A3D78" w:rsidRDefault="006107FB" w:rsidP="000A3D78">
      <w:pPr>
        <w:spacing w:after="0" w:line="360" w:lineRule="auto"/>
        <w:ind w:firstLine="709"/>
        <w:jc w:val="both"/>
        <w:rPr>
          <w:rFonts w:ascii="Times New Roman" w:eastAsiaTheme="minorEastAsia" w:hAnsi="Times New Roman" w:cs="Times New Roman"/>
          <w:bCs/>
          <w:color w:val="000000" w:themeColor="text1"/>
          <w:sz w:val="28"/>
          <w:szCs w:val="28"/>
        </w:rPr>
      </w:pPr>
      <w:r w:rsidRPr="000A3D78">
        <w:rPr>
          <w:rFonts w:ascii="Times New Roman" w:eastAsiaTheme="minorEastAsia" w:hAnsi="Times New Roman" w:cs="Times New Roman"/>
          <w:bCs/>
          <w:color w:val="000000" w:themeColor="text1"/>
          <w:sz w:val="28"/>
          <w:szCs w:val="28"/>
        </w:rPr>
        <w:t>33</w:t>
      </w:r>
      <w:r w:rsidR="00F7189D" w:rsidRPr="000A3D78">
        <w:rPr>
          <w:rFonts w:ascii="Times New Roman" w:eastAsiaTheme="minorEastAsia" w:hAnsi="Times New Roman" w:cs="Times New Roman"/>
          <w:bCs/>
          <w:color w:val="000000" w:themeColor="text1"/>
          <w:sz w:val="28"/>
          <w:szCs w:val="28"/>
        </w:rPr>
        <w:t xml:space="preserve"> </w:t>
      </w:r>
      <w:r w:rsidR="0078721A" w:rsidRPr="000A3D78">
        <w:rPr>
          <w:rFonts w:ascii="Times New Roman" w:eastAsiaTheme="minorEastAsia" w:hAnsi="Times New Roman" w:cs="Times New Roman"/>
          <w:bCs/>
          <w:sz w:val="28"/>
          <w:szCs w:val="28"/>
          <w:lang w:val="en-US"/>
        </w:rPr>
        <w:t>Keras</w:t>
      </w:r>
      <w:r w:rsidR="0078721A" w:rsidRPr="000A3D78">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Simple</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Fleible</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Powerful</w:t>
      </w:r>
      <w:r w:rsidR="0078721A" w:rsidRPr="000A3D78">
        <w:rPr>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rPr>
        <w:t xml:space="preserve">[Электронный ресурс] // [Электронный ресурс].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keras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io</w:t>
      </w:r>
      <w:r w:rsidR="0078721A" w:rsidRPr="000A3D78">
        <w:rPr>
          <w:rFonts w:ascii="Times New Roman" w:eastAsiaTheme="minorEastAsia" w:hAnsi="Times New Roman" w:cs="Times New Roman"/>
          <w:bCs/>
          <w:sz w:val="28"/>
          <w:szCs w:val="28"/>
        </w:rPr>
        <w:t>/</w:t>
      </w:r>
      <w:r w:rsidR="0078721A" w:rsidRPr="000A3D78">
        <w:rPr>
          <w:rStyle w:val="a6"/>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англ.</w:t>
      </w:r>
    </w:p>
    <w:p w14:paraId="2240A196" w14:textId="3511E2CF" w:rsidR="00F7189D" w:rsidRPr="000A3D78" w:rsidRDefault="007B1F59"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eastAsiaTheme="minorEastAsia" w:hAnsi="Times New Roman" w:cs="Times New Roman"/>
          <w:bCs/>
          <w:color w:val="000000" w:themeColor="text1"/>
          <w:sz w:val="28"/>
          <w:szCs w:val="28"/>
        </w:rPr>
        <w:t>3</w:t>
      </w:r>
      <w:r w:rsidR="006107FB" w:rsidRPr="000A3D78">
        <w:rPr>
          <w:rFonts w:ascii="Times New Roman" w:eastAsiaTheme="minorEastAsia" w:hAnsi="Times New Roman" w:cs="Times New Roman"/>
          <w:bCs/>
          <w:color w:val="000000" w:themeColor="text1"/>
          <w:sz w:val="28"/>
          <w:szCs w:val="28"/>
        </w:rPr>
        <w:t>4</w:t>
      </w:r>
      <w:r w:rsidR="00087FAB" w:rsidRPr="000A3D78">
        <w:rPr>
          <w:rFonts w:ascii="Times New Roman" w:eastAsiaTheme="minorEastAsia" w:hAnsi="Times New Roman" w:cs="Times New Roman"/>
          <w:bCs/>
          <w:color w:val="000000" w:themeColor="text1"/>
          <w:sz w:val="28"/>
          <w:szCs w:val="28"/>
        </w:rPr>
        <w:t xml:space="preserve"> </w:t>
      </w:r>
      <w:r w:rsidR="00087FAB" w:rsidRPr="000A3D78">
        <w:rPr>
          <w:rFonts w:ascii="Times New Roman" w:eastAsiaTheme="minorEastAsia" w:hAnsi="Times New Roman" w:cs="Times New Roman"/>
          <w:bCs/>
          <w:sz w:val="28"/>
          <w:szCs w:val="28"/>
        </w:rPr>
        <w:t xml:space="preserve">Шамаев, И. </w:t>
      </w:r>
      <w:r w:rsidR="00087FAB" w:rsidRPr="000A3D78">
        <w:rPr>
          <w:rFonts w:ascii="Times New Roman" w:eastAsiaTheme="minorEastAsia" w:hAnsi="Times New Roman" w:cs="Times New Roman"/>
          <w:bCs/>
          <w:sz w:val="28"/>
          <w:szCs w:val="28"/>
          <w:lang w:val="en-US"/>
        </w:rPr>
        <w:t>Keras</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Tutorial</w:t>
      </w:r>
      <w:r w:rsidR="00087FAB" w:rsidRPr="000A3D78">
        <w:rPr>
          <w:rFonts w:ascii="Times New Roman" w:eastAsiaTheme="minorEastAsia" w:hAnsi="Times New Roman" w:cs="Times New Roman"/>
          <w:bCs/>
          <w:sz w:val="28"/>
          <w:szCs w:val="28"/>
        </w:rPr>
        <w:t xml:space="preserve">: Библиотеки для глубокого обучения: </w:t>
      </w:r>
      <w:r w:rsidR="00087FAB" w:rsidRPr="000A3D78">
        <w:rPr>
          <w:rFonts w:ascii="Times New Roman" w:eastAsiaTheme="minorEastAsia" w:hAnsi="Times New Roman" w:cs="Times New Roman"/>
          <w:bCs/>
          <w:sz w:val="28"/>
          <w:szCs w:val="28"/>
          <w:lang w:val="en-US"/>
        </w:rPr>
        <w:t>Keras</w:t>
      </w:r>
      <w:r w:rsidR="00087FAB" w:rsidRPr="000A3D78">
        <w:rPr>
          <w:rFonts w:ascii="Times New Roman" w:eastAsiaTheme="minorEastAsia" w:hAnsi="Times New Roman" w:cs="Times New Roman"/>
          <w:bCs/>
          <w:sz w:val="28"/>
          <w:szCs w:val="28"/>
        </w:rPr>
        <w:t xml:space="preserve"> [Электронный ресурс]: Машинное обучение. </w:t>
      </w:r>
      <w:r w:rsidR="00087FAB" w:rsidRPr="000A3D78">
        <w:rPr>
          <w:rFonts w:ascii="Times New Roman" w:eastAsiaTheme="minorEastAsia" w:hAnsi="Times New Roman" w:cs="Times New Roman"/>
          <w:bCs/>
          <w:sz w:val="28"/>
          <w:szCs w:val="28"/>
          <w:lang w:val="en-US"/>
        </w:rPr>
        <w:t>Python</w:t>
      </w:r>
      <w:r w:rsidR="00087FAB" w:rsidRPr="000A3D78">
        <w:rPr>
          <w:rFonts w:ascii="Times New Roman" w:eastAsiaTheme="minorEastAsia" w:hAnsi="Times New Roman" w:cs="Times New Roman"/>
          <w:bCs/>
          <w:sz w:val="28"/>
          <w:szCs w:val="28"/>
        </w:rPr>
        <w:t xml:space="preserve"> / Иван Шамаев </w:t>
      </w:r>
      <w:r w:rsidR="00087FAB" w:rsidRPr="000A3D78">
        <w:rPr>
          <w:rFonts w:ascii="Times New Roman" w:hAnsi="Times New Roman" w:cs="Times New Roman"/>
          <w:sz w:val="28"/>
          <w:szCs w:val="28"/>
        </w:rPr>
        <w:t>// [Электронный ресурс]:</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https</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habr</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com</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ru</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bCs/>
          <w:sz w:val="28"/>
          <w:szCs w:val="28"/>
          <w:lang w:val="en-US"/>
        </w:rPr>
        <w:t>https</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habr</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com</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ru</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company</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ods</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blog</w:t>
      </w:r>
      <w:r w:rsidR="00087FAB" w:rsidRPr="000A3D78">
        <w:rPr>
          <w:rFonts w:ascii="Times New Roman" w:eastAsiaTheme="minorEastAsia" w:hAnsi="Times New Roman" w:cs="Times New Roman"/>
          <w:bCs/>
          <w:sz w:val="28"/>
          <w:szCs w:val="28"/>
        </w:rPr>
        <w:t>/325432/</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6C1BBC99" w14:textId="0C79627F" w:rsidR="0078721A" w:rsidRPr="000A3D78" w:rsidRDefault="007B1F59"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eastAsiaTheme="minorEastAsia" w:hAnsi="Times New Roman" w:cs="Times New Roman"/>
          <w:bCs/>
          <w:color w:val="000000" w:themeColor="text1"/>
          <w:sz w:val="28"/>
          <w:szCs w:val="28"/>
        </w:rPr>
        <w:t>3</w:t>
      </w:r>
      <w:r w:rsidR="006107FB" w:rsidRPr="000A3D78">
        <w:rPr>
          <w:rFonts w:ascii="Times New Roman" w:eastAsiaTheme="minorEastAsia" w:hAnsi="Times New Roman" w:cs="Times New Roman"/>
          <w:bCs/>
          <w:color w:val="000000" w:themeColor="text1"/>
          <w:sz w:val="28"/>
          <w:szCs w:val="28"/>
        </w:rPr>
        <w:t>5</w:t>
      </w:r>
      <w:r w:rsidR="0078721A"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rPr>
        <w:t>Малых</w:t>
      </w:r>
      <w:r w:rsidR="0078721A"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rPr>
        <w:t>В</w:t>
      </w:r>
      <w:r w:rsidR="0078721A" w:rsidRPr="000A3D78">
        <w:rPr>
          <w:rFonts w:ascii="Times New Roman" w:eastAsiaTheme="minorEastAsia" w:hAnsi="Times New Roman" w:cs="Times New Roman"/>
          <w:bCs/>
          <w:sz w:val="28"/>
          <w:szCs w:val="28"/>
        </w:rPr>
        <w:t xml:space="preserve">. Руководство для начинающих по глубокому обучению на </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 xml:space="preserve"> [Электронный ресурс]: </w:t>
      </w:r>
      <w:r w:rsidR="00087FAB" w:rsidRPr="000A3D78">
        <w:rPr>
          <w:rFonts w:ascii="Times New Roman" w:eastAsiaTheme="minorEastAsia" w:hAnsi="Times New Roman" w:cs="Times New Roman"/>
          <w:bCs/>
          <w:sz w:val="28"/>
          <w:szCs w:val="28"/>
        </w:rPr>
        <w:t xml:space="preserve">Блог компании </w:t>
      </w:r>
      <w:r w:rsidR="00087FAB" w:rsidRPr="000A3D78">
        <w:rPr>
          <w:rFonts w:ascii="Times New Roman" w:eastAsiaTheme="minorEastAsia" w:hAnsi="Times New Roman" w:cs="Times New Roman"/>
          <w:bCs/>
          <w:sz w:val="28"/>
          <w:szCs w:val="28"/>
          <w:lang w:val="en-US"/>
        </w:rPr>
        <w:t>Open</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Data</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Science</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Python</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Data</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Mining</w:t>
      </w:r>
      <w:r w:rsidR="0078721A"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rPr>
        <w:t xml:space="preserve"> Валентин Малых</w:t>
      </w:r>
      <w:r w:rsidR="0078721A" w:rsidRPr="000A3D78">
        <w:rPr>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rPr>
        <w:t>// [Электронный ресурс]:</w:t>
      </w:r>
      <w:r w:rsidR="0078721A" w:rsidRPr="000A3D78">
        <w:rPr>
          <w:rFonts w:ascii="Times New Roman" w:eastAsiaTheme="minorEastAsia" w:hAnsi="Times New Roman" w:cs="Times New Roman"/>
          <w:bCs/>
          <w:sz w:val="28"/>
          <w:szCs w:val="28"/>
        </w:rPr>
        <w:t xml:space="preserve"> https://python.ivan-shamaev.ru/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ivan</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shamaev</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ru</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keras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tutorial</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beginner</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guide</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to</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deep</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learning</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in</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англ.</w:t>
      </w:r>
    </w:p>
    <w:p w14:paraId="0378491F" w14:textId="77777777" w:rsidR="0078721A" w:rsidRPr="000A3D78" w:rsidRDefault="0078721A"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hAnsi="Times New Roman" w:cs="Times New Roman"/>
          <w:sz w:val="28"/>
          <w:szCs w:val="28"/>
          <w:shd w:val="clear" w:color="auto" w:fill="FFFFFF"/>
        </w:rPr>
        <w:t xml:space="preserve">36 </w:t>
      </w:r>
      <w:r w:rsidRPr="000A3D78">
        <w:rPr>
          <w:rFonts w:ascii="Times New Roman" w:eastAsiaTheme="minorEastAsia" w:hAnsi="Times New Roman" w:cs="Times New Roman"/>
          <w:bCs/>
          <w:sz w:val="28"/>
          <w:szCs w:val="28"/>
        </w:rPr>
        <w:t xml:space="preserve">Статистика и рейтинги [Электронный ресурс]: Российский совет по международным делам // [Электронный ресурс]: https://russiancouncil.ru/ - </w:t>
      </w:r>
      <w:r w:rsidRPr="000A3D78">
        <w:rPr>
          <w:rFonts w:ascii="Times New Roman" w:eastAsiaTheme="minorEastAsia" w:hAnsi="Times New Roman" w:cs="Times New Roman"/>
          <w:bCs/>
          <w:sz w:val="28"/>
          <w:szCs w:val="28"/>
        </w:rPr>
        <w:lastRenderedPageBreak/>
        <w:t xml:space="preserve">URL: / </w:t>
      </w:r>
      <w:hyperlink r:id="rId30" w:history="1">
        <w:r w:rsidRPr="000A3D78">
          <w:rPr>
            <w:rFonts w:ascii="Times New Roman" w:hAnsi="Times New Roman" w:cs="Times New Roman"/>
            <w:sz w:val="28"/>
            <w:szCs w:val="28"/>
          </w:rPr>
          <w:t>https://russiancouncil.ru/library/stat/</w:t>
        </w:r>
      </w:hyperlink>
      <w:r w:rsidRPr="000A3D78">
        <w:rPr>
          <w:rFonts w:ascii="Times New Roman" w:eastAsiaTheme="minorEastAsia" w:hAnsi="Times New Roman" w:cs="Times New Roman"/>
          <w:bCs/>
          <w:sz w:val="28"/>
          <w:szCs w:val="28"/>
        </w:rPr>
        <w:t xml:space="preserve"> (дата обращения: 18.10.2020) . - Загл. с экрана. - Яз. рус.</w:t>
      </w:r>
    </w:p>
    <w:p w14:paraId="499C1837" w14:textId="0459C8C8" w:rsidR="0078721A" w:rsidRDefault="0078721A" w:rsidP="0078721A">
      <w:pPr>
        <w:spacing w:after="0" w:line="360" w:lineRule="auto"/>
        <w:ind w:firstLine="709"/>
        <w:jc w:val="both"/>
        <w:rPr>
          <w:rFonts w:ascii="Times New Roman" w:hAnsi="Times New Roman" w:cs="Times New Roman"/>
          <w:sz w:val="28"/>
          <w:szCs w:val="28"/>
          <w:shd w:val="clear" w:color="auto" w:fill="FFFFFF"/>
        </w:rPr>
      </w:pPr>
    </w:p>
    <w:p w14:paraId="2483CB57" w14:textId="53367B0E" w:rsidR="00F7189D" w:rsidRPr="0078721A" w:rsidRDefault="00F7189D" w:rsidP="00F7189D">
      <w:pPr>
        <w:rPr>
          <w:rFonts w:ascii="Times New Roman" w:eastAsiaTheme="minorEastAsia" w:hAnsi="Times New Roman" w:cs="Times New Roman"/>
          <w:bCs/>
          <w:color w:val="000000" w:themeColor="text1"/>
          <w:sz w:val="28"/>
          <w:szCs w:val="28"/>
        </w:rPr>
      </w:pPr>
    </w:p>
    <w:p w14:paraId="6F1C85E5" w14:textId="77777777" w:rsidR="00F7189D" w:rsidRPr="0078721A" w:rsidRDefault="00F7189D" w:rsidP="00F7189D">
      <w:pPr>
        <w:rPr>
          <w:rFonts w:ascii="Times New Roman" w:eastAsiaTheme="minorEastAsia" w:hAnsi="Times New Roman" w:cs="Times New Roman"/>
          <w:bCs/>
          <w:color w:val="000000" w:themeColor="text1"/>
          <w:sz w:val="28"/>
          <w:szCs w:val="28"/>
        </w:rPr>
      </w:pPr>
    </w:p>
    <w:p w14:paraId="5EC8DAB4" w14:textId="77777777" w:rsidR="000A3D78" w:rsidRDefault="00F7189D" w:rsidP="000A3D78">
      <w:pPr>
        <w:pStyle w:val="1"/>
        <w:spacing w:before="0" w:after="120" w:line="360" w:lineRule="auto"/>
        <w:jc w:val="center"/>
        <w:rPr>
          <w:rFonts w:ascii="Times New Roman" w:eastAsiaTheme="minorEastAsia" w:hAnsi="Times New Roman" w:cs="Times New Roman"/>
          <w:color w:val="000000" w:themeColor="text1"/>
        </w:rPr>
      </w:pPr>
      <w:r w:rsidRPr="0078721A">
        <w:rPr>
          <w:rFonts w:ascii="Times New Roman" w:eastAsiaTheme="minorEastAsia" w:hAnsi="Times New Roman" w:cs="Times New Roman"/>
          <w:color w:val="000000" w:themeColor="text1"/>
        </w:rPr>
        <w:br w:type="page"/>
      </w:r>
      <w:bookmarkStart w:id="213" w:name="_Toc59209455"/>
      <w:bookmarkStart w:id="214" w:name="_Toc59550700"/>
      <w:r w:rsidR="000A3D78">
        <w:rPr>
          <w:rFonts w:ascii="Times New Roman" w:eastAsiaTheme="minorEastAsia" w:hAnsi="Times New Roman" w:cs="Times New Roman"/>
          <w:color w:val="000000" w:themeColor="text1"/>
        </w:rPr>
        <w:lastRenderedPageBreak/>
        <w:t xml:space="preserve">Приложение А. Листинг программы </w:t>
      </w:r>
      <w:r w:rsidR="000A3D78" w:rsidRPr="00BE69FA">
        <w:rPr>
          <w:rFonts w:ascii="Times New Roman" w:eastAsiaTheme="minorEastAsia" w:hAnsi="Times New Roman" w:cs="Times New Roman"/>
          <w:color w:val="000000" w:themeColor="text1"/>
          <w:lang w:val="en-US"/>
        </w:rPr>
        <w:t>Jupyter</w:t>
      </w:r>
      <w:r w:rsidR="000A3D78" w:rsidRPr="00BE69FA">
        <w:rPr>
          <w:rFonts w:ascii="Times New Roman" w:eastAsiaTheme="minorEastAsia" w:hAnsi="Times New Roman" w:cs="Times New Roman"/>
          <w:color w:val="000000" w:themeColor="text1"/>
        </w:rPr>
        <w:t>-ноубука</w:t>
      </w:r>
      <w:r w:rsidR="000A3D78">
        <w:rPr>
          <w:rFonts w:ascii="Times New Roman" w:eastAsiaTheme="minorEastAsia" w:hAnsi="Times New Roman" w:cs="Times New Roman"/>
          <w:color w:val="000000" w:themeColor="text1"/>
        </w:rPr>
        <w:t xml:space="preserve"> </w:t>
      </w:r>
      <w:r w:rsidR="000A3D78" w:rsidRPr="00122DFA">
        <w:rPr>
          <w:rFonts w:ascii="Times New Roman" w:eastAsiaTheme="minorEastAsia" w:hAnsi="Times New Roman" w:cs="Times New Roman"/>
          <w:color w:val="auto"/>
          <w:lang w:val="en-US"/>
        </w:rPr>
        <w:t>LTSM</w:t>
      </w:r>
      <w:r w:rsidR="000A3D78" w:rsidRPr="00122DFA">
        <w:rPr>
          <w:rFonts w:ascii="Times New Roman" w:eastAsiaTheme="minorEastAsia" w:hAnsi="Times New Roman" w:cs="Times New Roman"/>
          <w:color w:val="auto"/>
        </w:rPr>
        <w:t>_</w:t>
      </w:r>
      <w:r w:rsidR="000A3D78" w:rsidRPr="00122DFA">
        <w:rPr>
          <w:rFonts w:ascii="Times New Roman" w:eastAsiaTheme="minorEastAsia" w:hAnsi="Times New Roman" w:cs="Times New Roman"/>
          <w:color w:val="auto"/>
          <w:lang w:val="en-US"/>
        </w:rPr>
        <w:t>test</w:t>
      </w:r>
      <w:r w:rsidR="000A3D78" w:rsidRPr="00122DFA">
        <w:rPr>
          <w:rFonts w:ascii="Times New Roman" w:eastAsiaTheme="minorEastAsia" w:hAnsi="Times New Roman" w:cs="Times New Roman"/>
          <w:color w:val="auto"/>
        </w:rPr>
        <w:t>.</w:t>
      </w:r>
      <w:r w:rsidR="000A3D78" w:rsidRPr="00122DFA">
        <w:rPr>
          <w:rFonts w:ascii="Times New Roman" w:eastAsiaTheme="minorEastAsia" w:hAnsi="Times New Roman" w:cs="Times New Roman"/>
          <w:color w:val="auto"/>
          <w:lang w:val="en-US"/>
        </w:rPr>
        <w:t>ipynb</w:t>
      </w:r>
      <w:bookmarkEnd w:id="213"/>
      <w:bookmarkEnd w:id="214"/>
      <w:r w:rsidR="000A3D78" w:rsidRPr="00122DFA">
        <w:rPr>
          <w:rFonts w:ascii="Times New Roman" w:eastAsiaTheme="minorEastAsia" w:hAnsi="Times New Roman" w:cs="Times New Roman"/>
          <w:color w:val="auto"/>
        </w:rPr>
        <w:t xml:space="preserve"> </w:t>
      </w:r>
    </w:p>
    <w:p w14:paraId="5A7B0873" w14:textId="77777777" w:rsidR="000A3D78" w:rsidRDefault="000A3D78" w:rsidP="000A3D78">
      <w:pPr>
        <w:spacing w:after="0" w:line="360" w:lineRule="auto"/>
        <w:ind w:firstLine="709"/>
        <w:jc w:val="both"/>
        <w:rPr>
          <w:rFonts w:ascii="Times New Roman" w:eastAsiaTheme="minorEastAsia" w:hAnsi="Times New Roman" w:cs="Times New Roman"/>
          <w:sz w:val="28"/>
          <w:szCs w:val="28"/>
        </w:rPr>
      </w:pPr>
      <w:r w:rsidRPr="00BE69FA">
        <w:rPr>
          <w:rFonts w:ascii="Times New Roman" w:eastAsiaTheme="minorEastAsia" w:hAnsi="Times New Roman" w:cs="Times New Roman"/>
          <w:color w:val="000000" w:themeColor="text1"/>
          <w:sz w:val="28"/>
          <w:szCs w:val="28"/>
        </w:rPr>
        <w:t xml:space="preserve">В данном приложении представлен код </w:t>
      </w:r>
      <w:r w:rsidRPr="00BE69FA">
        <w:rPr>
          <w:rFonts w:ascii="Times New Roman" w:eastAsiaTheme="minorEastAsia" w:hAnsi="Times New Roman" w:cs="Times New Roman"/>
          <w:color w:val="000000" w:themeColor="text1"/>
          <w:sz w:val="28"/>
          <w:szCs w:val="28"/>
          <w:lang w:val="en-US"/>
        </w:rPr>
        <w:t>Jupyter</w:t>
      </w:r>
      <w:r w:rsidRPr="00BE69FA">
        <w:rPr>
          <w:rFonts w:ascii="Times New Roman" w:eastAsiaTheme="minorEastAsia" w:hAnsi="Times New Roman" w:cs="Times New Roman"/>
          <w:color w:val="000000" w:themeColor="text1"/>
          <w:sz w:val="28"/>
          <w:szCs w:val="28"/>
        </w:rPr>
        <w:t xml:space="preserve">-ноубука </w:t>
      </w:r>
      <w:r w:rsidRPr="00BE69FA">
        <w:rPr>
          <w:rFonts w:ascii="Times New Roman" w:eastAsiaTheme="minorEastAsia" w:hAnsi="Times New Roman" w:cs="Times New Roman"/>
          <w:sz w:val="28"/>
          <w:szCs w:val="28"/>
          <w:lang w:val="en-US"/>
        </w:rPr>
        <w:t>LTSM</w:t>
      </w:r>
      <w:r w:rsidRPr="00BE69FA">
        <w:rPr>
          <w:rFonts w:ascii="Times New Roman" w:eastAsiaTheme="minorEastAsia" w:hAnsi="Times New Roman" w:cs="Times New Roman"/>
          <w:sz w:val="28"/>
          <w:szCs w:val="28"/>
        </w:rPr>
        <w:t>_</w:t>
      </w:r>
      <w:r w:rsidRPr="00BE69FA">
        <w:rPr>
          <w:rFonts w:ascii="Times New Roman" w:eastAsiaTheme="minorEastAsia" w:hAnsi="Times New Roman" w:cs="Times New Roman"/>
          <w:sz w:val="28"/>
          <w:szCs w:val="28"/>
          <w:lang w:val="en-US"/>
        </w:rPr>
        <w:t>test</w:t>
      </w:r>
      <w:r w:rsidRPr="00BE69FA">
        <w:rPr>
          <w:rFonts w:ascii="Times New Roman" w:eastAsiaTheme="minorEastAsia" w:hAnsi="Times New Roman" w:cs="Times New Roman"/>
          <w:sz w:val="28"/>
          <w:szCs w:val="28"/>
        </w:rPr>
        <w:t>.</w:t>
      </w:r>
      <w:r w:rsidRPr="00BE69FA">
        <w:rPr>
          <w:rFonts w:ascii="Times New Roman" w:eastAsiaTheme="minorEastAsia" w:hAnsi="Times New Roman" w:cs="Times New Roman"/>
          <w:sz w:val="28"/>
          <w:szCs w:val="28"/>
          <w:lang w:val="en-US"/>
        </w:rPr>
        <w:t>ipynb</w:t>
      </w:r>
      <w:r w:rsidRPr="00BE69FA">
        <w:rPr>
          <w:rFonts w:ascii="Times New Roman" w:eastAsiaTheme="minorEastAsia" w:hAnsi="Times New Roman" w:cs="Times New Roman"/>
          <w:sz w:val="28"/>
          <w:szCs w:val="28"/>
        </w:rPr>
        <w:t>.</w:t>
      </w:r>
    </w:p>
    <w:p w14:paraId="3D00148C"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[1]:</w:t>
      </w:r>
    </w:p>
    <w:p w14:paraId="472100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игнорируем warnings, чтобы не захламлять вывод</w:t>
      </w:r>
    </w:p>
    <w:p w14:paraId="581CE6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warnings</w:t>
      </w:r>
    </w:p>
    <w:p w14:paraId="67C27D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warnings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filterwarnings(</w:t>
      </w:r>
      <w:r w:rsidRPr="00BC2075">
        <w:rPr>
          <w:rFonts w:ascii="Courier New" w:eastAsia="Times New Roman" w:hAnsi="Courier New" w:cs="Courier New"/>
          <w:color w:val="BA2121"/>
          <w:lang w:val="en-US" w:eastAsia="ru-RU"/>
        </w:rPr>
        <w:t>"ignore"</w:t>
      </w:r>
      <w:r w:rsidRPr="00BC2075">
        <w:rPr>
          <w:rFonts w:ascii="Courier New" w:eastAsia="Times New Roman" w:hAnsi="Courier New" w:cs="Courier New"/>
          <w:color w:val="333333"/>
          <w:lang w:val="en-US" w:eastAsia="ru-RU"/>
        </w:rPr>
        <w:t>)</w:t>
      </w:r>
    </w:p>
    <w:p w14:paraId="2B5E5D9B"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[2]:</w:t>
      </w:r>
    </w:p>
    <w:p w14:paraId="5E39C1A6"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импортируем</w:t>
      </w: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зависимости</w:t>
      </w:r>
    </w:p>
    <w:p w14:paraId="68C6DBF0"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2FF06F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DataFrame</w:t>
      </w:r>
    </w:p>
    <w:p w14:paraId="35FF42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tensorflow</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tf</w:t>
      </w:r>
    </w:p>
    <w:p w14:paraId="1CB764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Series</w:t>
      </w:r>
    </w:p>
    <w:p w14:paraId="428FAE8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concat</w:t>
      </w:r>
    </w:p>
    <w:p w14:paraId="1D2708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read_csv</w:t>
      </w:r>
    </w:p>
    <w:p w14:paraId="7D7524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datetime</w:t>
      </w:r>
    </w:p>
    <w:p w14:paraId="120F798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mean_squared_error</w:t>
      </w:r>
    </w:p>
    <w:p w14:paraId="76B5BD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sklearn.preprocessing</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MinMaxScaler, StandardScaler</w:t>
      </w:r>
    </w:p>
    <w:p w14:paraId="353D782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keras.models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Sequential</w:t>
      </w:r>
    </w:p>
    <w:p w14:paraId="1237E88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keras.layers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LSTM, Conv1D, Dropout, Dense</w:t>
      </w:r>
    </w:p>
    <w:p w14:paraId="05E16E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w:t>
      </w:r>
    </w:p>
    <w:p w14:paraId="346263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matplotlib.pyplot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plt</w:t>
      </w:r>
    </w:p>
    <w:p w14:paraId="3D802A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math</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sqrt</w:t>
      </w:r>
    </w:p>
    <w:p w14:paraId="78F2B1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style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use(</w:t>
      </w:r>
      <w:r w:rsidRPr="00BC2075">
        <w:rPr>
          <w:rFonts w:ascii="Courier New" w:eastAsia="Times New Roman" w:hAnsi="Courier New" w:cs="Courier New"/>
          <w:color w:val="BA2121"/>
          <w:lang w:val="en-US" w:eastAsia="ru-RU"/>
        </w:rPr>
        <w:t>'ggplot'</w:t>
      </w:r>
      <w:r w:rsidRPr="00BC2075">
        <w:rPr>
          <w:rFonts w:ascii="Courier New" w:eastAsia="Times New Roman" w:hAnsi="Courier New" w:cs="Courier New"/>
          <w:color w:val="333333"/>
          <w:lang w:val="en-US" w:eastAsia="ru-RU"/>
        </w:rPr>
        <w:t>)</w:t>
      </w:r>
    </w:p>
    <w:p w14:paraId="1181F6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array</w:t>
      </w:r>
    </w:p>
    <w:p w14:paraId="41E929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28E6EE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np</w:t>
      </w:r>
    </w:p>
    <w:p w14:paraId="3E5C3FAB"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[3]:</w:t>
      </w:r>
    </w:p>
    <w:p w14:paraId="740366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связанные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предобработкой</w:t>
      </w:r>
    </w:p>
    <w:p w14:paraId="416DEB6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0EC34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series_to_supervised</w:t>
      </w:r>
      <w:r w:rsidRPr="00BC2075">
        <w:rPr>
          <w:rFonts w:ascii="Courier New" w:eastAsia="Times New Roman" w:hAnsi="Courier New" w:cs="Courier New"/>
          <w:color w:val="333333"/>
          <w:lang w:val="en-US" w:eastAsia="ru-RU"/>
        </w:rPr>
        <w:t>(data, n_in</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n_out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dropnan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0B504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6B86631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массив возможных кусков из временного ряда, </w:t>
      </w:r>
    </w:p>
    <w:p w14:paraId="1D939CB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таких что они включают n_in элементов как обучающую часть, </w:t>
      </w:r>
    </w:p>
    <w:p w14:paraId="42EF86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и n_out как предсказываемую. По сути устраняет "краевые эфекты"</w:t>
      </w:r>
    </w:p>
    <w:p w14:paraId="79FEFF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Метод</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взят</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из</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интернета</w:t>
      </w:r>
      <w:r w:rsidRPr="00BC2075">
        <w:rPr>
          <w:rFonts w:ascii="Courier New" w:eastAsia="Times New Roman" w:hAnsi="Courier New" w:cs="Courier New"/>
          <w:i/>
          <w:iCs/>
          <w:color w:val="BA2121"/>
          <w:lang w:val="en-US" w:eastAsia="ru-RU"/>
        </w:rPr>
        <w:t>.</w:t>
      </w:r>
    </w:p>
    <w:p w14:paraId="46ADE2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val="en-US" w:eastAsia="ru-RU"/>
        </w:rPr>
        <w:t xml:space="preserve">    """</w:t>
      </w:r>
    </w:p>
    <w:p w14:paraId="17E742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DFDDF6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n_vars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type</w:t>
      </w:r>
      <w:r w:rsidRPr="00BC2075">
        <w:rPr>
          <w:rFonts w:ascii="Courier New" w:eastAsia="Times New Roman" w:hAnsi="Courier New" w:cs="Courier New"/>
          <w:color w:val="333333"/>
          <w:lang w:val="en-US" w:eastAsia="ru-RU"/>
        </w:rPr>
        <w:t xml:space="preserve">(data)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 xml:space="preserve"> data</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F710DB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w:t>
      </w:r>
    </w:p>
    <w:p w14:paraId="1F2843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66BB28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(n_in,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509346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shift(i))</w:t>
      </w:r>
    </w:p>
    <w:p w14:paraId="3D2D515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0E95D6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n_out):</w:t>
      </w:r>
    </w:p>
    <w:p w14:paraId="255429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w:t>
      </w:r>
    </w:p>
    <w:p w14:paraId="28C8E4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3DEA23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5A7114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w:t>
      </w:r>
    </w:p>
    <w:p w14:paraId="3F28ED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2036481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concat(cols, axis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5D77F2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columns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names</w:t>
      </w:r>
    </w:p>
    <w:p w14:paraId="5DAD130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dropnan:</w:t>
      </w:r>
    </w:p>
    <w:p w14:paraId="53C0C2D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dropna(inplace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4FFD2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agg</w:t>
      </w:r>
    </w:p>
    <w:p w14:paraId="053F3A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5B926C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difference</w:t>
      </w:r>
      <w:r w:rsidRPr="00BC2075">
        <w:rPr>
          <w:rFonts w:ascii="Courier New" w:eastAsia="Times New Roman" w:hAnsi="Courier New" w:cs="Courier New"/>
          <w:color w:val="333333"/>
          <w:lang w:val="en-US" w:eastAsia="ru-RU"/>
        </w:rPr>
        <w:t>(dataset, interval</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B1176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7FD42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09E2B0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Считает разницу между элементами временного ряда,</w:t>
      </w:r>
    </w:p>
    <w:p w14:paraId="58A624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отстоящими друг от друга на interval</w:t>
      </w:r>
    </w:p>
    <w:p w14:paraId="78D450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42A72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B898E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172503A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(interval,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(dataset)):</w:t>
      </w:r>
    </w:p>
    <w:p w14:paraId="0209017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value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interval]</w:t>
      </w:r>
    </w:p>
    <w:p w14:paraId="2E8930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append(value)</w:t>
      </w:r>
    </w:p>
    <w:p w14:paraId="601A7B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Series(diff)</w:t>
      </w:r>
    </w:p>
    <w:p w14:paraId="72EDDE4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A745E5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prepare_data</w:t>
      </w:r>
      <w:r w:rsidRPr="00BC2075">
        <w:rPr>
          <w:rFonts w:ascii="Courier New" w:eastAsia="Times New Roman" w:hAnsi="Courier New" w:cs="Courier New"/>
          <w:color w:val="333333"/>
          <w:lang w:val="en-US" w:eastAsia="ru-RU"/>
        </w:rPr>
        <w:t>(series, n_test, n_lag, n_seq):</w:t>
      </w:r>
    </w:p>
    <w:p w14:paraId="4D5444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4C8C6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57B6BA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Преобразует данные с помощью нахождения разности (тк данные имеют четкий тренд) и шкалирования,</w:t>
      </w:r>
    </w:p>
    <w:p w14:paraId="3ADE19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формирует тренировочную и обучающую части выборки</w:t>
      </w:r>
    </w:p>
    <w:p w14:paraId="759074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41C152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07B0D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raw_values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7BC675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8B7A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difference(raw_values,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CE376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D4784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(diff_values),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BA07F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73F508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StandardScaler()</w:t>
      </w:r>
    </w:p>
    <w:p w14:paraId="430162C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fit_transform(diff_values)</w:t>
      </w:r>
    </w:p>
    <w:p w14:paraId="273718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(scaled_values),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7C506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series_to_supervised(scaled_values, n_lag, n_seq)</w:t>
      </w:r>
    </w:p>
    <w:p w14:paraId="2C844B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A513F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A10F2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supervised_values[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 supervised_values[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w:t>
      </w:r>
    </w:p>
    <w:p w14:paraId="074541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scaler, train, test</w:t>
      </w:r>
    </w:p>
    <w:p w14:paraId="06FDE46F"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[4]:</w:t>
      </w:r>
    </w:p>
    <w:p w14:paraId="55311B90"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функция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построения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сети</w:t>
      </w:r>
    </w:p>
    <w:p w14:paraId="57FB47B7"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5DFB209A"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383F44">
        <w:rPr>
          <w:rFonts w:ascii="Courier New" w:eastAsia="Times New Roman" w:hAnsi="Courier New" w:cs="Courier New"/>
          <w:b/>
          <w:bCs/>
          <w:color w:val="008000"/>
          <w:lang w:val="en-US" w:eastAsia="ru-RU"/>
        </w:rPr>
        <w:t>def</w:t>
      </w:r>
      <w:r w:rsidRPr="0043679F">
        <w:rPr>
          <w:rFonts w:ascii="Courier New" w:eastAsia="Times New Roman" w:hAnsi="Courier New" w:cs="Courier New"/>
          <w:color w:val="333333"/>
          <w:lang w:eastAsia="ru-RU"/>
        </w:rPr>
        <w:t xml:space="preserve"> </w:t>
      </w:r>
      <w:r w:rsidRPr="00383F44">
        <w:rPr>
          <w:rFonts w:ascii="Courier New" w:eastAsia="Times New Roman" w:hAnsi="Courier New" w:cs="Courier New"/>
          <w:color w:val="0000FF"/>
          <w:lang w:val="en-US" w:eastAsia="ru-RU"/>
        </w:rPr>
        <w:t>fit</w:t>
      </w:r>
      <w:r w:rsidRPr="0043679F">
        <w:rPr>
          <w:rFonts w:ascii="Courier New" w:eastAsia="Times New Roman" w:hAnsi="Courier New" w:cs="Courier New"/>
          <w:color w:val="0000FF"/>
          <w:lang w:eastAsia="ru-RU"/>
        </w:rPr>
        <w:t>_</w:t>
      </w:r>
      <w:r w:rsidRPr="00383F44">
        <w:rPr>
          <w:rFonts w:ascii="Courier New" w:eastAsia="Times New Roman" w:hAnsi="Courier New" w:cs="Courier New"/>
          <w:color w:val="0000FF"/>
          <w:lang w:val="en-US" w:eastAsia="ru-RU"/>
        </w:rPr>
        <w:t>lstm</w:t>
      </w:r>
      <w:r w:rsidRPr="0043679F">
        <w:rPr>
          <w:rFonts w:ascii="Courier New" w:eastAsia="Times New Roman" w:hAnsi="Courier New" w:cs="Courier New"/>
          <w:color w:val="333333"/>
          <w:lang w:eastAsia="ru-RU"/>
        </w:rPr>
        <w:t>(</w:t>
      </w:r>
    </w:p>
    <w:p w14:paraId="061EAE1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383F44">
        <w:rPr>
          <w:rFonts w:ascii="Courier New" w:eastAsia="Times New Roman" w:hAnsi="Courier New" w:cs="Courier New"/>
          <w:color w:val="333333"/>
          <w:lang w:eastAsia="ru-RU"/>
        </w:rPr>
        <w:t xml:space="preserve">    </w:t>
      </w:r>
      <w:r w:rsidRPr="00BC2075">
        <w:rPr>
          <w:rFonts w:ascii="Courier New" w:eastAsia="Times New Roman" w:hAnsi="Courier New" w:cs="Courier New"/>
          <w:color w:val="333333"/>
          <w:lang w:val="en-US" w:eastAsia="ru-RU"/>
        </w:rPr>
        <w:t xml:space="preserve">train, </w:t>
      </w:r>
    </w:p>
    <w:p w14:paraId="620911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11028B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29B10F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nb_epoch, </w:t>
      </w:r>
    </w:p>
    <w:p w14:paraId="08BC86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438D78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 </w:t>
      </w:r>
    </w:p>
    <w:p w14:paraId="255EB3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 </w:t>
      </w:r>
    </w:p>
    <w:p w14:paraId="3D16F7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52B6AB3"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43679F">
        <w:rPr>
          <w:rFonts w:ascii="Courier New" w:eastAsia="Times New Roman" w:hAnsi="Courier New" w:cs="Courier New"/>
          <w:color w:val="666666"/>
          <w:lang w:val="en-US" w:eastAsia="ru-RU"/>
        </w:rPr>
        <w:t>=2</w:t>
      </w:r>
    </w:p>
    <w:p w14:paraId="5DA928B9"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w:t>
      </w:r>
    </w:p>
    <w:p w14:paraId="3D8C16ED"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p>
    <w:p w14:paraId="425854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BA2121"/>
          <w:lang w:eastAsia="ru-RU"/>
        </w:rPr>
        <w:t>"""</w:t>
      </w:r>
    </w:p>
    <w:p w14:paraId="51A0E5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и обучает нейросеть с учетом выбранных параметров.</w:t>
      </w:r>
    </w:p>
    <w:p w14:paraId="2489E7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Возвращает саму модель и историю изменения метрик loss и val_loss в процессе обучения.</w:t>
      </w:r>
    </w:p>
    <w:p w14:paraId="5989F2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lastRenderedPageBreak/>
        <w:t xml:space="preserve">    </w:t>
      </w:r>
      <w:r w:rsidRPr="00BC2075">
        <w:rPr>
          <w:rFonts w:ascii="Courier New" w:eastAsia="Times New Roman" w:hAnsi="Courier New" w:cs="Courier New"/>
          <w:i/>
          <w:iCs/>
          <w:color w:val="BA2121"/>
          <w:lang w:val="en-US" w:eastAsia="ru-RU"/>
        </w:rPr>
        <w:t>"""</w:t>
      </w:r>
    </w:p>
    <w:p w14:paraId="1C1D6F4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04223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train[:,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train[:, n_lag:]</w:t>
      </w:r>
    </w:p>
    <w:p w14:paraId="7468F2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930881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5E1BB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FDEA7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Sequential()</w:t>
      </w:r>
    </w:p>
    <w:p w14:paraId="2BCC878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0774D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BF59D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89A6D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opt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optimizers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Adam(learning_rate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learning_rate)</w:t>
      </w:r>
    </w:p>
    <w:p w14:paraId="576E92D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04FC6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#model.add(Conv1D(32, kernel_size=3))</w:t>
      </w:r>
    </w:p>
    <w:p w14:paraId="0254E12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D4D68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add(LSTM(</w:t>
      </w:r>
    </w:p>
    <w:p w14:paraId="6DA776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4C8611C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batch_input_shape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E64AC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stateful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072E0C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add(Dropout(</w:t>
      </w:r>
      <w:r w:rsidRPr="00BC2075">
        <w:rPr>
          <w:rFonts w:ascii="Courier New" w:eastAsia="Times New Roman" w:hAnsi="Courier New" w:cs="Courier New"/>
          <w:color w:val="666666"/>
          <w:lang w:val="en-US" w:eastAsia="ru-RU"/>
        </w:rPr>
        <w:t>0.3</w:t>
      </w:r>
      <w:r w:rsidRPr="00BC2075">
        <w:rPr>
          <w:rFonts w:ascii="Courier New" w:eastAsia="Times New Roman" w:hAnsi="Courier New" w:cs="Courier New"/>
          <w:color w:val="333333"/>
          <w:lang w:val="en-US" w:eastAsia="ru-RU"/>
        </w:rPr>
        <w:t>))</w:t>
      </w:r>
    </w:p>
    <w:p w14:paraId="0CA6F4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w:t>
      </w:r>
      <w:r w:rsidRPr="00BC2075">
        <w:rPr>
          <w:rFonts w:ascii="Courier New" w:eastAsia="Times New Roman" w:hAnsi="Courier New" w:cs="Courier New"/>
          <w:color w:val="666666"/>
          <w:lang w:val="en-US" w:eastAsia="ru-RU"/>
        </w:rPr>
        <w:t>64</w:t>
      </w:r>
      <w:r w:rsidRPr="00BC2075">
        <w:rPr>
          <w:rFonts w:ascii="Courier New" w:eastAsia="Times New Roman" w:hAnsi="Courier New" w:cs="Courier New"/>
          <w:color w:val="333333"/>
          <w:lang w:val="en-US" w:eastAsia="ru-RU"/>
        </w:rPr>
        <w:t>, activation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'tanh'</w:t>
      </w:r>
      <w:r w:rsidRPr="00BC2075">
        <w:rPr>
          <w:rFonts w:ascii="Courier New" w:eastAsia="Times New Roman" w:hAnsi="Courier New" w:cs="Courier New"/>
          <w:color w:val="333333"/>
          <w:lang w:val="en-US" w:eastAsia="ru-RU"/>
        </w:rPr>
        <w:t>))</w:t>
      </w:r>
    </w:p>
    <w:p w14:paraId="7BF20F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04D7C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9D21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2225F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compile(loss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'mean_squared_error'</w:t>
      </w:r>
      <w:r w:rsidRPr="00BC2075">
        <w:rPr>
          <w:rFonts w:ascii="Courier New" w:eastAsia="Times New Roman" w:hAnsi="Courier New" w:cs="Courier New"/>
          <w:color w:val="333333"/>
          <w:lang w:val="en-US" w:eastAsia="ru-RU"/>
        </w:rPr>
        <w:t>, optimizer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 metrics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'accuracy'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6BC09B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0FBC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1B824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w:t>
      </w:r>
    </w:p>
    <w:p w14:paraId="6059470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p>
    <w:p w14:paraId="5C05C5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epochs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n_epochs, </w:t>
      </w:r>
    </w:p>
    <w:p w14:paraId="6465A6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n_batch, </w:t>
      </w:r>
    </w:p>
    <w:p w14:paraId="2AA491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validation_split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validation_size, </w:t>
      </w:r>
    </w:p>
    <w:p w14:paraId="067522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verbose, </w:t>
      </w:r>
    </w:p>
    <w:p w14:paraId="56CC23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EarlyStopping(monitor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 patience</w:t>
      </w:r>
      <w:r w:rsidRPr="00BC2075">
        <w:rPr>
          <w:rFonts w:ascii="Courier New" w:eastAsia="Times New Roman" w:hAnsi="Courier New" w:cs="Courier New"/>
          <w:color w:val="666666"/>
          <w:lang w:val="en-US" w:eastAsia="ru-RU"/>
        </w:rPr>
        <w:t>=16</w:t>
      </w:r>
      <w:r w:rsidRPr="00BC2075">
        <w:rPr>
          <w:rFonts w:ascii="Courier New" w:eastAsia="Times New Roman" w:hAnsi="Courier New" w:cs="Courier New"/>
          <w:color w:val="333333"/>
          <w:lang w:val="en-US" w:eastAsia="ru-RU"/>
        </w:rPr>
        <w:t>, min_delta</w:t>
      </w:r>
      <w:r w:rsidRPr="00BC2075">
        <w:rPr>
          <w:rFonts w:ascii="Courier New" w:eastAsia="Times New Roman" w:hAnsi="Courier New" w:cs="Courier New"/>
          <w:color w:val="666666"/>
          <w:lang w:val="en-US" w:eastAsia="ru-RU"/>
        </w:rPr>
        <w:t>=1e-4</w:t>
      </w:r>
      <w:r w:rsidRPr="00BC2075">
        <w:rPr>
          <w:rFonts w:ascii="Courier New" w:eastAsia="Times New Roman" w:hAnsi="Courier New" w:cs="Courier New"/>
          <w:color w:val="333333"/>
          <w:lang w:val="en-US" w:eastAsia="ru-RU"/>
        </w:rPr>
        <w:t>,restore_best_weights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089D5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2DC93A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31981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model, history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history</w:t>
      </w:r>
    </w:p>
    <w:p w14:paraId="5478B4A6"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[5]:</w:t>
      </w:r>
    </w:p>
    <w:p w14:paraId="35B737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выполняющие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прогноз</w:t>
      </w:r>
    </w:p>
    <w:p w14:paraId="50E636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ACF69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forecast_lstm</w:t>
      </w:r>
      <w:r w:rsidRPr="00BC2075">
        <w:rPr>
          <w:rFonts w:ascii="Courier New" w:eastAsia="Times New Roman" w:hAnsi="Courier New" w:cs="Courier New"/>
          <w:color w:val="333333"/>
          <w:lang w:val="en-US" w:eastAsia="ru-RU"/>
        </w:rPr>
        <w:t>(model, X, n_batch):</w:t>
      </w:r>
    </w:p>
    <w:p w14:paraId="720C2F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955D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52FAE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Предсказание предстоящих значений после заданной точки</w:t>
      </w:r>
    </w:p>
    <w:p w14:paraId="413F3E9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25095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9736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(X))</w:t>
      </w:r>
    </w:p>
    <w:p w14:paraId="3C127E5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predict(X,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w:t>
      </w:r>
    </w:p>
    <w:p w14:paraId="2C852E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0C4F80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10427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759DD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make_forecasts</w:t>
      </w:r>
      <w:r w:rsidRPr="00BC2075">
        <w:rPr>
          <w:rFonts w:ascii="Courier New" w:eastAsia="Times New Roman" w:hAnsi="Courier New" w:cs="Courier New"/>
          <w:color w:val="333333"/>
          <w:lang w:val="en-US" w:eastAsia="ru-RU"/>
        </w:rPr>
        <w:t>(model, test, n_lag, n_seq,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D9A478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2B6244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Делает предсказания с помощью переданной модели</w:t>
      </w:r>
    </w:p>
    <w:p w14:paraId="1099F6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для всех временных участков из test</w:t>
      </w:r>
    </w:p>
    <w:p w14:paraId="7D9671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F7DAF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63BA70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(test)):</w:t>
      </w:r>
    </w:p>
    <w:p w14:paraId="0270C38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test[i,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test[i, n_lag:]</w:t>
      </w:r>
    </w:p>
    <w:p w14:paraId="3B0902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forecast_lstm(model, X, n_batch)</w:t>
      </w:r>
    </w:p>
    <w:p w14:paraId="63B3E1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p>
    <w:p w14:paraId="06DEA2C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forecasts</w:t>
      </w:r>
    </w:p>
    <w:p w14:paraId="261847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8B09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CFBA0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inverse_difference</w:t>
      </w:r>
      <w:r w:rsidRPr="00BC2075">
        <w:rPr>
          <w:rFonts w:ascii="Courier New" w:eastAsia="Times New Roman" w:hAnsi="Courier New" w:cs="Courier New"/>
          <w:color w:val="333333"/>
          <w:lang w:val="en-US" w:eastAsia="ru-RU"/>
        </w:rPr>
        <w:t>(last_ob, forecast):</w:t>
      </w:r>
    </w:p>
    <w:p w14:paraId="6C5596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A800E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Перевод значений из разности к абсолютным </w:t>
      </w:r>
    </w:p>
    <w:p w14:paraId="0DBFF6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864B0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9E1E1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198A71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last_ob)</w:t>
      </w:r>
    </w:p>
    <w:p w14:paraId="6F2560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E2F1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285A4AE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append(forecast[i]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inverted[i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AF74F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6CA7A5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677F31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2B62B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inverse_transform</w:t>
      </w:r>
      <w:r w:rsidRPr="00BC2075">
        <w:rPr>
          <w:rFonts w:ascii="Courier New" w:eastAsia="Times New Roman" w:hAnsi="Courier New" w:cs="Courier New"/>
          <w:color w:val="333333"/>
          <w:lang w:val="en-US" w:eastAsia="ru-RU"/>
        </w:rPr>
        <w:t>(series, forecasts, scaler, n_test):</w:t>
      </w:r>
    </w:p>
    <w:p w14:paraId="51A230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630C3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7C2D0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Обратное преобразование данных (после шкалирования и взятия разности)</w:t>
      </w:r>
    </w:p>
    <w:p w14:paraId="77C772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991202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8A5B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49EA91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46E161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F774AF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array(forecasts[i])</w:t>
      </w:r>
    </w:p>
    <w:p w14:paraId="2E82EB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6F8104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395AE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inverse_transform(forecast)</w:t>
      </w:r>
    </w:p>
    <w:p w14:paraId="60578A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inv_scale[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196870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6A8BE6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index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229CF7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last_ob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values[index]</w:t>
      </w:r>
    </w:p>
    <w:p w14:paraId="7AD61F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inverse_difference(last_ob, inv_scale)</w:t>
      </w:r>
    </w:p>
    <w:p w14:paraId="038FF7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5171AD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append(inv_diff)</w:t>
      </w:r>
    </w:p>
    <w:p w14:paraId="226E1B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75174779"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[6]:</w:t>
      </w:r>
    </w:p>
    <w:p w14:paraId="191DF12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функции для численной и визуальной оценки качества модели</w:t>
      </w:r>
    </w:p>
    <w:p w14:paraId="2CB868B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3995F34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w:t>
      </w:r>
      <w:r w:rsidRPr="00BC2075">
        <w:rPr>
          <w:rFonts w:ascii="Courier New" w:eastAsia="Times New Roman" w:hAnsi="Courier New" w:cs="Courier New"/>
          <w:color w:val="333333"/>
          <w:lang w:val="en-US" w:eastAsia="ru-RU"/>
        </w:rPr>
        <w:t>(test, forecasts, n_lag, n_seq):</w:t>
      </w:r>
    </w:p>
    <w:p w14:paraId="48A2802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D1B02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0447A0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и вывод метрики RMSE для каждой удаленности предсказания</w:t>
      </w:r>
    </w:p>
    <w:p w14:paraId="4E09496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55315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F74167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(n_seq):</w:t>
      </w:r>
    </w:p>
    <w:p w14:paraId="538FCE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4F00E9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70F98AF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rmse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sqrt(mean_squared_error(actual, predicted))</w:t>
      </w:r>
    </w:p>
    <w:p w14:paraId="3054E7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 xml:space="preserve"> RMSE: </w:t>
      </w:r>
      <w:r w:rsidRPr="00BC2075">
        <w:rPr>
          <w:rFonts w:ascii="Courier New" w:eastAsia="Times New Roman" w:hAnsi="Courier New" w:cs="Courier New"/>
          <w:b/>
          <w:bCs/>
          <w:color w:val="BB6688"/>
          <w:lang w:val="en-US" w:eastAsia="ru-RU"/>
        </w:rPr>
        <w:t>%f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rmse))</w:t>
      </w:r>
    </w:p>
    <w:p w14:paraId="44343F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38608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lastRenderedPageBreak/>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w:t>
      </w:r>
      <w:r w:rsidRPr="00BC2075">
        <w:rPr>
          <w:rFonts w:ascii="Courier New" w:eastAsia="Times New Roman" w:hAnsi="Courier New" w:cs="Courier New"/>
          <w:color w:val="333333"/>
          <w:lang w:val="en-US" w:eastAsia="ru-RU"/>
        </w:rPr>
        <w:t>(series,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False</w:t>
      </w:r>
      <w:r w:rsidRPr="00BC2075">
        <w:rPr>
          <w:rFonts w:ascii="Courier New" w:eastAsia="Times New Roman" w:hAnsi="Courier New" w:cs="Courier New"/>
          <w:color w:val="333333"/>
          <w:lang w:val="en-US" w:eastAsia="ru-RU"/>
        </w:rPr>
        <w:t>):</w:t>
      </w:r>
    </w:p>
    <w:p w14:paraId="67EE91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46C0C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35F6B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1E9A2E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полный (Включает весь train sample).</w:t>
      </w:r>
    </w:p>
    <w:p w14:paraId="1BE5BD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7A7BA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9A51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334028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F52C5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55D86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00142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5B4E9A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718EB9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0B75FB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484280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3A576F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476D29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1E262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4E6A2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w:t>
      </w:r>
      <w:r w:rsidRPr="00BC2075">
        <w:rPr>
          <w:rFonts w:ascii="Courier New" w:eastAsia="Times New Roman" w:hAnsi="Courier New" w:cs="Courier New"/>
          <w:color w:val="333333"/>
          <w:lang w:val="en-US" w:eastAsia="ru-RU"/>
        </w:rPr>
        <w:t>)</w:t>
      </w:r>
    </w:p>
    <w:p w14:paraId="3EFF62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6662F6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7D8D02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598B8B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6EF3D6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'Forecasts.png'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1B6744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3B621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5D28D42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25EB6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plot_forecasts_cropped</w:t>
      </w:r>
      <w:r w:rsidRPr="00BC2075">
        <w:rPr>
          <w:rFonts w:ascii="Courier New" w:eastAsia="Times New Roman" w:hAnsi="Courier New" w:cs="Courier New"/>
          <w:color w:val="333333"/>
          <w:lang w:val="en-US" w:eastAsia="ru-RU"/>
        </w:rPr>
        <w:t>(series,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False</w:t>
      </w:r>
      <w:r w:rsidRPr="00BC2075">
        <w:rPr>
          <w:rFonts w:ascii="Courier New" w:eastAsia="Times New Roman" w:hAnsi="Courier New" w:cs="Courier New"/>
          <w:color w:val="333333"/>
          <w:lang w:val="en-US" w:eastAsia="ru-RU"/>
        </w:rPr>
        <w:t>):</w:t>
      </w:r>
    </w:p>
    <w:p w14:paraId="0680B5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2CFC7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82DDC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226CAA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обрезанный для лучшей читаемости</w:t>
      </w:r>
    </w:p>
    <w:p w14:paraId="3DE535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(Включает небольшую часть train sample).</w:t>
      </w:r>
    </w:p>
    <w:p w14:paraId="1D41C08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7E838C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7AF10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225902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6616DF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694ED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A5F97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5374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4CA274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0F51105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3ED83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39ECA6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46AFC11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5F8FB12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68AF8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xlim([</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(series)])</w:t>
      </w:r>
    </w:p>
    <w:p w14:paraId="3C73262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ylim(</w:t>
      </w:r>
    </w:p>
    <w:p w14:paraId="288C1C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min</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max</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n_test:])]</w:t>
      </w:r>
    </w:p>
    <w:p w14:paraId="2223F0C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D7F6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31782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w:t>
      </w:r>
      <w:r w:rsidRPr="00BC2075">
        <w:rPr>
          <w:rFonts w:ascii="Courier New" w:eastAsia="Times New Roman" w:hAnsi="Courier New" w:cs="Courier New"/>
          <w:color w:val="333333"/>
          <w:lang w:val="en-US" w:eastAsia="ru-RU"/>
        </w:rPr>
        <w:t>)</w:t>
      </w:r>
    </w:p>
    <w:p w14:paraId="07F2B2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04BDDAC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027F2A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638DAC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4D158E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'Forecasts_crop.png'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4EFB77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plt</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show()</w:t>
      </w:r>
    </w:p>
    <w:p w14:paraId="203313C3"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[7]:</w:t>
      </w:r>
    </w:p>
    <w:p w14:paraId="6289E0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5E7965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22C7B1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2F7C18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46B4533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0EE935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23AEC0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021761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5609BB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4E7C3E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LOG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b/>
          <w:bCs/>
          <w:color w:val="008000"/>
          <w:lang w:eastAsia="ru-RU"/>
        </w:rPr>
        <w:t>True</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будем ли логарифимировать</w:t>
      </w:r>
    </w:p>
    <w:p w14:paraId="0F6E3B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12E5EF7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1A1F55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3F2CA4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2EAC87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2BC879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44E8B5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E9459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3CB11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p>
    <w:p w14:paraId="0F62C0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A6CE1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E2102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736992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342A47A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0BE1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43E64E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54B7C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BF698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если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6E3F67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1180B24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1430B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5428AD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37916B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0CBD1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6380E3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готовим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2F859C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scaler,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33CD3D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3CFB2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3212172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model,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7B0E45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w:t>
      </w:r>
    </w:p>
    <w:p w14:paraId="6D9D4F0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46ED36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153E81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1A07B9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356AC7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5C75BA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2B8536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307B98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w:t>
      </w:r>
    </w:p>
    <w:p w14:paraId="10A6109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DD650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1CA30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1.0521131753921509</w:t>
      </w:r>
    </w:p>
    <w:p w14:paraId="34C4005D"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8</w:t>
      </w:r>
      <w:r w:rsidRPr="00BC2075">
        <w:rPr>
          <w:rFonts w:ascii="Courier New" w:eastAsia="Times New Roman" w:hAnsi="Courier New" w:cs="Courier New"/>
          <w:color w:val="000080"/>
          <w:lang w:val="en-US" w:eastAsia="ru-RU"/>
        </w:rPr>
        <w:t>]:</w:t>
      </w:r>
    </w:p>
    <w:p w14:paraId="5E4ECA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0FC7CE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fig,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F5299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EE12E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3FD3C0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w:t>
      </w:r>
      <w:r w:rsidRPr="00BC2075">
        <w:rPr>
          <w:rFonts w:ascii="Courier New" w:eastAsia="Times New Roman" w:hAnsi="Courier New" w:cs="Courier New"/>
          <w:color w:val="333333"/>
          <w:lang w:val="en-US" w:eastAsia="ru-RU"/>
        </w:rPr>
        <w:t>)</w:t>
      </w:r>
    </w:p>
    <w:p w14:paraId="39824CA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56C2BB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0799E6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624EE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1EA8F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5E8C6D8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w:t>
      </w:r>
      <w:r w:rsidRPr="00BC2075">
        <w:rPr>
          <w:rFonts w:ascii="Courier New" w:eastAsia="Times New Roman" w:hAnsi="Courier New" w:cs="Courier New"/>
          <w:color w:val="333333"/>
          <w:lang w:val="en-US" w:eastAsia="ru-RU"/>
        </w:rPr>
        <w:t>)</w:t>
      </w:r>
    </w:p>
    <w:p w14:paraId="4C53EC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4AA6C2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7A8A1E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FB99F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F242E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1A1D50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'ModelQual.png'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719A5E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4A19511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849593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0F1709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97965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113B1A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237B9A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57EA60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8308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ED8A04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вытаскиваем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7788CD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562E899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52605B9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A76B0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12C0DE7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evaluate_forecasts(actual, forecasts, n_lag, n_seq)</w:t>
      </w:r>
    </w:p>
    <w:p w14:paraId="0C22E0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1190D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рисуем</w:t>
      </w:r>
    </w:p>
    <w:p w14:paraId="293315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plot_forecasts(series, forecasts,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7D00A7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plot_forecasts_cropped(series, forecasts,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32E2B14"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9</w:t>
      </w:r>
      <w:r w:rsidRPr="00BC2075">
        <w:rPr>
          <w:rFonts w:ascii="Courier New" w:eastAsia="Times New Roman" w:hAnsi="Courier New" w:cs="Courier New"/>
          <w:color w:val="000080"/>
          <w:lang w:val="en-US" w:eastAsia="ru-RU"/>
        </w:rPr>
        <w:t>]:</w:t>
      </w:r>
    </w:p>
    <w:p w14:paraId="4D3792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scipy.stats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spearmanr</w:t>
      </w:r>
    </w:p>
    <w:p w14:paraId="6806C7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720EA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spearmanr(country_export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74BE9E33"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10</w:t>
      </w:r>
      <w:r w:rsidRPr="00BC2075">
        <w:rPr>
          <w:rFonts w:ascii="Courier New" w:eastAsia="Times New Roman" w:hAnsi="Courier New" w:cs="Courier New"/>
          <w:color w:val="000080"/>
          <w:lang w:val="en-US" w:eastAsia="ru-RU"/>
        </w:rPr>
        <w:t>]:</w:t>
      </w:r>
    </w:p>
    <w:p w14:paraId="4FC809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summary()</w:t>
      </w:r>
    </w:p>
    <w:p w14:paraId="4819DC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Model: "sequential_11"</w:t>
      </w:r>
    </w:p>
    <w:p w14:paraId="231C2C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0AEE95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Layer (type)                 Output Shape              Param #   </w:t>
      </w:r>
    </w:p>
    <w:p w14:paraId="7DE6525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w:t>
      </w:r>
    </w:p>
    <w:p w14:paraId="07F240E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lstm_11 (LSTM)               (1, 64)                   24320     </w:t>
      </w:r>
    </w:p>
    <w:p w14:paraId="73B0C1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5F01CE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dropout_11 (Dropout)         (1, 64)                   0         </w:t>
      </w:r>
    </w:p>
    <w:p w14:paraId="634BA7E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68757CE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dense_22 (Dense)             (1, 64)                   4160      </w:t>
      </w:r>
    </w:p>
    <w:p w14:paraId="7E45429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lastRenderedPageBreak/>
        <w:t>_________________________________________________________________</w:t>
      </w:r>
    </w:p>
    <w:p w14:paraId="4217ABA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dense_23 (Dense)             (1, 3)                    195       </w:t>
      </w:r>
    </w:p>
    <w:p w14:paraId="21215D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w:t>
      </w:r>
    </w:p>
    <w:p w14:paraId="1805CD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Total params: 28,675</w:t>
      </w:r>
    </w:p>
    <w:p w14:paraId="31BC03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Trainable params: 28,675</w:t>
      </w:r>
    </w:p>
    <w:p w14:paraId="14CE070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Non-trainable params: 0</w:t>
      </w:r>
    </w:p>
    <w:p w14:paraId="3EEF7FD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05072F39"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[11]:</w:t>
      </w:r>
    </w:p>
    <w:p w14:paraId="7FAB5D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#def create_timeline(timeline):</w:t>
      </w:r>
    </w:p>
    <w:p w14:paraId="6C27F4C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E70010"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#попытка прогнозирования</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цен</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нефть</w:t>
      </w:r>
    </w:p>
    <w:p w14:paraId="5FFA4A7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006A8B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oil_df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Нефть</w:t>
      </w:r>
      <w:r w:rsidRPr="00BC2075">
        <w:rPr>
          <w:rFonts w:ascii="Courier New" w:eastAsia="Times New Roman" w:hAnsi="Courier New" w:cs="Courier New"/>
          <w:color w:val="BA2121"/>
          <w:lang w:val="en-US" w:eastAsia="ru-RU"/>
        </w:rPr>
        <w:t>.WTI.Mounth.csv'</w:t>
      </w:r>
      <w:r w:rsidRPr="00BC2075">
        <w:rPr>
          <w:rFonts w:ascii="Courier New" w:eastAsia="Times New Roman" w:hAnsi="Courier New" w:cs="Courier New"/>
          <w:color w:val="333333"/>
          <w:lang w:val="en-US" w:eastAsia="ru-RU"/>
        </w:rPr>
        <w:t>)</w:t>
      </w:r>
    </w:p>
    <w:p w14:paraId="3A83624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D5D0F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replace(</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astype(</w:t>
      </w:r>
      <w:r w:rsidRPr="00BC2075">
        <w:rPr>
          <w:rFonts w:ascii="Courier New" w:eastAsia="Times New Roman" w:hAnsi="Courier New" w:cs="Courier New"/>
          <w:color w:val="008000"/>
          <w:lang w:val="en-US" w:eastAsia="ru-RU"/>
        </w:rPr>
        <w:t>float</w:t>
      </w:r>
      <w:r w:rsidRPr="00BC2075">
        <w:rPr>
          <w:rFonts w:ascii="Courier New" w:eastAsia="Times New Roman" w:hAnsi="Courier New" w:cs="Courier New"/>
          <w:color w:val="333333"/>
          <w:lang w:val="en-US" w:eastAsia="ru-RU"/>
        </w:rPr>
        <w:t>)</w:t>
      </w:r>
    </w:p>
    <w:p w14:paraId="56179C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2CF29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p>
    <w:p w14:paraId="406A05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3E6D3408" w14:textId="77777777" w:rsidR="000A3D78" w:rsidRPr="00BC2075" w:rsidRDefault="000A3D78" w:rsidP="000A3D78">
      <w:pPr>
        <w:spacing w:after="0" w:line="240" w:lineRule="auto"/>
        <w:rPr>
          <w:rFonts w:ascii="Courier New" w:eastAsia="Times New Roman" w:hAnsi="Courier New" w:cs="Courier New"/>
          <w:color w:val="000000"/>
          <w:lang w:val="en-US" w:eastAsia="ru-RU"/>
        </w:rPr>
      </w:pPr>
    </w:p>
    <w:p w14:paraId="7E71F756"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[12]:</w:t>
      </w:r>
    </w:p>
    <w:p w14:paraId="752A95A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7DBCFC5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562A78F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#test_c = 'Russian Federation'</w:t>
      </w:r>
    </w:p>
    <w:p w14:paraId="36706F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27F03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DC0315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4130FC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0F5AED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2E4FF0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4BD1276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31E0FB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1F1F09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04CF30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1B915A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323F772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47CA03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2C01C9D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5BA9E1B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F4475A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20618705"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'Tunisia'</w:t>
      </w:r>
      <w:r w:rsidRPr="00FA5D05">
        <w:rPr>
          <w:rFonts w:ascii="Courier New" w:eastAsia="Times New Roman" w:hAnsi="Courier New" w:cs="Courier New"/>
          <w:color w:val="333333"/>
          <w:lang w:val="en-US" w:eastAsia="ru-RU"/>
        </w:rPr>
        <w:t>,</w:t>
      </w:r>
    </w:p>
    <w:p w14:paraId="58858303"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'Malaysia'</w:t>
      </w:r>
      <w:r w:rsidRPr="00FA5D05">
        <w:rPr>
          <w:rFonts w:ascii="Courier New" w:eastAsia="Times New Roman" w:hAnsi="Courier New" w:cs="Courier New"/>
          <w:color w:val="333333"/>
          <w:lang w:val="en-US" w:eastAsia="ru-RU"/>
        </w:rPr>
        <w:t>,</w:t>
      </w:r>
    </w:p>
    <w:p w14:paraId="14FFECC6"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'Argentina'</w:t>
      </w:r>
      <w:r w:rsidRPr="00FA5D05">
        <w:rPr>
          <w:rFonts w:ascii="Courier New" w:eastAsia="Times New Roman" w:hAnsi="Courier New" w:cs="Courier New"/>
          <w:color w:val="333333"/>
          <w:lang w:val="en-US" w:eastAsia="ru-RU"/>
        </w:rPr>
        <w:t>,</w:t>
      </w:r>
    </w:p>
    <w:p w14:paraId="392B23E0"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w:t>
      </w:r>
    </w:p>
    <w:p w14:paraId="470C07D7"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395972D"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D56B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c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728B974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383CB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387E06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5DCB93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sort_values(by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0FB979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980724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2FACB1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0F2C40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B39D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reset_index()</w:t>
      </w:r>
    </w:p>
    <w:p w14:paraId="18B50F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7532B5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56F744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5</w:t>
      </w:r>
      <w:r w:rsidRPr="00BC2075">
        <w:rPr>
          <w:rFonts w:ascii="Courier New" w:eastAsia="Times New Roman" w:hAnsi="Courier New" w:cs="Courier New"/>
          <w:color w:val="333333"/>
          <w:lang w:val="en-US" w:eastAsia="ru-RU"/>
        </w:rPr>
        <w:t>))</w:t>
      </w:r>
    </w:p>
    <w:p w14:paraId="0FCB98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0965F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title(c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 Import'</w:t>
      </w:r>
      <w:r w:rsidRPr="00BC2075">
        <w:rPr>
          <w:rFonts w:ascii="Courier New" w:eastAsia="Times New Roman" w:hAnsi="Courier New" w:cs="Courier New"/>
          <w:color w:val="333333"/>
          <w:lang w:val="en-US" w:eastAsia="ru-RU"/>
        </w:rPr>
        <w:t>)</w:t>
      </w:r>
    </w:p>
    <w:p w14:paraId="73E822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period_in_date,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2B82A5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4E06EE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'Import value'</w:t>
      </w:r>
      <w:r w:rsidRPr="00BC2075">
        <w:rPr>
          <w:rFonts w:ascii="Courier New" w:eastAsia="Times New Roman" w:hAnsi="Courier New" w:cs="Courier New"/>
          <w:color w:val="333333"/>
          <w:lang w:val="en-US" w:eastAsia="ru-RU"/>
        </w:rPr>
        <w:t>)</w:t>
      </w:r>
    </w:p>
    <w:p w14:paraId="7AEE53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24084D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'Clear_pics/Clear_Import_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6D9886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64B7A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25E725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A27EB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E430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5</w:t>
      </w:r>
      <w:r w:rsidRPr="00BC2075">
        <w:rPr>
          <w:rFonts w:ascii="Courier New" w:eastAsia="Times New Roman" w:hAnsi="Courier New" w:cs="Courier New"/>
          <w:color w:val="333333"/>
          <w:lang w:val="en-US" w:eastAsia="ru-RU"/>
        </w:rPr>
        <w:t>))</w:t>
      </w:r>
    </w:p>
    <w:p w14:paraId="582E78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9D5CA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title(c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 Export'</w:t>
      </w:r>
      <w:r w:rsidRPr="00BC2075">
        <w:rPr>
          <w:rFonts w:ascii="Courier New" w:eastAsia="Times New Roman" w:hAnsi="Courier New" w:cs="Courier New"/>
          <w:color w:val="333333"/>
          <w:lang w:val="en-US" w:eastAsia="ru-RU"/>
        </w:rPr>
        <w:t>)</w:t>
      </w:r>
    </w:p>
    <w:p w14:paraId="69B7CB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period_in_date, 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4B1038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486699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'Import value'</w:t>
      </w:r>
      <w:r w:rsidRPr="00BC2075">
        <w:rPr>
          <w:rFonts w:ascii="Courier New" w:eastAsia="Times New Roman" w:hAnsi="Courier New" w:cs="Courier New"/>
          <w:color w:val="333333"/>
          <w:lang w:val="en-US" w:eastAsia="ru-RU"/>
        </w:rPr>
        <w:t>)</w:t>
      </w:r>
    </w:p>
    <w:p w14:paraId="2319A7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2A34C6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'Clear_pics/Clear_Export_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45B9F5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A1537C5"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333333"/>
          <w:lang w:val="en-US" w:eastAsia="ru-RU"/>
        </w:rPr>
        <w:t>plt</w:t>
      </w:r>
      <w:r w:rsidRPr="00FA5D05">
        <w:rPr>
          <w:rFonts w:ascii="Courier New" w:eastAsia="Times New Roman" w:hAnsi="Courier New" w:cs="Courier New"/>
          <w:color w:val="666666"/>
          <w:lang w:val="en-US" w:eastAsia="ru-RU"/>
        </w:rPr>
        <w:t>.</w:t>
      </w:r>
      <w:r w:rsidRPr="00FA5D05">
        <w:rPr>
          <w:rFonts w:ascii="Courier New" w:eastAsia="Times New Roman" w:hAnsi="Courier New" w:cs="Courier New"/>
          <w:color w:val="333333"/>
          <w:lang w:val="en-US" w:eastAsia="ru-RU"/>
        </w:rPr>
        <w:t>show()</w:t>
      </w:r>
    </w:p>
    <w:p w14:paraId="6B092774" w14:textId="77777777" w:rsidR="000A3D78" w:rsidRPr="00D72AA3"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lang w:val="en-US" w:eastAsia="ru-RU"/>
        </w:rPr>
      </w:pPr>
    </w:p>
    <w:p w14:paraId="593B7165" w14:textId="77777777" w:rsidR="000A3D78" w:rsidRPr="00122DFA" w:rsidRDefault="000A3D78" w:rsidP="000A3D78">
      <w:pPr>
        <w:spacing w:after="0" w:line="360" w:lineRule="auto"/>
        <w:jc w:val="both"/>
        <w:rPr>
          <w:rFonts w:ascii="Times New Roman" w:eastAsiaTheme="minorEastAsia" w:hAnsi="Times New Roman" w:cs="Times New Roman"/>
          <w:sz w:val="28"/>
          <w:szCs w:val="28"/>
          <w:lang w:val="en-US"/>
        </w:rPr>
      </w:pPr>
      <w:r w:rsidRPr="00122DFA">
        <w:rPr>
          <w:rFonts w:ascii="Times New Roman" w:eastAsiaTheme="minorEastAsia" w:hAnsi="Times New Roman" w:cs="Times New Roman"/>
          <w:color w:val="000000" w:themeColor="text1"/>
          <w:lang w:val="en-US"/>
        </w:rPr>
        <w:br w:type="page"/>
      </w:r>
    </w:p>
    <w:p w14:paraId="587A0B07" w14:textId="77777777" w:rsidR="000A3D78" w:rsidRPr="00FA5D05" w:rsidRDefault="000A3D78" w:rsidP="000A3D78">
      <w:pPr>
        <w:pStyle w:val="1"/>
        <w:spacing w:before="0" w:after="120" w:line="360" w:lineRule="auto"/>
        <w:jc w:val="center"/>
        <w:rPr>
          <w:rFonts w:ascii="Times New Roman" w:eastAsiaTheme="minorEastAsia" w:hAnsi="Times New Roman" w:cs="Times New Roman"/>
          <w:color w:val="000000" w:themeColor="text1"/>
          <w:lang w:val="en-US"/>
        </w:rPr>
      </w:pPr>
      <w:bookmarkStart w:id="215" w:name="_Toc59209456"/>
      <w:bookmarkStart w:id="216" w:name="_Toc59550701"/>
      <w:r>
        <w:rPr>
          <w:rFonts w:ascii="Times New Roman" w:eastAsiaTheme="minorEastAsia" w:hAnsi="Times New Roman" w:cs="Times New Roman"/>
          <w:color w:val="000000" w:themeColor="text1"/>
        </w:rPr>
        <w:lastRenderedPageBreak/>
        <w:t>Приложение</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Б</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Листинг</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программы</w:t>
      </w:r>
      <w:r w:rsidRPr="00FA5D05">
        <w:rPr>
          <w:rFonts w:ascii="Times New Roman" w:eastAsiaTheme="minorEastAsia" w:hAnsi="Times New Roman" w:cs="Times New Roman"/>
          <w:color w:val="000000" w:themeColor="text1"/>
          <w:lang w:val="en-US"/>
        </w:rPr>
        <w:t xml:space="preserve"> </w:t>
      </w:r>
      <w:r w:rsidRPr="00BE69FA">
        <w:rPr>
          <w:rFonts w:ascii="Times New Roman" w:eastAsiaTheme="minorEastAsia" w:hAnsi="Times New Roman" w:cs="Times New Roman"/>
          <w:color w:val="000000" w:themeColor="text1"/>
          <w:lang w:val="en-US"/>
        </w:rPr>
        <w:t>Jupyter</w:t>
      </w:r>
      <w:r w:rsidRPr="00FA5D05">
        <w:rPr>
          <w:rFonts w:ascii="Times New Roman" w:eastAsiaTheme="minorEastAsia" w:hAnsi="Times New Roman" w:cs="Times New Roman"/>
          <w:color w:val="000000" w:themeColor="text1"/>
          <w:lang w:val="en-US"/>
        </w:rPr>
        <w:t>-</w:t>
      </w:r>
      <w:r w:rsidRPr="00BE69FA">
        <w:rPr>
          <w:rFonts w:ascii="Times New Roman" w:eastAsiaTheme="minorEastAsia" w:hAnsi="Times New Roman" w:cs="Times New Roman"/>
          <w:color w:val="000000" w:themeColor="text1"/>
        </w:rPr>
        <w:t>ноубука</w:t>
      </w:r>
      <w:r w:rsidRPr="00FA5D05">
        <w:rPr>
          <w:rFonts w:ascii="Times New Roman" w:eastAsiaTheme="minorEastAsia" w:hAnsi="Times New Roman" w:cs="Times New Roman"/>
          <w:color w:val="000000" w:themeColor="text1"/>
          <w:lang w:val="en-US"/>
        </w:rPr>
        <w:t xml:space="preserve"> </w:t>
      </w:r>
      <w:r w:rsidRPr="00122DFA">
        <w:rPr>
          <w:rFonts w:ascii="Times New Roman" w:eastAsiaTheme="minorEastAsia" w:hAnsi="Times New Roman" w:cs="Times New Roman"/>
          <w:color w:val="auto"/>
          <w:lang w:val="en-US"/>
        </w:rPr>
        <w:t>LTSM</w:t>
      </w:r>
      <w:r w:rsidRPr="00FA5D05">
        <w:rPr>
          <w:rFonts w:ascii="Times New Roman" w:eastAsiaTheme="minorEastAsia" w:hAnsi="Times New Roman" w:cs="Times New Roman"/>
          <w:color w:val="auto"/>
          <w:lang w:val="en-US"/>
        </w:rPr>
        <w:t>_</w:t>
      </w:r>
      <w:r w:rsidRPr="00122DFA">
        <w:rPr>
          <w:rFonts w:ascii="Times New Roman" w:eastAsiaTheme="minorEastAsia" w:hAnsi="Times New Roman" w:cs="Times New Roman"/>
          <w:color w:val="auto"/>
          <w:lang w:val="en-US"/>
        </w:rPr>
        <w:t>test</w:t>
      </w:r>
      <w:r w:rsidRPr="00FA5D05">
        <w:rPr>
          <w:rFonts w:ascii="Times New Roman" w:eastAsiaTheme="minorEastAsia" w:hAnsi="Times New Roman" w:cs="Times New Roman"/>
          <w:color w:val="auto"/>
          <w:lang w:val="en-US"/>
        </w:rPr>
        <w:t>_</w:t>
      </w:r>
      <w:r>
        <w:rPr>
          <w:rFonts w:ascii="Times New Roman" w:eastAsiaTheme="minorEastAsia" w:hAnsi="Times New Roman" w:cs="Times New Roman"/>
          <w:color w:val="auto"/>
          <w:lang w:val="en-US"/>
        </w:rPr>
        <w:t>all</w:t>
      </w:r>
      <w:r w:rsidRPr="00FA5D05">
        <w:rPr>
          <w:rFonts w:ascii="Times New Roman" w:eastAsiaTheme="minorEastAsia" w:hAnsi="Times New Roman" w:cs="Times New Roman"/>
          <w:color w:val="auto"/>
          <w:lang w:val="en-US"/>
        </w:rPr>
        <w:t>_</w:t>
      </w:r>
      <w:r>
        <w:rPr>
          <w:rFonts w:ascii="Times New Roman" w:eastAsiaTheme="minorEastAsia" w:hAnsi="Times New Roman" w:cs="Times New Roman"/>
          <w:color w:val="auto"/>
          <w:lang w:val="en-US"/>
        </w:rPr>
        <w:t>c</w:t>
      </w:r>
      <w:r w:rsidRPr="00FA5D05">
        <w:rPr>
          <w:rFonts w:ascii="Times New Roman" w:eastAsiaTheme="minorEastAsia" w:hAnsi="Times New Roman" w:cs="Times New Roman"/>
          <w:color w:val="auto"/>
          <w:lang w:val="en-US"/>
        </w:rPr>
        <w:t>.</w:t>
      </w:r>
      <w:r w:rsidRPr="00122DFA">
        <w:rPr>
          <w:rFonts w:ascii="Times New Roman" w:eastAsiaTheme="minorEastAsia" w:hAnsi="Times New Roman" w:cs="Times New Roman"/>
          <w:color w:val="auto"/>
          <w:lang w:val="en-US"/>
        </w:rPr>
        <w:t>ipynb</w:t>
      </w:r>
      <w:bookmarkEnd w:id="215"/>
      <w:bookmarkEnd w:id="216"/>
      <w:r w:rsidRPr="00FA5D05">
        <w:rPr>
          <w:rFonts w:ascii="Times New Roman" w:eastAsiaTheme="minorEastAsia" w:hAnsi="Times New Roman" w:cs="Times New Roman"/>
          <w:color w:val="auto"/>
          <w:lang w:val="en-US"/>
        </w:rPr>
        <w:t xml:space="preserve"> </w:t>
      </w:r>
    </w:p>
    <w:p w14:paraId="5D05F57D" w14:textId="77777777" w:rsidR="000A3D78" w:rsidRPr="00122DFA" w:rsidRDefault="000A3D78" w:rsidP="000A3D78">
      <w:pPr>
        <w:spacing w:after="0" w:line="360" w:lineRule="auto"/>
        <w:ind w:firstLine="709"/>
        <w:jc w:val="both"/>
        <w:rPr>
          <w:rFonts w:ascii="Times New Roman" w:eastAsiaTheme="minorEastAsia" w:hAnsi="Times New Roman" w:cs="Times New Roman"/>
          <w:sz w:val="28"/>
          <w:szCs w:val="28"/>
        </w:rPr>
      </w:pPr>
      <w:r w:rsidRPr="00BE69FA">
        <w:rPr>
          <w:rFonts w:ascii="Times New Roman" w:eastAsiaTheme="minorEastAsia" w:hAnsi="Times New Roman" w:cs="Times New Roman"/>
          <w:color w:val="000000" w:themeColor="text1"/>
          <w:sz w:val="28"/>
          <w:szCs w:val="28"/>
        </w:rPr>
        <w:t xml:space="preserve">В данном приложении представлен код </w:t>
      </w:r>
      <w:r w:rsidRPr="00BE69FA">
        <w:rPr>
          <w:rFonts w:ascii="Times New Roman" w:eastAsiaTheme="minorEastAsia" w:hAnsi="Times New Roman" w:cs="Times New Roman"/>
          <w:color w:val="000000" w:themeColor="text1"/>
          <w:sz w:val="28"/>
          <w:szCs w:val="28"/>
          <w:lang w:val="en-US"/>
        </w:rPr>
        <w:t>Jupyter</w:t>
      </w:r>
      <w:r w:rsidRPr="00BE69FA">
        <w:rPr>
          <w:rFonts w:ascii="Times New Roman" w:eastAsiaTheme="minorEastAsia" w:hAnsi="Times New Roman" w:cs="Times New Roman"/>
          <w:color w:val="000000" w:themeColor="text1"/>
          <w:sz w:val="28"/>
          <w:szCs w:val="28"/>
        </w:rPr>
        <w:t xml:space="preserve">-ноубука </w:t>
      </w:r>
      <w:r w:rsidRPr="00122DFA">
        <w:rPr>
          <w:rFonts w:ascii="Times New Roman" w:eastAsiaTheme="minorEastAsia" w:hAnsi="Times New Roman" w:cs="Times New Roman"/>
          <w:sz w:val="28"/>
          <w:szCs w:val="28"/>
          <w:lang w:val="en-US"/>
        </w:rPr>
        <w:t>LTSM</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test</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all</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c</w:t>
      </w:r>
      <w:r w:rsidRPr="00122DFA">
        <w:rPr>
          <w:rFonts w:ascii="Times New Roman" w:eastAsiaTheme="minorEastAsia" w:hAnsi="Times New Roman" w:cs="Times New Roman"/>
          <w:sz w:val="28"/>
          <w:szCs w:val="28"/>
        </w:rPr>
        <w:t>.</w:t>
      </w:r>
      <w:r w:rsidRPr="00122DFA">
        <w:rPr>
          <w:rFonts w:ascii="Times New Roman" w:eastAsiaTheme="minorEastAsia" w:hAnsi="Times New Roman" w:cs="Times New Roman"/>
          <w:sz w:val="28"/>
          <w:szCs w:val="28"/>
          <w:lang w:val="en-US"/>
        </w:rPr>
        <w:t>ipynb</w:t>
      </w:r>
      <w:r w:rsidRPr="00122DFA">
        <w:rPr>
          <w:rFonts w:ascii="Times New Roman" w:eastAsiaTheme="minorEastAsia" w:hAnsi="Times New Roman" w:cs="Times New Roman"/>
          <w:sz w:val="28"/>
          <w:szCs w:val="28"/>
        </w:rPr>
        <w:t>.</w:t>
      </w:r>
    </w:p>
    <w:p w14:paraId="48A7B678"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[1]:</w:t>
      </w:r>
    </w:p>
    <w:p w14:paraId="650FEF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игнорируем warnings, чтобы не захламлять вывод</w:t>
      </w:r>
    </w:p>
    <w:p w14:paraId="2F5CA2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warnings</w:t>
      </w:r>
    </w:p>
    <w:p w14:paraId="0FC3E2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warnings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filterwarnings(</w:t>
      </w:r>
      <w:r w:rsidRPr="00BC2075">
        <w:rPr>
          <w:rFonts w:ascii="Courier New" w:eastAsia="Times New Roman" w:hAnsi="Courier New" w:cs="Courier New"/>
          <w:color w:val="BA2121"/>
          <w:lang w:val="en-US" w:eastAsia="ru-RU"/>
        </w:rPr>
        <w:t>"ignore"</w:t>
      </w:r>
      <w:r w:rsidRPr="00BC2075">
        <w:rPr>
          <w:rFonts w:ascii="Courier New" w:eastAsia="Times New Roman" w:hAnsi="Courier New" w:cs="Courier New"/>
          <w:color w:val="333333"/>
          <w:lang w:val="en-US" w:eastAsia="ru-RU"/>
        </w:rPr>
        <w:t>)</w:t>
      </w:r>
    </w:p>
    <w:p w14:paraId="68C3799D"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[2]:</w:t>
      </w:r>
    </w:p>
    <w:p w14:paraId="2E1D7007"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импортируем</w:t>
      </w: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зависимости</w:t>
      </w:r>
    </w:p>
    <w:p w14:paraId="3A5F76EA"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7B61B5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DataFrame</w:t>
      </w:r>
    </w:p>
    <w:p w14:paraId="6E803F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tensorflow</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tf</w:t>
      </w:r>
    </w:p>
    <w:p w14:paraId="491A266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Series</w:t>
      </w:r>
    </w:p>
    <w:p w14:paraId="0B410BA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concat</w:t>
      </w:r>
    </w:p>
    <w:p w14:paraId="5969AAC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read_csv</w:t>
      </w:r>
    </w:p>
    <w:p w14:paraId="45C9D1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datetime</w:t>
      </w:r>
    </w:p>
    <w:p w14:paraId="6A6535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mean_squared_error</w:t>
      </w:r>
    </w:p>
    <w:p w14:paraId="47BB1F3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sklearn.preprocessing</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MinMaxScaler, StandardScaler</w:t>
      </w:r>
    </w:p>
    <w:p w14:paraId="70AA7D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keras.models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Sequential</w:t>
      </w:r>
    </w:p>
    <w:p w14:paraId="57AD658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keras.layers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LSTM, Conv1D, Dropout, Dense</w:t>
      </w:r>
    </w:p>
    <w:p w14:paraId="321CDF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w:t>
      </w:r>
    </w:p>
    <w:p w14:paraId="18A6155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matplotlib.pyplot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plt</w:t>
      </w:r>
    </w:p>
    <w:p w14:paraId="368CC0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math</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sqrt</w:t>
      </w:r>
    </w:p>
    <w:p w14:paraId="50C4ED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style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use(</w:t>
      </w:r>
      <w:r w:rsidRPr="00BC2075">
        <w:rPr>
          <w:rFonts w:ascii="Courier New" w:eastAsia="Times New Roman" w:hAnsi="Courier New" w:cs="Courier New"/>
          <w:color w:val="BA2121"/>
          <w:lang w:val="en-US" w:eastAsia="ru-RU"/>
        </w:rPr>
        <w:t>'ggplot'</w:t>
      </w:r>
      <w:r w:rsidRPr="00BC2075">
        <w:rPr>
          <w:rFonts w:ascii="Courier New" w:eastAsia="Times New Roman" w:hAnsi="Courier New" w:cs="Courier New"/>
          <w:color w:val="333333"/>
          <w:lang w:val="en-US" w:eastAsia="ru-RU"/>
        </w:rPr>
        <w:t>)</w:t>
      </w:r>
    </w:p>
    <w:p w14:paraId="2DCA763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array</w:t>
      </w:r>
    </w:p>
    <w:p w14:paraId="4B24EF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63102F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np</w:t>
      </w:r>
    </w:p>
    <w:p w14:paraId="7EF01D1B"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[3]:</w:t>
      </w:r>
    </w:p>
    <w:p w14:paraId="5C9983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связанные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предобработкой</w:t>
      </w:r>
    </w:p>
    <w:p w14:paraId="085B83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DDAC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series_to_supervised</w:t>
      </w:r>
      <w:r w:rsidRPr="00BC2075">
        <w:rPr>
          <w:rFonts w:ascii="Courier New" w:eastAsia="Times New Roman" w:hAnsi="Courier New" w:cs="Courier New"/>
          <w:color w:val="333333"/>
          <w:lang w:val="en-US" w:eastAsia="ru-RU"/>
        </w:rPr>
        <w:t>(data, n_in</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n_out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dropnan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082E37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0144D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массив возможных кусков из временного ряда, </w:t>
      </w:r>
    </w:p>
    <w:p w14:paraId="55F751D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таких что они включают n_in элементов как обучающую часть, </w:t>
      </w:r>
    </w:p>
    <w:p w14:paraId="0C0C24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и n_out как предсказываемую. По сути устраняет "краевые эфекты"</w:t>
      </w:r>
    </w:p>
    <w:p w14:paraId="48E83D8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Метод</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взят</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из</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интернета</w:t>
      </w:r>
      <w:r w:rsidRPr="00BC2075">
        <w:rPr>
          <w:rFonts w:ascii="Courier New" w:eastAsia="Times New Roman" w:hAnsi="Courier New" w:cs="Courier New"/>
          <w:i/>
          <w:iCs/>
          <w:color w:val="BA2121"/>
          <w:lang w:val="en-US" w:eastAsia="ru-RU"/>
        </w:rPr>
        <w:t>.</w:t>
      </w:r>
    </w:p>
    <w:p w14:paraId="108CD90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val="en-US" w:eastAsia="ru-RU"/>
        </w:rPr>
        <w:t xml:space="preserve">    """</w:t>
      </w:r>
    </w:p>
    <w:p w14:paraId="066EC6D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2CF3C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n_vars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type</w:t>
      </w:r>
      <w:r w:rsidRPr="00BC2075">
        <w:rPr>
          <w:rFonts w:ascii="Courier New" w:eastAsia="Times New Roman" w:hAnsi="Courier New" w:cs="Courier New"/>
          <w:color w:val="333333"/>
          <w:lang w:val="en-US" w:eastAsia="ru-RU"/>
        </w:rPr>
        <w:t xml:space="preserve">(data)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 xml:space="preserve"> data</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35050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w:t>
      </w:r>
    </w:p>
    <w:p w14:paraId="7B1D638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31806F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(n_in,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735636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shift(i))</w:t>
      </w:r>
    </w:p>
    <w:p w14:paraId="4633CC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4C3723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n_out):</w:t>
      </w:r>
    </w:p>
    <w:p w14:paraId="7A60A4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w:t>
      </w:r>
    </w:p>
    <w:p w14:paraId="6885384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59CC5E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1040C7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w:t>
      </w:r>
    </w:p>
    <w:p w14:paraId="2042B9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3AD5F42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concat(cols, axis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D0435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columns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names</w:t>
      </w:r>
    </w:p>
    <w:p w14:paraId="657395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dropnan:</w:t>
      </w:r>
    </w:p>
    <w:p w14:paraId="1E338E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dropna(inplace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3AF0A0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agg</w:t>
      </w:r>
    </w:p>
    <w:p w14:paraId="3C4729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1220E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difference</w:t>
      </w:r>
      <w:r w:rsidRPr="00BC2075">
        <w:rPr>
          <w:rFonts w:ascii="Courier New" w:eastAsia="Times New Roman" w:hAnsi="Courier New" w:cs="Courier New"/>
          <w:color w:val="333333"/>
          <w:lang w:val="en-US" w:eastAsia="ru-RU"/>
        </w:rPr>
        <w:t>(dataset, interval</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6280CA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1E4A3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B5D94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Считает разницу между элементами временного ряда,</w:t>
      </w:r>
    </w:p>
    <w:p w14:paraId="101C12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отстоящими друг от друга на interval</w:t>
      </w:r>
    </w:p>
    <w:p w14:paraId="1FFD93F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E21FC5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DA636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4D236EE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(interval,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(dataset)):</w:t>
      </w:r>
    </w:p>
    <w:p w14:paraId="63629E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value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interval]</w:t>
      </w:r>
    </w:p>
    <w:p w14:paraId="597A082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append(value)</w:t>
      </w:r>
    </w:p>
    <w:p w14:paraId="3998B6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Series(diff)</w:t>
      </w:r>
    </w:p>
    <w:p w14:paraId="3298C5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9E1B1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prepare_data</w:t>
      </w:r>
      <w:r w:rsidRPr="00BC2075">
        <w:rPr>
          <w:rFonts w:ascii="Courier New" w:eastAsia="Times New Roman" w:hAnsi="Courier New" w:cs="Courier New"/>
          <w:color w:val="333333"/>
          <w:lang w:val="en-US" w:eastAsia="ru-RU"/>
        </w:rPr>
        <w:t>(series, n_test, n_lag, n_seq):</w:t>
      </w:r>
    </w:p>
    <w:p w14:paraId="5263BF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A885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71CD6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Преобразует данные с помощью нахождения разности (тк данные имеют четкий тренд) и шкалирования,</w:t>
      </w:r>
    </w:p>
    <w:p w14:paraId="28693C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формирует тренировочную и обучающую части выборки</w:t>
      </w:r>
    </w:p>
    <w:p w14:paraId="6846E0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228E27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583E7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raw_values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061CD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32769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difference(raw_values,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A10CF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1F9338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(diff_values),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03A30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35E18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StandardScaler()</w:t>
      </w:r>
    </w:p>
    <w:p w14:paraId="1BD93A3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fit_transform(diff_values)</w:t>
      </w:r>
    </w:p>
    <w:p w14:paraId="779B44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(scaled_values),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1A8E41B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series_to_supervised(scaled_values, n_lag, n_seq)</w:t>
      </w:r>
    </w:p>
    <w:p w14:paraId="5E7B32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74CC3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6FB64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supervised_values[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 supervised_values[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w:t>
      </w:r>
    </w:p>
    <w:p w14:paraId="45435D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scaler, train, test</w:t>
      </w:r>
    </w:p>
    <w:p w14:paraId="446D73D0"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[4]:</w:t>
      </w:r>
    </w:p>
    <w:p w14:paraId="3600D4B8"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функция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построения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сети</w:t>
      </w:r>
    </w:p>
    <w:p w14:paraId="58ED6EBC"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27BDFE9C"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383F44">
        <w:rPr>
          <w:rFonts w:ascii="Courier New" w:eastAsia="Times New Roman" w:hAnsi="Courier New" w:cs="Courier New"/>
          <w:b/>
          <w:bCs/>
          <w:color w:val="008000"/>
          <w:lang w:val="en-US" w:eastAsia="ru-RU"/>
        </w:rPr>
        <w:t>def</w:t>
      </w:r>
      <w:r w:rsidRPr="0043679F">
        <w:rPr>
          <w:rFonts w:ascii="Courier New" w:eastAsia="Times New Roman" w:hAnsi="Courier New" w:cs="Courier New"/>
          <w:color w:val="333333"/>
          <w:lang w:eastAsia="ru-RU"/>
        </w:rPr>
        <w:t xml:space="preserve"> </w:t>
      </w:r>
      <w:r w:rsidRPr="00383F44">
        <w:rPr>
          <w:rFonts w:ascii="Courier New" w:eastAsia="Times New Roman" w:hAnsi="Courier New" w:cs="Courier New"/>
          <w:color w:val="0000FF"/>
          <w:lang w:val="en-US" w:eastAsia="ru-RU"/>
        </w:rPr>
        <w:t>fit</w:t>
      </w:r>
      <w:r w:rsidRPr="0043679F">
        <w:rPr>
          <w:rFonts w:ascii="Courier New" w:eastAsia="Times New Roman" w:hAnsi="Courier New" w:cs="Courier New"/>
          <w:color w:val="0000FF"/>
          <w:lang w:eastAsia="ru-RU"/>
        </w:rPr>
        <w:t>_</w:t>
      </w:r>
      <w:r w:rsidRPr="00383F44">
        <w:rPr>
          <w:rFonts w:ascii="Courier New" w:eastAsia="Times New Roman" w:hAnsi="Courier New" w:cs="Courier New"/>
          <w:color w:val="0000FF"/>
          <w:lang w:val="en-US" w:eastAsia="ru-RU"/>
        </w:rPr>
        <w:t>lstm</w:t>
      </w:r>
      <w:r w:rsidRPr="0043679F">
        <w:rPr>
          <w:rFonts w:ascii="Courier New" w:eastAsia="Times New Roman" w:hAnsi="Courier New" w:cs="Courier New"/>
          <w:color w:val="333333"/>
          <w:lang w:eastAsia="ru-RU"/>
        </w:rPr>
        <w:t>(</w:t>
      </w:r>
    </w:p>
    <w:p w14:paraId="3EDD78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383F44">
        <w:rPr>
          <w:rFonts w:ascii="Courier New" w:eastAsia="Times New Roman" w:hAnsi="Courier New" w:cs="Courier New"/>
          <w:color w:val="333333"/>
          <w:lang w:eastAsia="ru-RU"/>
        </w:rPr>
        <w:t xml:space="preserve">    </w:t>
      </w:r>
      <w:r w:rsidRPr="00BC2075">
        <w:rPr>
          <w:rFonts w:ascii="Courier New" w:eastAsia="Times New Roman" w:hAnsi="Courier New" w:cs="Courier New"/>
          <w:color w:val="333333"/>
          <w:lang w:val="en-US" w:eastAsia="ru-RU"/>
        </w:rPr>
        <w:t xml:space="preserve">train, </w:t>
      </w:r>
    </w:p>
    <w:p w14:paraId="515601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6B8DD6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3B7CFF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nb_epoch, </w:t>
      </w:r>
    </w:p>
    <w:p w14:paraId="4560B5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2A18DC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 </w:t>
      </w:r>
    </w:p>
    <w:p w14:paraId="16D9F3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 </w:t>
      </w:r>
    </w:p>
    <w:p w14:paraId="42687D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DAD9574"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43679F">
        <w:rPr>
          <w:rFonts w:ascii="Courier New" w:eastAsia="Times New Roman" w:hAnsi="Courier New" w:cs="Courier New"/>
          <w:color w:val="666666"/>
          <w:lang w:val="en-US" w:eastAsia="ru-RU"/>
        </w:rPr>
        <w:t>=2</w:t>
      </w:r>
    </w:p>
    <w:p w14:paraId="474B6765"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w:t>
      </w:r>
    </w:p>
    <w:p w14:paraId="32CA68E1"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p>
    <w:p w14:paraId="1A265B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BA2121"/>
          <w:lang w:eastAsia="ru-RU"/>
        </w:rPr>
        <w:t>"""</w:t>
      </w:r>
    </w:p>
    <w:p w14:paraId="4C9AB0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и обучает нейросеть с учетом выбранных параметров.</w:t>
      </w:r>
    </w:p>
    <w:p w14:paraId="657924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lastRenderedPageBreak/>
        <w:t xml:space="preserve">    Возвращает саму модель и историю изменения метрик loss и val_loss в процессе обучения.</w:t>
      </w:r>
    </w:p>
    <w:p w14:paraId="7389B15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46662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D327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train[:,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train[:, n_lag:]</w:t>
      </w:r>
    </w:p>
    <w:p w14:paraId="4D97CC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80C9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EB802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44A1B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Sequential()</w:t>
      </w:r>
    </w:p>
    <w:p w14:paraId="6A1699B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013F7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191BB9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974C7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opt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optimizers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Adam(learning_rate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learning_rate)</w:t>
      </w:r>
    </w:p>
    <w:p w14:paraId="625E4F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159A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#model.add(Conv1D(32, kernel_size=3))</w:t>
      </w:r>
    </w:p>
    <w:p w14:paraId="72C238C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0094C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add(LSTM(</w:t>
      </w:r>
    </w:p>
    <w:p w14:paraId="1FD1C0B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4CDAB5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batch_input_shape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7D7674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stateful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446991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add(Dropout(</w:t>
      </w:r>
      <w:r w:rsidRPr="00BC2075">
        <w:rPr>
          <w:rFonts w:ascii="Courier New" w:eastAsia="Times New Roman" w:hAnsi="Courier New" w:cs="Courier New"/>
          <w:color w:val="666666"/>
          <w:lang w:val="en-US" w:eastAsia="ru-RU"/>
        </w:rPr>
        <w:t>0.3</w:t>
      </w:r>
      <w:r w:rsidRPr="00BC2075">
        <w:rPr>
          <w:rFonts w:ascii="Courier New" w:eastAsia="Times New Roman" w:hAnsi="Courier New" w:cs="Courier New"/>
          <w:color w:val="333333"/>
          <w:lang w:val="en-US" w:eastAsia="ru-RU"/>
        </w:rPr>
        <w:t>))</w:t>
      </w:r>
    </w:p>
    <w:p w14:paraId="20ED00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w:t>
      </w:r>
      <w:r w:rsidRPr="00BC2075">
        <w:rPr>
          <w:rFonts w:ascii="Courier New" w:eastAsia="Times New Roman" w:hAnsi="Courier New" w:cs="Courier New"/>
          <w:color w:val="666666"/>
          <w:lang w:val="en-US" w:eastAsia="ru-RU"/>
        </w:rPr>
        <w:t>64</w:t>
      </w:r>
      <w:r w:rsidRPr="00BC2075">
        <w:rPr>
          <w:rFonts w:ascii="Courier New" w:eastAsia="Times New Roman" w:hAnsi="Courier New" w:cs="Courier New"/>
          <w:color w:val="333333"/>
          <w:lang w:val="en-US" w:eastAsia="ru-RU"/>
        </w:rPr>
        <w:t>, activation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'tanh'</w:t>
      </w:r>
      <w:r w:rsidRPr="00BC2075">
        <w:rPr>
          <w:rFonts w:ascii="Courier New" w:eastAsia="Times New Roman" w:hAnsi="Courier New" w:cs="Courier New"/>
          <w:color w:val="333333"/>
          <w:lang w:val="en-US" w:eastAsia="ru-RU"/>
        </w:rPr>
        <w:t>))</w:t>
      </w:r>
    </w:p>
    <w:p w14:paraId="3F4565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4498C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4A6DF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0E881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compile(loss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'mean_squared_error'</w:t>
      </w:r>
      <w:r w:rsidRPr="00BC2075">
        <w:rPr>
          <w:rFonts w:ascii="Courier New" w:eastAsia="Times New Roman" w:hAnsi="Courier New" w:cs="Courier New"/>
          <w:color w:val="333333"/>
          <w:lang w:val="en-US" w:eastAsia="ru-RU"/>
        </w:rPr>
        <w:t>, optimizer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 metrics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'accuracy'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32CE29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A26BE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B69AE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w:t>
      </w:r>
    </w:p>
    <w:p w14:paraId="1061A8B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p>
    <w:p w14:paraId="0D9200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epochs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n_epochs, </w:t>
      </w:r>
    </w:p>
    <w:p w14:paraId="353CF6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n_batch, </w:t>
      </w:r>
    </w:p>
    <w:p w14:paraId="7ED9B6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validation_split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validation_size, </w:t>
      </w:r>
    </w:p>
    <w:p w14:paraId="012B81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verbose, </w:t>
      </w:r>
    </w:p>
    <w:p w14:paraId="7D2508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EarlyStopping(monitor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 patience</w:t>
      </w:r>
      <w:r w:rsidRPr="00BC2075">
        <w:rPr>
          <w:rFonts w:ascii="Courier New" w:eastAsia="Times New Roman" w:hAnsi="Courier New" w:cs="Courier New"/>
          <w:color w:val="666666"/>
          <w:lang w:val="en-US" w:eastAsia="ru-RU"/>
        </w:rPr>
        <w:t>=16</w:t>
      </w:r>
      <w:r w:rsidRPr="00BC2075">
        <w:rPr>
          <w:rFonts w:ascii="Courier New" w:eastAsia="Times New Roman" w:hAnsi="Courier New" w:cs="Courier New"/>
          <w:color w:val="333333"/>
          <w:lang w:val="en-US" w:eastAsia="ru-RU"/>
        </w:rPr>
        <w:t>, min_delta</w:t>
      </w:r>
      <w:r w:rsidRPr="00BC2075">
        <w:rPr>
          <w:rFonts w:ascii="Courier New" w:eastAsia="Times New Roman" w:hAnsi="Courier New" w:cs="Courier New"/>
          <w:color w:val="666666"/>
          <w:lang w:val="en-US" w:eastAsia="ru-RU"/>
        </w:rPr>
        <w:t>=1e-4</w:t>
      </w:r>
      <w:r w:rsidRPr="00BC2075">
        <w:rPr>
          <w:rFonts w:ascii="Courier New" w:eastAsia="Times New Roman" w:hAnsi="Courier New" w:cs="Courier New"/>
          <w:color w:val="333333"/>
          <w:lang w:val="en-US" w:eastAsia="ru-RU"/>
        </w:rPr>
        <w:t>,restore_best_weights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10D0F7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BB2BA6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2A57B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model, history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history</w:t>
      </w:r>
    </w:p>
    <w:p w14:paraId="318289CC"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[5]:</w:t>
      </w:r>
    </w:p>
    <w:p w14:paraId="77ED37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выполняющие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прогноз</w:t>
      </w:r>
    </w:p>
    <w:p w14:paraId="627000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DE18B7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forecast_lstm</w:t>
      </w:r>
      <w:r w:rsidRPr="00BC2075">
        <w:rPr>
          <w:rFonts w:ascii="Courier New" w:eastAsia="Times New Roman" w:hAnsi="Courier New" w:cs="Courier New"/>
          <w:color w:val="333333"/>
          <w:lang w:val="en-US" w:eastAsia="ru-RU"/>
        </w:rPr>
        <w:t>(model, X, n_batch):</w:t>
      </w:r>
    </w:p>
    <w:p w14:paraId="50AF89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938F6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95500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Предсказание предстоящих значений после заданной точки</w:t>
      </w:r>
    </w:p>
    <w:p w14:paraId="6D12B8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2393B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8BA24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(X))</w:t>
      </w:r>
    </w:p>
    <w:p w14:paraId="4825FA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predict(X,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w:t>
      </w:r>
    </w:p>
    <w:p w14:paraId="740C94A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21AFC44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F09AA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0D0F2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make_forecasts</w:t>
      </w:r>
      <w:r w:rsidRPr="00BC2075">
        <w:rPr>
          <w:rFonts w:ascii="Courier New" w:eastAsia="Times New Roman" w:hAnsi="Courier New" w:cs="Courier New"/>
          <w:color w:val="333333"/>
          <w:lang w:val="en-US" w:eastAsia="ru-RU"/>
        </w:rPr>
        <w:t>(model, test, n_lag, n_seq,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AF2422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AE0AF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Делает предсказания с помощью переданной модели</w:t>
      </w:r>
    </w:p>
    <w:p w14:paraId="28AF34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lastRenderedPageBreak/>
        <w:t xml:space="preserve">    для всех временных участков из test</w:t>
      </w:r>
    </w:p>
    <w:p w14:paraId="648ADD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E69A0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7539B7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(test)):</w:t>
      </w:r>
    </w:p>
    <w:p w14:paraId="4235E7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test[i,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test[i, n_lag:]</w:t>
      </w:r>
    </w:p>
    <w:p w14:paraId="290BBB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forecast_lstm(model, X, n_batch)</w:t>
      </w:r>
    </w:p>
    <w:p w14:paraId="4217D32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p>
    <w:p w14:paraId="270BA4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forecasts</w:t>
      </w:r>
    </w:p>
    <w:p w14:paraId="04C12A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18088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AF961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inverse_difference</w:t>
      </w:r>
      <w:r w:rsidRPr="00BC2075">
        <w:rPr>
          <w:rFonts w:ascii="Courier New" w:eastAsia="Times New Roman" w:hAnsi="Courier New" w:cs="Courier New"/>
          <w:color w:val="333333"/>
          <w:lang w:val="en-US" w:eastAsia="ru-RU"/>
        </w:rPr>
        <w:t>(last_ob, forecast):</w:t>
      </w:r>
    </w:p>
    <w:p w14:paraId="0C12544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63794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Перевод значений из разности к абсолютным </w:t>
      </w:r>
    </w:p>
    <w:p w14:paraId="0D3EB2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94C86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7D86B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54A98B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last_ob)</w:t>
      </w:r>
    </w:p>
    <w:p w14:paraId="074EDC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770EF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42A319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append(forecast[i]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inverted[i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627EA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445B2A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8811F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9B32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inverse_transform</w:t>
      </w:r>
      <w:r w:rsidRPr="00BC2075">
        <w:rPr>
          <w:rFonts w:ascii="Courier New" w:eastAsia="Times New Roman" w:hAnsi="Courier New" w:cs="Courier New"/>
          <w:color w:val="333333"/>
          <w:lang w:val="en-US" w:eastAsia="ru-RU"/>
        </w:rPr>
        <w:t>(series, forecasts, scaler, n_test):</w:t>
      </w:r>
    </w:p>
    <w:p w14:paraId="38EF3A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C9284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BE947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Обратное преобразование данных (после шкалирования и взятия разности)</w:t>
      </w:r>
    </w:p>
    <w:p w14:paraId="2F752D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D66901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2B232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294CD2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03234A3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BE1EAE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array(forecasts[i])</w:t>
      </w:r>
    </w:p>
    <w:p w14:paraId="24FC92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08911F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266A7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inverse_transform(forecast)</w:t>
      </w:r>
    </w:p>
    <w:p w14:paraId="773B11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inv_scale[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300EE52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7AFD0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index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774A2E9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last_ob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values[index]</w:t>
      </w:r>
    </w:p>
    <w:p w14:paraId="73EB2F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inverse_difference(last_ob, inv_scale)</w:t>
      </w:r>
    </w:p>
    <w:p w14:paraId="209975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A4DEA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append(inv_diff)</w:t>
      </w:r>
    </w:p>
    <w:p w14:paraId="5A1D9B7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3CE1D2E9"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[6]:</w:t>
      </w:r>
    </w:p>
    <w:p w14:paraId="3E6514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функции для численной и визуальной оценки качества модели</w:t>
      </w:r>
    </w:p>
    <w:p w14:paraId="46D811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accuracy_score</w:t>
      </w:r>
    </w:p>
    <w:p w14:paraId="6A36CD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36964D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evaluate_forecasts_acc</w:t>
      </w:r>
      <w:r w:rsidRPr="00BC2075">
        <w:rPr>
          <w:rFonts w:ascii="Courier New" w:eastAsia="Times New Roman" w:hAnsi="Courier New" w:cs="Courier New"/>
          <w:color w:val="333333"/>
          <w:lang w:val="en-US" w:eastAsia="ru-RU"/>
        </w:rPr>
        <w:t>(test, forecasts, n_lag, n_seq):</w:t>
      </w:r>
    </w:p>
    <w:p w14:paraId="0D4ED9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4FD1F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точности по направлению изменения</w:t>
      </w:r>
    </w:p>
    <w:p w14:paraId="1D9C7F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w:t>
      </w:r>
    </w:p>
    <w:p w14:paraId="17C7B2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333333"/>
          <w:lang w:val="en-US" w:eastAsia="ru-RU"/>
        </w:rPr>
        <w:t xml:space="preserve">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630C01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5EA752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41BCB3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494F7C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096C23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14A13D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(predicted)):</w:t>
      </w:r>
    </w:p>
    <w:p w14:paraId="08BD49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sign(np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diff(</w:t>
      </w:r>
    </w:p>
    <w:p w14:paraId="60BC45D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actual[j]</w:t>
      </w:r>
    </w:p>
    <w:p w14:paraId="31D1621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ABE8C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sign(np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diff(</w:t>
      </w:r>
    </w:p>
    <w:p w14:paraId="060E533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predicted[j]</w:t>
      </w:r>
    </w:p>
    <w:p w14:paraId="6E9B49E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66F3C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47D21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(actual_diff)</w:t>
      </w:r>
    </w:p>
    <w:p w14:paraId="4F83A3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(pred_diff)</w:t>
      </w:r>
    </w:p>
    <w:p w14:paraId="08226C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BAAA3F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'Binary acccuracy:'</w:t>
      </w:r>
      <w:r w:rsidRPr="00BC2075">
        <w:rPr>
          <w:rFonts w:ascii="Courier New" w:eastAsia="Times New Roman" w:hAnsi="Courier New" w:cs="Courier New"/>
          <w:color w:val="333333"/>
          <w:lang w:val="en-US" w:eastAsia="ru-RU"/>
        </w:rPr>
        <w:t>, accuracy_score(actual_binary, predicted_binary))</w:t>
      </w:r>
    </w:p>
    <w:p w14:paraId="4C61905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EBA1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B8ED0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w:t>
      </w:r>
      <w:r w:rsidRPr="00BC2075">
        <w:rPr>
          <w:rFonts w:ascii="Courier New" w:eastAsia="Times New Roman" w:hAnsi="Courier New" w:cs="Courier New"/>
          <w:color w:val="333333"/>
          <w:lang w:val="en-US" w:eastAsia="ru-RU"/>
        </w:rPr>
        <w:t>(test, forecasts, n_lag, n_seq):</w:t>
      </w:r>
    </w:p>
    <w:p w14:paraId="40F041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C0AA57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F7AF9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и вывод метрики RMSE для каждой удаленности предсказания</w:t>
      </w:r>
    </w:p>
    <w:p w14:paraId="4BC6A9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F67D05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(n_seq):</w:t>
      </w:r>
    </w:p>
    <w:p w14:paraId="6CB0CE4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55E591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6305AF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C1802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1DE3C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5B7F0A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rmse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sqrt(mean_squared_error(actual, predicted))</w:t>
      </w:r>
    </w:p>
    <w:p w14:paraId="3C9738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 xml:space="preserve"> RMSE: </w:t>
      </w:r>
      <w:r w:rsidRPr="00BC2075">
        <w:rPr>
          <w:rFonts w:ascii="Courier New" w:eastAsia="Times New Roman" w:hAnsi="Courier New" w:cs="Courier New"/>
          <w:b/>
          <w:bCs/>
          <w:color w:val="BB6688"/>
          <w:lang w:val="en-US" w:eastAsia="ru-RU"/>
        </w:rPr>
        <w:t>%f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rmse))</w:t>
      </w:r>
    </w:p>
    <w:p w14:paraId="105652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A99BC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w:t>
      </w:r>
      <w:r w:rsidRPr="00BC2075">
        <w:rPr>
          <w:rFonts w:ascii="Courier New" w:eastAsia="Times New Roman" w:hAnsi="Courier New" w:cs="Courier New"/>
          <w:color w:val="333333"/>
          <w:lang w:val="en-US" w:eastAsia="ru-RU"/>
        </w:rPr>
        <w:t>(series, c,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56E0F4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2223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BC8715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43B2072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полный (Включает весь train sample).</w:t>
      </w:r>
    </w:p>
    <w:p w14:paraId="1FCA35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B8639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5E701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5D000E6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3682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543961F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86FDE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36BF6C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68A0B4D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78477E7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69CA8E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1AB8F3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447285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868B3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3C771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7564CE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3743FAD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45F9D41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AA22FF"/>
          <w:lang w:val="en-US" w:eastAsia="ru-RU"/>
        </w:rPr>
        <w:t>not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1C4AE1C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7FC484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savefig(save,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311E1F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BB296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
    <w:p w14:paraId="3D4683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52EBAA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lastRenderedPageBreak/>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plot_forecasts_cropped</w:t>
      </w:r>
      <w:r w:rsidRPr="00BC2075">
        <w:rPr>
          <w:rFonts w:ascii="Courier New" w:eastAsia="Times New Roman" w:hAnsi="Courier New" w:cs="Courier New"/>
          <w:color w:val="333333"/>
          <w:lang w:val="en-US" w:eastAsia="ru-RU"/>
        </w:rPr>
        <w:t>(series, c,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7CBBA8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4E78E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B8025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0E2CAB6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обрезанный для лучшей читаемости</w:t>
      </w:r>
    </w:p>
    <w:p w14:paraId="62B91FF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(Включает небольшую часть train sample).</w:t>
      </w:r>
    </w:p>
    <w:p w14:paraId="730CC0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4B435E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29106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0A5AF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2F4032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CE1A1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70237A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B1D51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2EBDAA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D4CE3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49D24E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241A61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230F3C5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1A8B920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76DF30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xlim([</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(series)])</w:t>
      </w:r>
    </w:p>
    <w:p w14:paraId="50104C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ylim(</w:t>
      </w:r>
    </w:p>
    <w:p w14:paraId="1C5D1E1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min</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max</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n_test:])]</w:t>
      </w:r>
    </w:p>
    <w:p w14:paraId="3B5754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050D8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8EEDA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7E403E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01AE0AA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0CDBCD2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AA22FF"/>
          <w:lang w:val="en-US" w:eastAsia="ru-RU"/>
        </w:rPr>
        <w:t>not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675986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707A110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savefig(save,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15EC7E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FA5D0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plt</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close()</w:t>
      </w:r>
    </w:p>
    <w:p w14:paraId="2CB92FAC"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[7]:</w:t>
      </w:r>
    </w:p>
    <w:p w14:paraId="5766AA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 ЭТОЙ ЯЧЕЙКЕ ЦИКЛ ДЛЯ ИМПОРТА. ДЛЯ ЭКСПОРТА В СЛЕДУЮЩЕЙ ЯЧЕЙКЕ.</w:t>
      </w:r>
    </w:p>
    <w:p w14:paraId="18A9F7F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4B9A3A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6CFEC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21B0AC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11CE58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3436E9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39964B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55EE2D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2D5B67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269778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будем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логарифимировать</w:t>
      </w:r>
    </w:p>
    <w:p w14:paraId="1C08CD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8C1DB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01D42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D7F65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7B65B4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07BAD95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263058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27CCE4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7A57BB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12D0231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55DF46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71B0F1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2C3DE6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5DB892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0CEA6D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8894F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66BFD3F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'Tunisia'</w:t>
      </w:r>
      <w:r w:rsidRPr="00BC2075">
        <w:rPr>
          <w:rFonts w:ascii="Courier New" w:eastAsia="Times New Roman" w:hAnsi="Courier New" w:cs="Courier New"/>
          <w:color w:val="333333"/>
          <w:lang w:val="en-US" w:eastAsia="ru-RU"/>
        </w:rPr>
        <w:t>,</w:t>
      </w:r>
    </w:p>
    <w:p w14:paraId="683358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eastAsia="ru-RU"/>
        </w:rPr>
        <w:t>'Malaysia'</w:t>
      </w:r>
      <w:r w:rsidRPr="00BC2075">
        <w:rPr>
          <w:rFonts w:ascii="Courier New" w:eastAsia="Times New Roman" w:hAnsi="Courier New" w:cs="Courier New"/>
          <w:color w:val="333333"/>
          <w:lang w:eastAsia="ru-RU"/>
        </w:rPr>
        <w:t>,</w:t>
      </w:r>
    </w:p>
    <w:p w14:paraId="14D1B30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BA2121"/>
          <w:lang w:eastAsia="ru-RU"/>
        </w:rPr>
        <w:t>'Argentina'</w:t>
      </w:r>
      <w:r w:rsidRPr="00BC2075">
        <w:rPr>
          <w:rFonts w:ascii="Courier New" w:eastAsia="Times New Roman" w:hAnsi="Courier New" w:cs="Courier New"/>
          <w:color w:val="333333"/>
          <w:lang w:eastAsia="ru-RU"/>
        </w:rPr>
        <w:t>,</w:t>
      </w:r>
    </w:p>
    <w:p w14:paraId="4BCD620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21360A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3149EC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7BF6B55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4298BF6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78F292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F7976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'IMPORT RESULTS'</w:t>
      </w:r>
      <w:r w:rsidRPr="00BC2075">
        <w:rPr>
          <w:rFonts w:ascii="Courier New" w:eastAsia="Times New Roman" w:hAnsi="Courier New" w:cs="Courier New"/>
          <w:color w:val="333333"/>
          <w:lang w:val="en-US" w:eastAsia="ru-RU"/>
        </w:rPr>
        <w:t>)</w:t>
      </w:r>
    </w:p>
    <w:p w14:paraId="1177E98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40462F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'Country'</w:t>
      </w:r>
      <w:r w:rsidRPr="00BC2075">
        <w:rPr>
          <w:rFonts w:ascii="Courier New" w:eastAsia="Times New Roman" w:hAnsi="Courier New" w:cs="Courier New"/>
          <w:color w:val="333333"/>
          <w:lang w:val="en-US" w:eastAsia="ru-RU"/>
        </w:rPr>
        <w:t>,</w:t>
      </w:r>
    </w:p>
    <w:p w14:paraId="5F87746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6A89E1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p>
    <w:p w14:paraId="46ACE5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71E517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7CC1B99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2EF9F12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country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45A6606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ACC4D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w:t>
      </w:r>
    </w:p>
    <w:p w14:paraId="2AD6F5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388F5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47986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3DAE1A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5B3CA3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06AAB9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5745CBE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BABFC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009C66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если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120C33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931103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A491F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125472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4CBD53F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64AF2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43DC6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готовим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60EC002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58CFF0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C5C81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43EEA2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34EFF4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w:t>
      </w:r>
    </w:p>
    <w:p w14:paraId="748FCA2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4B4ACD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0FBD5C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6E80CB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5DFC1A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2BA1F3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7F10FE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verbose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49EEB8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178C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06DA3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79350D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 </w:t>
      </w:r>
    </w:p>
    <w:p w14:paraId="034E70B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734704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068C60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5263FF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61479A4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2F752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530E3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2F90F1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fig,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668FE0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8A666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62C0B2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58563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94262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42CB545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6EC8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E0404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2B3CF5B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CAB91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D0AE5A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661911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ABBBA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EE172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69E582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'Models_quality_pics_import/ModelQual_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24D539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
    <w:p w14:paraId="22FC1C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CDFDDA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734661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6E0CAB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771F78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560D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4108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вытаскиваем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0EE9DB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3C92EA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6B3C8E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2400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3921767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evaluate_forecasts_acc(actual, forecasts, n_lag, n_seq)</w:t>
      </w:r>
    </w:p>
    <w:p w14:paraId="53C990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6B8D1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рисуем</w:t>
      </w:r>
    </w:p>
    <w:p w14:paraId="2B3D3C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w:t>
      </w:r>
    </w:p>
    <w:p w14:paraId="6749F1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1AC57F4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25AF94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5BEDC6B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BEDF0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'Forecasts_pics_import/Forecasts_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023D3A1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1E9E02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4498F5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plot_forecasts_cropped(</w:t>
      </w:r>
    </w:p>
    <w:p w14:paraId="150DC7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4C9977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3696DE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54E9DFD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2B3D86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'Forecasts_pics_import/Forecasts_crop_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726A95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w:t>
      </w:r>
    </w:p>
    <w:p w14:paraId="7DE362B0" w14:textId="77777777" w:rsidR="000A3D78" w:rsidRPr="00BC2075" w:rsidRDefault="000A3D78" w:rsidP="000A3D78">
      <w:pPr>
        <w:shd w:val="clear" w:color="auto" w:fill="FFFFFF"/>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[8]:</w:t>
      </w:r>
    </w:p>
    <w:p w14:paraId="174DE8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 ЭТОЙ ЯЧЕЙКЕ ЦИКЛ ДЛЯ ЭКСПОРТА. ДЛЯ ИМПОРТА В ПРЕДЫДУЩЕЙ ЯЧЕЙКЕ.</w:t>
      </w:r>
    </w:p>
    <w:p w14:paraId="22E167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3C3C9C9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C5058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316975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35DEA7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39D614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64D4524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4065B5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18F885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1128067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будем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логарифимировать</w:t>
      </w:r>
    </w:p>
    <w:p w14:paraId="478C6BA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109D1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0A42B8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5274A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5F5033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22D890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692125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37A307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046A35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799C6E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015556D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41F178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67A502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406764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597FD50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81C85C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1945C0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'Tunisia'</w:t>
      </w:r>
      <w:r w:rsidRPr="00BC2075">
        <w:rPr>
          <w:rFonts w:ascii="Courier New" w:eastAsia="Times New Roman" w:hAnsi="Courier New" w:cs="Courier New"/>
          <w:color w:val="333333"/>
          <w:lang w:val="en-US" w:eastAsia="ru-RU"/>
        </w:rPr>
        <w:t>,</w:t>
      </w:r>
    </w:p>
    <w:p w14:paraId="23F881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eastAsia="ru-RU"/>
        </w:rPr>
        <w:t>'Malaysia'</w:t>
      </w:r>
      <w:r w:rsidRPr="00BC2075">
        <w:rPr>
          <w:rFonts w:ascii="Courier New" w:eastAsia="Times New Roman" w:hAnsi="Courier New" w:cs="Courier New"/>
          <w:color w:val="333333"/>
          <w:lang w:eastAsia="ru-RU"/>
        </w:rPr>
        <w:t>,</w:t>
      </w:r>
    </w:p>
    <w:p w14:paraId="0F9629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BA2121"/>
          <w:lang w:eastAsia="ru-RU"/>
        </w:rPr>
        <w:t>'Argentina'</w:t>
      </w:r>
      <w:r w:rsidRPr="00BC2075">
        <w:rPr>
          <w:rFonts w:ascii="Courier New" w:eastAsia="Times New Roman" w:hAnsi="Courier New" w:cs="Courier New"/>
          <w:color w:val="333333"/>
          <w:lang w:eastAsia="ru-RU"/>
        </w:rPr>
        <w:t>,</w:t>
      </w:r>
    </w:p>
    <w:p w14:paraId="0EBFCE1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6F51B7C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2D04E1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2F4AF38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696DD6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35C68B5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CDBD6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8C2D2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'EXPORT RESULTS'</w:t>
      </w:r>
      <w:r w:rsidRPr="00BC2075">
        <w:rPr>
          <w:rFonts w:ascii="Courier New" w:eastAsia="Times New Roman" w:hAnsi="Courier New" w:cs="Courier New"/>
          <w:color w:val="333333"/>
          <w:lang w:val="en-US" w:eastAsia="ru-RU"/>
        </w:rPr>
        <w:t>)</w:t>
      </w:r>
    </w:p>
    <w:p w14:paraId="2513C08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01CD4D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'Country'</w:t>
      </w:r>
      <w:r w:rsidRPr="00BC2075">
        <w:rPr>
          <w:rFonts w:ascii="Courier New" w:eastAsia="Times New Roman" w:hAnsi="Courier New" w:cs="Courier New"/>
          <w:color w:val="333333"/>
          <w:lang w:val="en-US" w:eastAsia="ru-RU"/>
        </w:rPr>
        <w:t>,</w:t>
      </w:r>
    </w:p>
    <w:p w14:paraId="3C19DDD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4760DE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p>
    <w:p w14:paraId="6A39FC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4D85C7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2047F2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031C090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59209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country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2E7FD4C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91248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w:t>
      </w:r>
    </w:p>
    <w:p w14:paraId="4D85AC1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C285E3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3B2B4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09D3BF3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1B5C6A8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36F1E3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18E83D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09EEA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B9157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если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61D8F3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5AF3D4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739EBA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6411C5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18DC22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0133B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E2EF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готовим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79105F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0421856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50721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4D8AB8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5DE421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w:t>
      </w:r>
    </w:p>
    <w:p w14:paraId="13E9E6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0F4899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6F375D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3A0A3EC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361745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35CAF2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45D5E79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3A21FA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48748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5053E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053CB5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 </w:t>
      </w:r>
    </w:p>
    <w:p w14:paraId="04FCB4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6DA5C8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0BF878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5646228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5BA689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EEB52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4BBAB7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6EACB8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fig,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33039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C1088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4143A2B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AC65E4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071BF0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55E68A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6904E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FED6DC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129A3C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42118FF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6CDC1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0E86A2C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E2059E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A24EA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1546E6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'Models_quality_pics_export//ModelQual_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5C08C7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
    <w:p w14:paraId="57D1F7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D06B01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749DF6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6AF594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6A5D90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281FA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вытаскиваем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6F77D3C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6304D1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4AD8F7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09E88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5CE8CA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evaluate_forecasts_acc(actual, forecasts, n_lag, n_seq)</w:t>
      </w:r>
    </w:p>
    <w:p w14:paraId="69A236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F0A5E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рисуем</w:t>
      </w:r>
    </w:p>
    <w:p w14:paraId="1BE959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w:t>
      </w:r>
    </w:p>
    <w:p w14:paraId="621AAF4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34C330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3F3031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36DB3F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141735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'Forecasts_pics_export/Forecasts_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596E22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13D2E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3E8A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plot_forecasts_cropped(</w:t>
      </w:r>
    </w:p>
    <w:p w14:paraId="2147A3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5465FB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6773E92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64C402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E91EB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'Forecasts_pics_export/Forecasts_crop_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4F14B1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w:t>
      </w:r>
    </w:p>
    <w:p w14:paraId="67E388E7" w14:textId="77777777" w:rsidR="000A3D78" w:rsidRDefault="000A3D78" w:rsidP="000A3D78">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1F07F843"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17" w:name="_Toc59209457"/>
      <w:bookmarkStart w:id="218" w:name="_Toc59550702"/>
      <w:r>
        <w:rPr>
          <w:rFonts w:ascii="Times New Roman" w:eastAsiaTheme="minorEastAsia" w:hAnsi="Times New Roman" w:cs="Times New Roman"/>
          <w:color w:val="000000" w:themeColor="text1"/>
        </w:rPr>
        <w:lastRenderedPageBreak/>
        <w:t>Приложение В. Графики прогнозов экспорта</w:t>
      </w:r>
      <w:bookmarkEnd w:id="217"/>
      <w:bookmarkEnd w:id="218"/>
      <w:r>
        <w:rPr>
          <w:rFonts w:ascii="Times New Roman" w:eastAsiaTheme="minorEastAsia" w:hAnsi="Times New Roman" w:cs="Times New Roman"/>
          <w:color w:val="000000" w:themeColor="text1"/>
        </w:rPr>
        <w:t xml:space="preserve"> </w:t>
      </w:r>
    </w:p>
    <w:p w14:paraId="0FCBDCDD" w14:textId="77777777" w:rsidR="000A3D78" w:rsidRPr="00314382"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1AE4B872" w14:textId="77777777" w:rsidR="000A3D78" w:rsidRDefault="000A3D78" w:rsidP="000A3D7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1126B90" wp14:editId="7AB55D2F">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3849CB1" w14:textId="73A8DD6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w:t>
      </w:r>
      <w:r>
        <w:rPr>
          <w:rFonts w:ascii="Times New Roman" w:eastAsia="Times New Roman" w:hAnsi="Times New Roman" w:cs="Times New Roman"/>
          <w:color w:val="000000"/>
          <w:sz w:val="24"/>
          <w:szCs w:val="28"/>
          <w:lang w:eastAsia="ru-RU"/>
        </w:rPr>
        <w:t>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217C23BF"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32740A03"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AC4C72B" wp14:editId="0A19701A">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8B0F4B3" w14:textId="77F9B50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27A8482D"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CEE40C2" wp14:editId="2B370581">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DE5B552" w14:textId="0CD5CCD9"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7069F5DC"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C09E87E"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1328EF16"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78DAF416" wp14:editId="02D2E21D">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468D325" w14:textId="506ECAF3"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6478F61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F391839" wp14:editId="7C632A8E">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F861E1D" w14:textId="731116D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273DE9C5"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0D3DFCFE"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364976E" wp14:editId="45120498">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E1F4842" w14:textId="07602F7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Pr>
          <w:rFonts w:ascii="Times New Roman" w:eastAsia="Times New Roman" w:hAnsi="Times New Roman" w:cs="Times New Roman"/>
          <w:color w:val="000000"/>
          <w:sz w:val="24"/>
          <w:szCs w:val="28"/>
          <w:lang w:eastAsia="ru-RU"/>
        </w:rPr>
        <w:t>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3123D75B"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F470672" wp14:editId="42CF2B57">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7098D8F" w14:textId="5831E842"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Южной Кореи</w:t>
      </w:r>
    </w:p>
    <w:p w14:paraId="54887613"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226898D" w14:textId="02612FB0"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0BE7FF9" wp14:editId="4740455B">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2</w:t>
      </w:r>
      <w:r>
        <w:rPr>
          <w:rFonts w:ascii="Times New Roman" w:eastAsia="Times New Roman" w:hAnsi="Times New Roman" w:cs="Times New Roman"/>
          <w:color w:val="000000"/>
          <w:sz w:val="24"/>
          <w:szCs w:val="28"/>
          <w:lang w:eastAsia="ru-RU"/>
        </w:rPr>
        <w:t>6</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6B77A71C"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7B17BFE" wp14:editId="3EEE8123">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852C28C" w14:textId="7397886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Pr>
          <w:rFonts w:ascii="Times New Roman" w:eastAsia="Times New Roman" w:hAnsi="Times New Roman" w:cs="Times New Roman"/>
          <w:color w:val="000000"/>
          <w:sz w:val="24"/>
          <w:szCs w:val="28"/>
          <w:lang w:eastAsia="ru-RU"/>
        </w:rPr>
        <w:t>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49FE6BEC"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07F0843"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EDCE897" wp14:editId="5BD3D0A1">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46CCFC6" w14:textId="2DDD3A3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Pr>
          <w:rFonts w:ascii="Times New Roman" w:eastAsia="Times New Roman" w:hAnsi="Times New Roman" w:cs="Times New Roman"/>
          <w:color w:val="000000"/>
          <w:sz w:val="24"/>
          <w:szCs w:val="28"/>
          <w:lang w:eastAsia="ru-RU"/>
        </w:rPr>
        <w:t>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3D6BCC2D"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6B84ADBE"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7F7A047" wp14:editId="21CCC44C">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C0A323B" w14:textId="4CDBFFE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w:t>
      </w:r>
      <w:r>
        <w:rPr>
          <w:rFonts w:ascii="Times New Roman" w:eastAsia="Times New Roman" w:hAnsi="Times New Roman" w:cs="Times New Roman"/>
          <w:color w:val="000000"/>
          <w:sz w:val="24"/>
          <w:szCs w:val="28"/>
          <w:lang w:eastAsia="ru-RU"/>
        </w:rPr>
        <w:t>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0E35E3F8"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4774F1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7935ECB" wp14:editId="7BA85AA6">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0226027" w14:textId="679ADA11"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31CF8B7D"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4AA8865" wp14:editId="1D3F485C">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22713A7" w14:textId="0ED70F0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3029ADF5"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A036400"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FC7B7B5" wp14:editId="4BDF5CC4">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F20363A" w14:textId="7EBD956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11CD544C"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0D279997" w14:textId="77777777" w:rsidR="000A3D78" w:rsidRDefault="000A3D78" w:rsidP="000A3D78">
      <w:pPr>
        <w:rPr>
          <w:rFonts w:ascii="Times New Roman" w:eastAsia="Times New Roman" w:hAnsi="Times New Roman" w:cs="Times New Roman"/>
          <w:color w:val="000000"/>
          <w:sz w:val="28"/>
          <w:szCs w:val="28"/>
          <w:lang w:eastAsia="ru-RU"/>
        </w:rPr>
      </w:pPr>
    </w:p>
    <w:p w14:paraId="433BEF40" w14:textId="77777777" w:rsidR="000A3D78"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6D564955"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22482EFA"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19" w:name="_Toc59209458"/>
      <w:bookmarkStart w:id="220" w:name="_Toc59550703"/>
      <w:r>
        <w:rPr>
          <w:rFonts w:ascii="Times New Roman" w:eastAsiaTheme="minorEastAsia" w:hAnsi="Times New Roman" w:cs="Times New Roman"/>
          <w:color w:val="000000" w:themeColor="text1"/>
        </w:rPr>
        <w:lastRenderedPageBreak/>
        <w:t>Приложение Г.</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19"/>
      <w:bookmarkEnd w:id="220"/>
    </w:p>
    <w:p w14:paraId="463EF247" w14:textId="77777777" w:rsidR="000A3D78" w:rsidRPr="00314382"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77E1763D" w14:textId="77777777" w:rsidR="000A3D78" w:rsidRDefault="000A3D78" w:rsidP="000A3D7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2F6A604" wp14:editId="5B4BC6FC">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F820A4F" w14:textId="3E7DD3F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5AD22DD2"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C34C92D"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51DA218" wp14:editId="5CE01F73">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0168ECD" w14:textId="2E41D3D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Pr>
          <w:rFonts w:ascii="Times New Roman" w:eastAsia="Times New Roman" w:hAnsi="Times New Roman" w:cs="Times New Roman"/>
          <w:color w:val="000000"/>
          <w:sz w:val="24"/>
          <w:szCs w:val="28"/>
          <w:lang w:eastAsia="ru-RU"/>
        </w:rPr>
        <w:t>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1C7124F1"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D23697A" wp14:editId="729239F8">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A2FC8E" w14:textId="7FDFCC5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76BFA69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1676C0A"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6EC6D853" wp14:editId="5D65E475">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7A88C7A" w14:textId="4539582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Pr>
          <w:rFonts w:ascii="Times New Roman" w:eastAsia="Times New Roman" w:hAnsi="Times New Roman" w:cs="Times New Roman"/>
          <w:color w:val="000000"/>
          <w:sz w:val="24"/>
          <w:szCs w:val="28"/>
          <w:lang w:eastAsia="ru-RU"/>
        </w:rPr>
        <w:t>6</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4822242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8FA4388" wp14:editId="23FD88E2">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0D19AFF" w14:textId="01D11B35"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Pr>
          <w:rFonts w:ascii="Times New Roman" w:eastAsia="Times New Roman" w:hAnsi="Times New Roman" w:cs="Times New Roman"/>
          <w:color w:val="000000"/>
          <w:sz w:val="24"/>
          <w:szCs w:val="28"/>
          <w:lang w:eastAsia="ru-RU"/>
        </w:rPr>
        <w:t>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643416A1"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D551134"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078FCB9" wp14:editId="4C842F01">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381D541" w14:textId="08C07A2B"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Pr>
          <w:rFonts w:ascii="Times New Roman" w:eastAsia="Times New Roman" w:hAnsi="Times New Roman" w:cs="Times New Roman"/>
          <w:color w:val="000000"/>
          <w:sz w:val="24"/>
          <w:szCs w:val="28"/>
          <w:lang w:eastAsia="ru-RU"/>
        </w:rPr>
        <w:t>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26DEDE87"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60C257D" wp14:editId="1B06E402">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0BB88F" w14:textId="49F971A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Pr>
          <w:rFonts w:ascii="Times New Roman" w:eastAsia="Times New Roman" w:hAnsi="Times New Roman" w:cs="Times New Roman"/>
          <w:color w:val="000000"/>
          <w:sz w:val="24"/>
          <w:szCs w:val="28"/>
          <w:lang w:eastAsia="ru-RU"/>
        </w:rPr>
        <w:t>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0FB425C9"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0D1A4FB6" w14:textId="0294600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7265F205" wp14:editId="4C02AD17">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40</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4570BBB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DB72E30" wp14:editId="1773B152">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0DEBAC5" w14:textId="4DEE69C0"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4BAFD622"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3B6A387"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C664E03" wp14:editId="0BCB9DEA">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0AC4F55" w14:textId="309621CF"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6D6C28D2"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6967024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D75BECD" wp14:editId="49257911">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FCFBBF5" w14:textId="144A6BD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43</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4F6A6F22"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1364FFB"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DA25CAA" wp14:editId="18C9B748">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BA727D9" w14:textId="000D8EC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w:t>
      </w:r>
      <w:r>
        <w:rPr>
          <w:rFonts w:ascii="Times New Roman" w:eastAsia="Times New Roman" w:hAnsi="Times New Roman" w:cs="Times New Roman"/>
          <w:color w:val="000000"/>
          <w:sz w:val="24"/>
          <w:szCs w:val="28"/>
          <w:lang w:eastAsia="ru-RU"/>
        </w:rPr>
        <w:t>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36B09D9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D89109D" wp14:editId="5E4F0723">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09AFAC2" w14:textId="6E3BEBF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w:t>
      </w:r>
      <w:r>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4492A7D6"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93DA1E5"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8D1BB16" wp14:editId="4102E7A6">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C78B045" w14:textId="64A04C72"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1D0F3E5B"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77DAF09" wp14:editId="1BB0BD0B">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CD7E320" w14:textId="763C993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w:t>
      </w:r>
      <w:r>
        <w:rPr>
          <w:rFonts w:ascii="Times New Roman" w:eastAsia="Times New Roman" w:hAnsi="Times New Roman" w:cs="Times New Roman"/>
          <w:color w:val="000000"/>
          <w:sz w:val="24"/>
          <w:szCs w:val="28"/>
          <w:lang w:eastAsia="ru-RU"/>
        </w:rPr>
        <w:t>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31313A10"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88D3FF8"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651217D" wp14:editId="517EB816">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DDBE3DC" w14:textId="3E4CACDE"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p>
    <w:p w14:paraId="27C155CD" w14:textId="77777777" w:rsidR="000A3D78" w:rsidRDefault="000A3D78" w:rsidP="000A3D78">
      <w:pPr>
        <w:rPr>
          <w:rFonts w:ascii="Times New Roman" w:eastAsia="Times New Roman" w:hAnsi="Times New Roman" w:cs="Times New Roman"/>
          <w:color w:val="000000"/>
          <w:sz w:val="28"/>
          <w:szCs w:val="28"/>
          <w:lang w:eastAsia="ru-RU"/>
        </w:rPr>
      </w:pPr>
    </w:p>
    <w:p w14:paraId="3F055C16"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BAA7DD3" w14:textId="77777777" w:rsidR="000A3D78" w:rsidRPr="004117BC"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21" w:name="_Toc59209459"/>
      <w:bookmarkStart w:id="222" w:name="_Toc59550704"/>
      <w:r>
        <w:rPr>
          <w:rFonts w:ascii="Times New Roman" w:eastAsiaTheme="minorEastAsia" w:hAnsi="Times New Roman" w:cs="Times New Roman"/>
          <w:color w:val="000000" w:themeColor="text1"/>
        </w:rPr>
        <w:lastRenderedPageBreak/>
        <w:t>Приложение Д. Таблица оценки качества модели на данных объёма экспорта</w:t>
      </w:r>
      <w:bookmarkEnd w:id="221"/>
      <w:bookmarkEnd w:id="222"/>
    </w:p>
    <w:p w14:paraId="66A9EC94" w14:textId="77777777" w:rsidR="000A3D78"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Pr>
          <w:rFonts w:ascii="Times New Roman" w:eastAsia="Times New Roman" w:hAnsi="Times New Roman" w:cs="Times New Roman"/>
          <w:color w:val="000000"/>
          <w:sz w:val="28"/>
          <w:szCs w:val="28"/>
          <w:lang w:eastAsia="ru-RU"/>
        </w:rPr>
        <w:t xml:space="preserve"> представлена в таблице 1</w:t>
      </w:r>
      <w:r w:rsidRPr="00324ED3">
        <w:rPr>
          <w:rFonts w:ascii="Times New Roman" w:eastAsia="Times New Roman" w:hAnsi="Times New Roman" w:cs="Times New Roman"/>
          <w:color w:val="000000"/>
          <w:sz w:val="28"/>
          <w:szCs w:val="28"/>
          <w:lang w:eastAsia="ru-RU"/>
        </w:rPr>
        <w:t>.</w:t>
      </w:r>
    </w:p>
    <w:p w14:paraId="1FE5DD4F" w14:textId="77777777" w:rsidR="000A3D78" w:rsidRPr="00D472CC" w:rsidRDefault="000A3D78" w:rsidP="000A3D7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229"/>
        <w:gridCol w:w="1136"/>
        <w:gridCol w:w="1763"/>
        <w:gridCol w:w="1170"/>
      </w:tblGrid>
      <w:tr w:rsidR="000A3D78" w:rsidRPr="007029D1" w14:paraId="70158468" w14:textId="77777777" w:rsidTr="00904BDB">
        <w:trPr>
          <w:trHeight w:val="30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67D69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Country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1711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B9B2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CECC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val_mae</w:t>
            </w:r>
          </w:p>
        </w:tc>
      </w:tr>
      <w:tr w:rsidR="000A3D78" w:rsidRPr="007029D1" w14:paraId="0160E786" w14:textId="77777777" w:rsidTr="00904BDB">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5875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Российская Федерация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6BEC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0758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AD66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0.4975</w:t>
            </w:r>
          </w:p>
        </w:tc>
      </w:tr>
      <w:tr w:rsidR="000A3D78" w:rsidRPr="007029D1" w14:paraId="2363133F" w14:textId="77777777" w:rsidTr="00904BDB">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E9D9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FFC7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4AA5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66D1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07DB8C73" w14:textId="77777777" w:rsidTr="00904BDB">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62B3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США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4697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FED6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4429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0.371</w:t>
            </w:r>
          </w:p>
        </w:tc>
      </w:tr>
      <w:tr w:rsidR="000A3D78" w:rsidRPr="007029D1" w14:paraId="76D68F22" w14:textId="77777777" w:rsidTr="00904BDB">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7D95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9B5F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6E35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CE1F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7E48F531" w14:textId="77777777" w:rsidTr="00904BDB">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DFE9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Великобритания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CCEC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75A60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6F061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0.4241</w:t>
            </w:r>
          </w:p>
        </w:tc>
      </w:tr>
      <w:tr w:rsidR="000A3D78" w:rsidRPr="007029D1" w14:paraId="035D3691" w14:textId="77777777" w:rsidTr="00904BDB">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3676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2344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2C768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C517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7ECAA33D" w14:textId="77777777" w:rsidTr="00904BDB">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31C5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Германия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2E9E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B43AE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39C2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0.5816</w:t>
            </w:r>
          </w:p>
        </w:tc>
      </w:tr>
      <w:tr w:rsidR="000A3D78" w:rsidRPr="007029D1" w14:paraId="1AD2528F" w14:textId="77777777" w:rsidTr="00904BDB">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54CE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4099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FDCB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B4093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58484D3C" w14:textId="77777777" w:rsidTr="00904BDB">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5E7A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КитайЮ Гонконг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5CCB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C2FE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7529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0.4442</w:t>
            </w:r>
          </w:p>
        </w:tc>
      </w:tr>
      <w:tr w:rsidR="000A3D78" w:rsidRPr="007029D1" w14:paraId="4B3C1134" w14:textId="77777777" w:rsidTr="00904BDB">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7E39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30E2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35A3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D7EA1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70705373" w14:textId="77777777" w:rsidTr="00904BDB">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CCF1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Канада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2292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0CD8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9752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0.5467</w:t>
            </w:r>
          </w:p>
        </w:tc>
      </w:tr>
      <w:tr w:rsidR="000A3D78" w:rsidRPr="007029D1" w14:paraId="0050208D" w14:textId="77777777" w:rsidTr="00904BDB">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E4D6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C2E2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F4524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671F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4D48F91F" w14:textId="77777777" w:rsidTr="00904BDB">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D7DB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Япония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BB92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C05A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2DA9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0.3233</w:t>
            </w:r>
          </w:p>
        </w:tc>
      </w:tr>
      <w:tr w:rsidR="000A3D78" w:rsidRPr="007029D1" w14:paraId="52E52270" w14:textId="77777777" w:rsidTr="00904BDB">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9F66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F771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939E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F066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52AFB254" w14:textId="77777777" w:rsidTr="00904BDB">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7031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Турция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F8D5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DE43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FA342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0.4425</w:t>
            </w:r>
          </w:p>
        </w:tc>
      </w:tr>
      <w:tr w:rsidR="000A3D78" w:rsidRPr="007029D1" w14:paraId="3A6E177E" w14:textId="77777777" w:rsidTr="00904BDB">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92B8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E7291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1264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695D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4791524D" w14:textId="77777777" w:rsidTr="00904BDB">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808D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Дания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7858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9938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7EABC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0.7162</w:t>
            </w:r>
          </w:p>
        </w:tc>
      </w:tr>
      <w:tr w:rsidR="000A3D78" w:rsidRPr="007029D1" w14:paraId="575076B3" w14:textId="77777777" w:rsidTr="00904BDB">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0F3FB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C575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EF10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2812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4FDF18DC" w14:textId="77777777" w:rsidTr="00904BDB">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6953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Мальдивы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6E67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4901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89DE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0.617</w:t>
            </w:r>
          </w:p>
        </w:tc>
      </w:tr>
      <w:tr w:rsidR="000A3D78" w:rsidRPr="007029D1" w14:paraId="1C4B040D" w14:textId="77777777" w:rsidTr="00904BDB">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99DB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36D1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DB4E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19A5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7155D759" w14:textId="77777777" w:rsidTr="00904BDB">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E737A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E956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C554F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8B64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w:t>
            </w:r>
          </w:p>
        </w:tc>
      </w:tr>
      <w:tr w:rsidR="000A3D78" w:rsidRPr="007029D1" w14:paraId="7BAE9E9D" w14:textId="77777777" w:rsidTr="00904BDB">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3607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8040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E673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B76F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6676A037" w14:textId="77777777" w:rsidTr="00904BDB">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07ED8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Южная Корея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08E6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D3624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E105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0.3147</w:t>
            </w:r>
          </w:p>
        </w:tc>
      </w:tr>
      <w:tr w:rsidR="000A3D78" w:rsidRPr="007029D1" w14:paraId="2E29F7A9" w14:textId="77777777" w:rsidTr="00904BDB">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ED556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2B1E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9ECDA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402B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4DE63314" w14:textId="77777777" w:rsidTr="00904BDB">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ED08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Швейцария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3C05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D67A8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7A4B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0.38</w:t>
            </w:r>
          </w:p>
        </w:tc>
      </w:tr>
      <w:tr w:rsidR="000A3D78" w:rsidRPr="007029D1" w14:paraId="7E8CF3BD" w14:textId="77777777" w:rsidTr="00904BDB">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26E1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7454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A4AA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DCA0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7AD47210" w14:textId="77777777" w:rsidTr="00904BDB">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FA1A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Тунис</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9779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8D68E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DEF5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0.3472</w:t>
            </w:r>
          </w:p>
        </w:tc>
      </w:tr>
      <w:tr w:rsidR="000A3D78" w:rsidRPr="007029D1" w14:paraId="32FF29D8" w14:textId="77777777" w:rsidTr="00904BDB">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8C15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D948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88A15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16DD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3341178B" w14:textId="77777777" w:rsidTr="00904BDB">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5166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Малайзия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69BD4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ED4F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8CCA7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0.6542</w:t>
            </w:r>
          </w:p>
        </w:tc>
      </w:tr>
      <w:tr w:rsidR="000A3D78" w:rsidRPr="007029D1" w14:paraId="37C15FE1" w14:textId="77777777" w:rsidTr="00904BDB">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310C2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D34F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7173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3820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5DE850CB" w14:textId="77777777" w:rsidTr="00904BDB">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7F9D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Аргентина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8119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84E1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796A1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0.5184</w:t>
            </w:r>
          </w:p>
        </w:tc>
      </w:tr>
      <w:tr w:rsidR="000A3D78" w:rsidRPr="007029D1" w14:paraId="50A01B38" w14:textId="77777777" w:rsidTr="00904BDB">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0646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9538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7640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41FA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bl>
    <w:p w14:paraId="29411859" w14:textId="77777777" w:rsidR="000A3D78" w:rsidRPr="00D472CC" w:rsidRDefault="000A3D78" w:rsidP="000A3D78">
      <w:pPr>
        <w:spacing w:after="0" w:line="360" w:lineRule="auto"/>
        <w:ind w:firstLine="709"/>
        <w:jc w:val="both"/>
        <w:rPr>
          <w:rFonts w:ascii="Times New Roman" w:eastAsia="Times New Roman" w:hAnsi="Times New Roman" w:cs="Times New Roman"/>
          <w:sz w:val="24"/>
          <w:szCs w:val="24"/>
          <w:lang w:eastAsia="ru-RU"/>
        </w:rPr>
      </w:pPr>
    </w:p>
    <w:p w14:paraId="414FE27A" w14:textId="77777777" w:rsidR="000A3D78" w:rsidRDefault="000A3D78" w:rsidP="000A3D78">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30B03B7C" w14:textId="77777777" w:rsidR="000A3D78" w:rsidRPr="004117BC"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23" w:name="_Toc59209460"/>
      <w:bookmarkStart w:id="224" w:name="_Toc59550705"/>
      <w:r>
        <w:rPr>
          <w:rFonts w:ascii="Times New Roman" w:eastAsiaTheme="minorEastAsia" w:hAnsi="Times New Roman" w:cs="Times New Roman"/>
          <w:color w:val="000000" w:themeColor="text1"/>
        </w:rPr>
        <w:lastRenderedPageBreak/>
        <w:t>Приложение Е. Таблица оценки качества модели на данных объёма импорта</w:t>
      </w:r>
      <w:bookmarkEnd w:id="223"/>
      <w:bookmarkEnd w:id="224"/>
    </w:p>
    <w:p w14:paraId="73E6E3BA" w14:textId="77777777" w:rsidR="000A3D78" w:rsidRPr="007029D1"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 xml:space="preserve">Оценка качества модели на данных объема </w:t>
      </w:r>
      <w:r>
        <w:rPr>
          <w:rFonts w:ascii="Times New Roman" w:eastAsia="Times New Roman" w:hAnsi="Times New Roman" w:cs="Times New Roman"/>
          <w:color w:val="000000"/>
          <w:sz w:val="28"/>
          <w:szCs w:val="28"/>
          <w:lang w:eastAsia="ru-RU"/>
        </w:rPr>
        <w:t>импорта</w:t>
      </w:r>
      <w:r w:rsidRPr="00324ED3">
        <w:rPr>
          <w:rFonts w:ascii="Times New Roman" w:eastAsia="Times New Roman" w:hAnsi="Times New Roman" w:cs="Times New Roman"/>
          <w:color w:val="000000"/>
          <w:sz w:val="28"/>
          <w:szCs w:val="28"/>
          <w:lang w:eastAsia="ru-RU"/>
        </w:rPr>
        <w:t xml:space="preserve">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7BBB550C" w14:textId="77777777" w:rsidR="000A3D78" w:rsidRPr="00D472CC" w:rsidRDefault="000A3D78" w:rsidP="000A3D78">
      <w:pPr>
        <w:spacing w:after="0" w:line="240" w:lineRule="auto"/>
        <w:rPr>
          <w:rFonts w:ascii="Times New Roman" w:eastAsia="Times New Roman" w:hAnsi="Times New Roman" w:cs="Times New Roman"/>
          <w:sz w:val="24"/>
          <w:szCs w:val="24"/>
          <w:lang w:eastAsia="ru-RU"/>
        </w:rPr>
      </w:pPr>
      <w:commentRangeStart w:id="225"/>
      <w:r>
        <w:rPr>
          <w:rFonts w:ascii="Times New Roman" w:eastAsia="Times New Roman" w:hAnsi="Times New Roman" w:cs="Times New Roman"/>
          <w:sz w:val="24"/>
          <w:szCs w:val="24"/>
          <w:lang w:eastAsia="ru-RU"/>
        </w:rPr>
        <w:t>Таблица 2 – Оценка качества модели на данных объёма импорта разных стран</w:t>
      </w:r>
      <w:commentRangeEnd w:id="225"/>
      <w:r>
        <w:rPr>
          <w:rStyle w:val="af0"/>
        </w:rPr>
        <w:commentReference w:id="225"/>
      </w:r>
    </w:p>
    <w:tbl>
      <w:tblPr>
        <w:tblW w:w="9185" w:type="dxa"/>
        <w:tblCellMar>
          <w:top w:w="15" w:type="dxa"/>
          <w:left w:w="15" w:type="dxa"/>
          <w:bottom w:w="15" w:type="dxa"/>
          <w:right w:w="15" w:type="dxa"/>
        </w:tblCellMar>
        <w:tblLook w:val="04A0" w:firstRow="1" w:lastRow="0" w:firstColumn="1" w:lastColumn="0" w:noHBand="0" w:noVBand="1"/>
      </w:tblPr>
      <w:tblGrid>
        <w:gridCol w:w="5166"/>
        <w:gridCol w:w="1122"/>
        <w:gridCol w:w="1742"/>
        <w:gridCol w:w="1155"/>
      </w:tblGrid>
      <w:tr w:rsidR="000A3D78" w:rsidRPr="007029D1" w14:paraId="403ABF68"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BA9E9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258E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A48A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2E0E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val_mae</w:t>
            </w:r>
          </w:p>
        </w:tc>
      </w:tr>
      <w:tr w:rsidR="000A3D78" w:rsidRPr="007029D1" w14:paraId="08541AE3"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DC92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Российская Федерация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ABBFB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7307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C173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0.4399</w:t>
            </w:r>
          </w:p>
        </w:tc>
      </w:tr>
      <w:tr w:rsidR="000A3D78" w:rsidRPr="007029D1" w14:paraId="0FAA9070"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831E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BE868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3B408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68AE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398468E7"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3E31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США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BD15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B6E6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6E67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0.4812</w:t>
            </w:r>
          </w:p>
        </w:tc>
      </w:tr>
      <w:tr w:rsidR="000A3D78" w:rsidRPr="007029D1" w14:paraId="3F8C9AF0"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9418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4C40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B1C39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88F4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2EDED1D0"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20B95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Великобритания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73E5E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77C7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7F189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0.4157</w:t>
            </w:r>
          </w:p>
        </w:tc>
      </w:tr>
      <w:tr w:rsidR="000A3D78" w:rsidRPr="007029D1" w14:paraId="25B4ADC5"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3EF8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9F00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932E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D287E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4CA57EE7"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7B13E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Германия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7DE6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D2DC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202E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0.5841</w:t>
            </w:r>
          </w:p>
        </w:tc>
      </w:tr>
      <w:tr w:rsidR="000A3D78" w:rsidRPr="007029D1" w14:paraId="621CA3EE"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245D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E7F2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1F06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FD64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31BB3996"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9D38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Китай, Гонконг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3C0D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B101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51D8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0.5391</w:t>
            </w:r>
          </w:p>
        </w:tc>
      </w:tr>
      <w:tr w:rsidR="000A3D78" w:rsidRPr="007029D1" w14:paraId="410A7894"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9CEC0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17E61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3E67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0C32E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387108FB"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08E8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Канада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86C7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5FD8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B037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0.411</w:t>
            </w:r>
          </w:p>
        </w:tc>
      </w:tr>
      <w:tr w:rsidR="000A3D78" w:rsidRPr="007029D1" w14:paraId="2E2BEF1F"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25EB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8BB5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8EF0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6685E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45B518B4"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149E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Япония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E2F3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61F3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8000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0.5511</w:t>
            </w:r>
          </w:p>
        </w:tc>
      </w:tr>
      <w:tr w:rsidR="000A3D78" w:rsidRPr="007029D1" w14:paraId="240ACBB4"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81924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55BF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354EE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17ED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3154F2FD"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57F9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Турция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BF34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1ED6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E2C4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0.3308</w:t>
            </w:r>
          </w:p>
        </w:tc>
      </w:tr>
      <w:tr w:rsidR="000A3D78" w:rsidRPr="007029D1" w14:paraId="5FBA681A"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AA44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E40B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59A6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126C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122DE4B6"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8A15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Дания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3202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69C2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0EE9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0.4878</w:t>
            </w:r>
          </w:p>
        </w:tc>
      </w:tr>
      <w:tr w:rsidR="000A3D78" w:rsidRPr="007029D1" w14:paraId="79B8B0C3"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BC30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5C42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1DEA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6D2F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2520179F"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62111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Мальдивы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5862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7685E"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BC9F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0.2897</w:t>
            </w:r>
          </w:p>
        </w:tc>
      </w:tr>
      <w:tr w:rsidR="000A3D78" w:rsidRPr="007029D1" w14:paraId="7250F7ED"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36F12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CE161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2880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98A72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2CC64746"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435D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D30F0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3DAFB"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24907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0.5022</w:t>
            </w:r>
          </w:p>
        </w:tc>
      </w:tr>
      <w:tr w:rsidR="000A3D78" w:rsidRPr="007029D1" w14:paraId="331E20F4"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91B7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8EC08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BD16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D53A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61D3313C"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305D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Южная Корея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3AA6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BF13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21B6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0.3252</w:t>
            </w:r>
          </w:p>
        </w:tc>
      </w:tr>
      <w:tr w:rsidR="000A3D78" w:rsidRPr="007029D1" w14:paraId="6DCA3F05"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4C8AC"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374A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01D5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F25C4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12577521"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08427"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Швейцария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3A7DD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AB1B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0C021"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0.4511</w:t>
            </w:r>
          </w:p>
        </w:tc>
      </w:tr>
      <w:tr w:rsidR="000A3D78" w:rsidRPr="007029D1" w14:paraId="5026E79E"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51CE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1857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9A94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30D9F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16A5F1D2"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0812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Тунис</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7661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4981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DB570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0.4575</w:t>
            </w:r>
          </w:p>
        </w:tc>
      </w:tr>
      <w:tr w:rsidR="000A3D78" w:rsidRPr="007029D1" w14:paraId="000B5DE3"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AD60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2F64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200E1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9569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60BF2F5D"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D731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Малайзия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4A726"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D3EF5"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53B4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0.5836</w:t>
            </w:r>
          </w:p>
        </w:tc>
      </w:tr>
      <w:tr w:rsidR="000A3D78" w:rsidRPr="007029D1" w14:paraId="77E4D14F"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8DB3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E1A42"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20A94"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C96E0"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r w:rsidR="000A3D78" w:rsidRPr="007029D1" w14:paraId="3DCD31F9"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EBDE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Аргентина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85103"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8B0DD"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5E0C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w:t>
            </w:r>
          </w:p>
        </w:tc>
      </w:tr>
      <w:tr w:rsidR="000A3D78" w:rsidRPr="007029D1" w14:paraId="5BF2041A" w14:textId="77777777" w:rsidTr="00904BDB">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2E4B8"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0D105A"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93EA9"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25BDDF" w14:textId="77777777" w:rsidR="000A3D78" w:rsidRPr="007029D1" w:rsidRDefault="000A3D78" w:rsidP="00904BDB">
            <w:pPr>
              <w:spacing w:after="0" w:line="240" w:lineRule="auto"/>
              <w:rPr>
                <w:rFonts w:ascii="Times New Roman" w:eastAsia="Times New Roman" w:hAnsi="Times New Roman" w:cs="Times New Roman"/>
                <w:sz w:val="24"/>
                <w:szCs w:val="24"/>
                <w:lang w:eastAsia="ru-RU"/>
              </w:rPr>
            </w:pPr>
          </w:p>
        </w:tc>
      </w:tr>
    </w:tbl>
    <w:p w14:paraId="6E944F74" w14:textId="77777777" w:rsidR="000A3D78" w:rsidRDefault="000A3D78" w:rsidP="000A3D78"/>
    <w:p w14:paraId="4AB91891" w14:textId="77777777" w:rsidR="000A3D78" w:rsidRDefault="000A3D78" w:rsidP="000A3D78">
      <w:pPr>
        <w:spacing w:after="160" w:line="259" w:lineRule="auto"/>
      </w:pPr>
      <w:r>
        <w:br w:type="page"/>
      </w:r>
    </w:p>
    <w:p w14:paraId="39F03D3B"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26" w:name="_Toc59209461"/>
      <w:bookmarkStart w:id="227" w:name="_Toc59550706"/>
      <w:r>
        <w:rPr>
          <w:rFonts w:ascii="Times New Roman" w:eastAsiaTheme="minorEastAsia" w:hAnsi="Times New Roman" w:cs="Times New Roman"/>
          <w:color w:val="000000" w:themeColor="text1"/>
        </w:rPr>
        <w:lastRenderedPageBreak/>
        <w:t>Приложение Ж.</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экспорта</w:t>
      </w:r>
      <w:bookmarkEnd w:id="226"/>
      <w:bookmarkEnd w:id="227"/>
    </w:p>
    <w:p w14:paraId="5069D002" w14:textId="77777777" w:rsidR="000A3D78" w:rsidRPr="00587156"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w:t>
      </w:r>
      <w:r>
        <w:rPr>
          <w:rFonts w:ascii="Times New Roman" w:eastAsia="Times New Roman" w:hAnsi="Times New Roman" w:cs="Times New Roman"/>
          <w:color w:val="000000"/>
          <w:sz w:val="28"/>
          <w:szCs w:val="28"/>
          <w:lang w:eastAsia="ru-RU"/>
        </w:rPr>
        <w:t>изменения метрик качества (</w:t>
      </w:r>
      <w:r>
        <w:rPr>
          <w:rFonts w:ascii="Times New Roman" w:eastAsia="Times New Roman" w:hAnsi="Times New Roman" w:cs="Times New Roman"/>
          <w:color w:val="000000"/>
          <w:sz w:val="28"/>
          <w:szCs w:val="28"/>
          <w:lang w:val="en-US" w:eastAsia="ru-RU"/>
        </w:rPr>
        <w:t>loss</w:t>
      </w:r>
      <w:r w:rsidRPr="0058715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val="en-US" w:eastAsia="ru-RU"/>
        </w:rPr>
        <w:t>MAE</w:t>
      </w:r>
      <w:r w:rsidRPr="0058715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 процессе обучения модели на данных экспорта.</w:t>
      </w:r>
    </w:p>
    <w:p w14:paraId="065DB2D3" w14:textId="2D6BEDF3" w:rsidR="000A3D78" w:rsidRDefault="000A3D78" w:rsidP="000A3D7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BE7C7CC" wp14:editId="56704DF7">
            <wp:extent cx="5943600" cy="2966720"/>
            <wp:effectExtent l="0" t="0" r="0" b="5080"/>
            <wp:docPr id="53" name="Рисунок 53" descr="ModelQual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Qual_Argentin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3A1F0D0" w14:textId="2B0AF00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w:t>
      </w:r>
      <w:r>
        <w:rPr>
          <w:rFonts w:ascii="Times New Roman" w:eastAsia="Times New Roman" w:hAnsi="Times New Roman" w:cs="Times New Roman"/>
          <w:color w:val="000000"/>
          <w:sz w:val="24"/>
          <w:szCs w:val="28"/>
          <w:lang w:eastAsia="ru-RU"/>
        </w:rPr>
        <w:t>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Аргентины</w:t>
      </w:r>
    </w:p>
    <w:p w14:paraId="06A04331"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D3E6A4B" w14:textId="06048ADF" w:rsidR="000A3D78" w:rsidRDefault="000A3D78" w:rsidP="000A3D78">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5E8A065" wp14:editId="4D4FB5F6">
            <wp:extent cx="5943600" cy="2966720"/>
            <wp:effectExtent l="0" t="0" r="0" b="5080"/>
            <wp:docPr id="52" name="Рисунок 52" descr="ModelQual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Qual_Canad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E80A1A0" w14:textId="68ABDD7A" w:rsidR="000A3D78" w:rsidRPr="008B5794"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Канады</w:t>
      </w:r>
    </w:p>
    <w:p w14:paraId="57C563EB" w14:textId="6F45D5B6"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585E20E0" wp14:editId="1DA8C978">
            <wp:extent cx="5943600" cy="2966720"/>
            <wp:effectExtent l="0" t="0" r="0" b="5080"/>
            <wp:docPr id="51" name="Рисунок 51" descr="ModelQual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Qual_China, Hong Kong SA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A9724AF" w14:textId="0C5089F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Китая, Гонконга</w:t>
      </w:r>
    </w:p>
    <w:p w14:paraId="2367202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6490BB9" w14:textId="7F66AE1E"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2E201794" wp14:editId="70C98E58">
            <wp:extent cx="5943600" cy="2966720"/>
            <wp:effectExtent l="0" t="0" r="0" b="5080"/>
            <wp:docPr id="49" name="Рисунок 49" descr="ModelQual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Qual_Denmar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7B53A1B4" w14:textId="55F3EFBB"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52</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Дании</w:t>
      </w:r>
    </w:p>
    <w:p w14:paraId="526F6D00" w14:textId="4041D335"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0355951" wp14:editId="6347457E">
            <wp:extent cx="5943600" cy="2966720"/>
            <wp:effectExtent l="0" t="0" r="0" b="5080"/>
            <wp:docPr id="47" name="Рисунок 47" descr="ModelQual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Qual_German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7B58786" w14:textId="7319596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53</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w:t>
      </w:r>
      <w:r>
        <w:rPr>
          <w:rFonts w:ascii="Times New Roman" w:eastAsia="Times New Roman" w:hAnsi="Times New Roman" w:cs="Times New Roman"/>
          <w:color w:val="000000"/>
          <w:sz w:val="24"/>
          <w:szCs w:val="28"/>
          <w:lang w:eastAsia="ru-RU"/>
        </w:rPr>
        <w:t>данных экспорта для Германии</w:t>
      </w:r>
    </w:p>
    <w:p w14:paraId="2A1CD01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E679C82" w14:textId="1502BCA6"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39B03604" wp14:editId="35C300CE">
            <wp:extent cx="5943600" cy="2966720"/>
            <wp:effectExtent l="0" t="0" r="0" b="5080"/>
            <wp:docPr id="46" name="Рисунок 46" descr="ModelQual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lQual_Jap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7EBE9C3" w14:textId="22C13E9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4</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Японии</w:t>
      </w:r>
    </w:p>
    <w:p w14:paraId="1073C312" w14:textId="31542CE9"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38151D22" wp14:editId="151DBFCF">
            <wp:extent cx="5943600" cy="2966720"/>
            <wp:effectExtent l="0" t="0" r="0" b="5080"/>
            <wp:docPr id="45" name="Рисунок 45" descr="ModelQual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Qual_Korea, Republic o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40F4C3A" w14:textId="6B2EC8D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Южной Кореи</w:t>
      </w:r>
    </w:p>
    <w:p w14:paraId="19EC19E0"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1A960D2" w14:textId="0270DA5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D0B677D" wp14:editId="43D1FD9E">
            <wp:extent cx="5943600" cy="2966720"/>
            <wp:effectExtent l="0" t="0" r="0" b="5080"/>
            <wp:docPr id="44" name="Рисунок 44" descr="ModelQual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Qual_Malays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6</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Малайзии</w:t>
      </w:r>
    </w:p>
    <w:p w14:paraId="29F425D7" w14:textId="7545804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98DDA7C" wp14:editId="09A7611E">
            <wp:extent cx="5943600" cy="2966720"/>
            <wp:effectExtent l="0" t="0" r="0" b="5080"/>
            <wp:docPr id="43" name="Рисунок 43" descr="ModelQual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Qual_Maldiv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65C82DF" w14:textId="47BD117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Мальдив</w:t>
      </w:r>
    </w:p>
    <w:p w14:paraId="76156FB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F6B9CFE" w14:textId="454839F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203AA1A" wp14:editId="5C019F46">
            <wp:extent cx="5943600" cy="2966720"/>
            <wp:effectExtent l="0" t="0" r="0" b="5080"/>
            <wp:docPr id="42" name="Рисунок 42" descr="ModelQual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elQual_Swede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E728A20" w14:textId="01A8B62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58</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Швеции</w:t>
      </w:r>
    </w:p>
    <w:p w14:paraId="1B29BCE7" w14:textId="7CBB9DC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1A1863B" wp14:editId="67A9EB7A">
            <wp:extent cx="5943600" cy="2966720"/>
            <wp:effectExtent l="0" t="0" r="0" b="5080"/>
            <wp:docPr id="41" name="Рисунок 41" descr="ModelQual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Qual_Russian Federat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B40A424" w14:textId="75007B10"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59</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Российской Федерации</w:t>
      </w:r>
    </w:p>
    <w:p w14:paraId="69E5B1B9"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BDFEC56" w14:textId="2BF2258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CA756A8" wp14:editId="7A3059CE">
            <wp:extent cx="5943600" cy="2966720"/>
            <wp:effectExtent l="0" t="0" r="0" b="5080"/>
            <wp:docPr id="40" name="Рисунок 40" descr="ModelQual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elQual_Switzerlan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87A68D2" w14:textId="3397A79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Рисунок</w:t>
      </w:r>
      <w:r w:rsidR="004610CB">
        <w:rPr>
          <w:rFonts w:ascii="Times New Roman" w:eastAsia="Times New Roman" w:hAnsi="Times New Roman" w:cs="Times New Roman"/>
          <w:color w:val="000000"/>
          <w:sz w:val="24"/>
          <w:szCs w:val="28"/>
          <w:lang w:eastAsia="ru-RU"/>
        </w:rPr>
        <w:t xml:space="preserve"> 60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Швейцарии</w:t>
      </w:r>
    </w:p>
    <w:p w14:paraId="1B14285E" w14:textId="3F716D6F"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AB440F9" wp14:editId="3EF45BC5">
            <wp:extent cx="5943600" cy="2966720"/>
            <wp:effectExtent l="0" t="0" r="0" b="5080"/>
            <wp:docPr id="39" name="Рисунок 39" descr="ModelQual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Qual_Tunis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F5D5D16" w14:textId="746EC39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Туниса</w:t>
      </w:r>
    </w:p>
    <w:p w14:paraId="6BC90502"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9D20CD9" w14:textId="7D285EC8"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702D7768" wp14:editId="62449C2D">
            <wp:extent cx="5943600" cy="2966720"/>
            <wp:effectExtent l="0" t="0" r="0" b="5080"/>
            <wp:docPr id="38" name="Рисунок 38" descr="ModelQual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delQual_Turke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A43A2B2" w14:textId="5E2DC8E9"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62</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Турции</w:t>
      </w:r>
    </w:p>
    <w:p w14:paraId="7FC55389" w14:textId="6901EDFB"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B4AC0CD" wp14:editId="5A96DF50">
            <wp:extent cx="5943600" cy="2966720"/>
            <wp:effectExtent l="0" t="0" r="0" b="5080"/>
            <wp:docPr id="37" name="Рисунок 37" descr="ModelQual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elQual_United Kingd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022BCE8" w14:textId="0ADDAF32"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63</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Великобритании</w:t>
      </w:r>
    </w:p>
    <w:p w14:paraId="5FB60026"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643092E9" w14:textId="04BBCA6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DD3413B" wp14:editId="2BD77BF9">
            <wp:extent cx="5943600" cy="2966720"/>
            <wp:effectExtent l="0" t="0" r="0" b="5080"/>
            <wp:docPr id="36" name="Рисунок 36" descr="ModelQual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elQual_United Stat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3680DE12" w14:textId="32AC88A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64</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США</w:t>
      </w:r>
    </w:p>
    <w:p w14:paraId="08D421D3" w14:textId="77777777" w:rsidR="000A3D78" w:rsidRDefault="000A3D78" w:rsidP="000A3D78">
      <w:pPr>
        <w:spacing w:after="160" w:line="259"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D22417E"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28" w:name="_Toc59209462"/>
      <w:bookmarkStart w:id="229" w:name="_Toc59550707"/>
      <w:r>
        <w:rPr>
          <w:rFonts w:ascii="Times New Roman" w:eastAsiaTheme="minorEastAsia" w:hAnsi="Times New Roman" w:cs="Times New Roman"/>
          <w:color w:val="000000" w:themeColor="text1"/>
        </w:rPr>
        <w:lastRenderedPageBreak/>
        <w:t>Приложение З.</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28"/>
      <w:bookmarkEnd w:id="229"/>
    </w:p>
    <w:p w14:paraId="36374E33" w14:textId="77777777" w:rsidR="000A3D78" w:rsidRPr="00587156"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w:t>
      </w:r>
      <w:r>
        <w:rPr>
          <w:rFonts w:ascii="Times New Roman" w:eastAsia="Times New Roman" w:hAnsi="Times New Roman" w:cs="Times New Roman"/>
          <w:color w:val="000000"/>
          <w:sz w:val="28"/>
          <w:szCs w:val="28"/>
          <w:lang w:eastAsia="ru-RU"/>
        </w:rPr>
        <w:t>изменения метрик качества (</w:t>
      </w:r>
      <w:r>
        <w:rPr>
          <w:rFonts w:ascii="Times New Roman" w:eastAsia="Times New Roman" w:hAnsi="Times New Roman" w:cs="Times New Roman"/>
          <w:color w:val="000000"/>
          <w:sz w:val="28"/>
          <w:szCs w:val="28"/>
          <w:lang w:val="en-US" w:eastAsia="ru-RU"/>
        </w:rPr>
        <w:t>loss</w:t>
      </w:r>
      <w:r w:rsidRPr="0058715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val="en-US" w:eastAsia="ru-RU"/>
        </w:rPr>
        <w:t>MAE</w:t>
      </w:r>
      <w:r w:rsidRPr="0058715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 процессе обучения модели на данных импорта.</w:t>
      </w:r>
    </w:p>
    <w:p w14:paraId="02BFC2B0" w14:textId="1439B92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C7A3638" wp14:editId="4EB516D5">
            <wp:extent cx="5943600" cy="2966720"/>
            <wp:effectExtent l="0" t="0" r="0" b="5080"/>
            <wp:docPr id="35" name="Рисунок 35" descr="ModelQual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Qual_Argentin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19C8A58" w14:textId="2674CA8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w:t>
      </w:r>
      <w:r w:rsidR="004610CB">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Аргентины</w:t>
      </w:r>
    </w:p>
    <w:p w14:paraId="3D74127C"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28F5F897" w14:textId="17D8E519"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77EEE9E" wp14:editId="5511683E">
            <wp:extent cx="5943600" cy="2966720"/>
            <wp:effectExtent l="0" t="0" r="0" b="5080"/>
            <wp:docPr id="34" name="Рисунок 34" descr="ModelQual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elQual_Can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7F4E6EA7" w14:textId="1993A72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66</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Канады</w:t>
      </w:r>
    </w:p>
    <w:p w14:paraId="7EF7E68A" w14:textId="6DEA7FA0"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B94E8EF" wp14:editId="3517D245">
            <wp:extent cx="5943600" cy="2966720"/>
            <wp:effectExtent l="0" t="0" r="0" b="5080"/>
            <wp:docPr id="33" name="Рисунок 33" descr="ModelQual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elQual_China, Hong Kong SA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07542F4D" w14:textId="0019CBE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Китая, Гонконга</w:t>
      </w:r>
    </w:p>
    <w:p w14:paraId="43A7577E"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05D4514C" w14:textId="0F40FC46"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0AB8E1E2" wp14:editId="49E5C846">
            <wp:extent cx="5943600" cy="2966720"/>
            <wp:effectExtent l="0" t="0" r="0" b="5080"/>
            <wp:docPr id="32" name="Рисунок 32" descr="ModelQual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delQual_Denmar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3D3F7FE4" w14:textId="2F6D591B"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68</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Дании</w:t>
      </w:r>
    </w:p>
    <w:p w14:paraId="481A18E8" w14:textId="0451B6FA"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1BE5265" wp14:editId="305692FD">
            <wp:extent cx="5943600" cy="2966720"/>
            <wp:effectExtent l="0" t="0" r="0" b="5080"/>
            <wp:docPr id="31" name="Рисунок 31" descr="ModelQual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Qual_German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C3A5646" w14:textId="4F8952FA"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Германии</w:t>
      </w:r>
    </w:p>
    <w:p w14:paraId="550C74AD"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59E4E1FE" w14:textId="56C8A95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2D6BEED8" wp14:editId="3A1F1DD8">
            <wp:extent cx="5943600" cy="2966720"/>
            <wp:effectExtent l="0" t="0" r="0" b="5080"/>
            <wp:docPr id="30" name="Рисунок 30" descr="ModelQual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Qual_Jap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3CBEC29D" w14:textId="793DB95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Японии</w:t>
      </w:r>
    </w:p>
    <w:p w14:paraId="7D3CC5BE" w14:textId="0986798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0B69B94" wp14:editId="0DFBA21A">
            <wp:extent cx="5943600" cy="2966720"/>
            <wp:effectExtent l="0" t="0" r="0" b="5080"/>
            <wp:docPr id="29" name="Рисунок 29" descr="ModelQual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elQual_Korea, Republic of"/>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F7AF985" w14:textId="7A21D79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Южной Кореи</w:t>
      </w:r>
    </w:p>
    <w:p w14:paraId="4BC32195"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7EC28CC" w14:textId="253A45F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87B3EB5" wp14:editId="4490D775">
            <wp:extent cx="5943600" cy="2966720"/>
            <wp:effectExtent l="0" t="0" r="0" b="5080"/>
            <wp:docPr id="28" name="Рисунок 28" descr="ModelQual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Qual_Malays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4610CB">
        <w:rPr>
          <w:rFonts w:ascii="Times New Roman" w:eastAsia="Times New Roman" w:hAnsi="Times New Roman" w:cs="Times New Roman"/>
          <w:color w:val="000000"/>
          <w:sz w:val="24"/>
          <w:szCs w:val="28"/>
          <w:lang w:eastAsia="ru-RU"/>
        </w:rPr>
        <w:t>72</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Малайзии</w:t>
      </w:r>
    </w:p>
    <w:p w14:paraId="59E5E184" w14:textId="54ABF8F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B21533C" wp14:editId="38314189">
            <wp:extent cx="5943600" cy="2966720"/>
            <wp:effectExtent l="0" t="0" r="0" b="5080"/>
            <wp:docPr id="27" name="Рисунок 27" descr="ModelQual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Qual_Maldiv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30962C3" w14:textId="39476B9B"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73</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Мальдив</w:t>
      </w:r>
    </w:p>
    <w:p w14:paraId="7A1EBC8F"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0834C578" w14:textId="47D9E76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8830873" wp14:editId="16BF66DD">
            <wp:extent cx="5943600" cy="2966720"/>
            <wp:effectExtent l="0" t="0" r="0" b="5080"/>
            <wp:docPr id="26" name="Рисунок 26" descr="ModelQual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lQual_Swede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B884876" w14:textId="57DC25A2"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74</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Швеции</w:t>
      </w:r>
    </w:p>
    <w:p w14:paraId="6650B5B9" w14:textId="3842525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35E813F2" wp14:editId="7EF280C0">
            <wp:extent cx="5943600" cy="2966720"/>
            <wp:effectExtent l="0" t="0" r="0" b="5080"/>
            <wp:docPr id="25" name="Рисунок 25" descr="ModelQual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lQual_Russian Federati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15878E9" w14:textId="1BB2E0C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75</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Российской Федерации</w:t>
      </w:r>
    </w:p>
    <w:p w14:paraId="7A23626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A82E881" w14:textId="25F9472F"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3520189" wp14:editId="40BCCC60">
            <wp:extent cx="5943600" cy="2966720"/>
            <wp:effectExtent l="0" t="0" r="0" b="5080"/>
            <wp:docPr id="24" name="Рисунок 24" descr="ModelQual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Qual_Switzerlan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B1E63AC" w14:textId="266914D5"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76</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Швейцарии</w:t>
      </w:r>
    </w:p>
    <w:p w14:paraId="67E289E9" w14:textId="2531F9D8"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C119759" wp14:editId="63253368">
            <wp:extent cx="5943600" cy="2966720"/>
            <wp:effectExtent l="0" t="0" r="0" b="5080"/>
            <wp:docPr id="23" name="Рисунок 23" descr="ModelQual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elQual_Tunis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78D193F8" w14:textId="4773FFA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Туниса</w:t>
      </w:r>
    </w:p>
    <w:p w14:paraId="1B26999E"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32DFF414" w14:textId="67EB85CC"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9E7FC1C" wp14:editId="0DB15A8D">
            <wp:extent cx="5943600" cy="2966720"/>
            <wp:effectExtent l="0" t="0" r="0" b="5080"/>
            <wp:docPr id="22" name="Рисунок 22" descr="ModelQual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elQual_Turke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4A36726" w14:textId="3162E26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78</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Турции</w:t>
      </w:r>
    </w:p>
    <w:p w14:paraId="1BB90C60" w14:textId="2EF18C78"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3BFA2A8" wp14:editId="26553C28">
            <wp:extent cx="5943600" cy="2966720"/>
            <wp:effectExtent l="0" t="0" r="0" b="5080"/>
            <wp:docPr id="18" name="Рисунок 18" descr="ModelQual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elQual_United Kingdo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51C841C" w14:textId="00D53538"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Великобритании</w:t>
      </w:r>
    </w:p>
    <w:p w14:paraId="5204F9B7"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23ECCFA1" w14:textId="636A9A2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9CFAA65" wp14:editId="5C0914AA">
            <wp:extent cx="5943600" cy="2966720"/>
            <wp:effectExtent l="0" t="0" r="0" b="5080"/>
            <wp:docPr id="15" name="Рисунок 15" descr="ModelQual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Qual_United St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EE6076A" w14:textId="3039E5C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80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США</w:t>
      </w:r>
    </w:p>
    <w:p w14:paraId="69B742A0" w14:textId="77777777" w:rsidR="000A3D78" w:rsidRDefault="000A3D78" w:rsidP="000A3D78">
      <w:pPr>
        <w:rPr>
          <w:rFonts w:ascii="Times New Roman" w:eastAsia="Times New Roman" w:hAnsi="Times New Roman" w:cs="Times New Roman"/>
          <w:color w:val="000000"/>
          <w:sz w:val="28"/>
          <w:szCs w:val="28"/>
          <w:lang w:eastAsia="ru-RU"/>
        </w:rPr>
      </w:pPr>
    </w:p>
    <w:p w14:paraId="3683DB27" w14:textId="77777777" w:rsidR="000A3D78" w:rsidRDefault="000A3D78" w:rsidP="000A3D78">
      <w:pPr>
        <w:rPr>
          <w:rFonts w:ascii="Times New Roman" w:eastAsia="Times New Roman" w:hAnsi="Times New Roman" w:cs="Times New Roman"/>
          <w:color w:val="000000"/>
          <w:sz w:val="28"/>
          <w:szCs w:val="28"/>
          <w:lang w:eastAsia="ru-RU"/>
        </w:rPr>
      </w:pPr>
    </w:p>
    <w:p w14:paraId="7B7B37A3" w14:textId="77777777" w:rsidR="000A3D78" w:rsidRDefault="000A3D78" w:rsidP="000A3D78"/>
    <w:p w14:paraId="3449925C" w14:textId="77777777" w:rsidR="00F7189D" w:rsidRPr="0078721A" w:rsidRDefault="00F7189D" w:rsidP="00F7189D">
      <w:pPr>
        <w:rPr>
          <w:rFonts w:ascii="Times New Roman" w:eastAsiaTheme="minorEastAsia" w:hAnsi="Times New Roman" w:cs="Times New Roman"/>
          <w:b/>
          <w:bCs/>
          <w:color w:val="000000" w:themeColor="text1"/>
          <w:sz w:val="28"/>
          <w:szCs w:val="28"/>
        </w:rPr>
      </w:pPr>
    </w:p>
    <w:sectPr w:rsidR="00F7189D" w:rsidRPr="0078721A">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Иван Слеповичев" w:date="2020-12-15T17:41:00Z" w:initials="ИИС">
    <w:p w14:paraId="75AC1B09" w14:textId="192FD5D1" w:rsidR="00087FAB" w:rsidRDefault="00087FAB">
      <w:pPr>
        <w:pStyle w:val="af1"/>
      </w:pPr>
      <w:r>
        <w:rPr>
          <w:rStyle w:val="af0"/>
        </w:rPr>
        <w:annotationRef/>
      </w:r>
      <w:r>
        <w:t>на рисунке 1 – «статистические», выше в тексте и во введении – «статические». поправьте на «статистические» везде по тексту</w:t>
      </w:r>
    </w:p>
  </w:comment>
  <w:comment w:id="25" w:author="Иван Слеповичев" w:date="2020-12-15T17:41:00Z" w:initials="ИИС">
    <w:p w14:paraId="7C16FB91" w14:textId="22AEC6B7" w:rsidR="00087FAB" w:rsidRDefault="00087FAB">
      <w:pPr>
        <w:pStyle w:val="af1"/>
      </w:pPr>
      <w:r>
        <w:rPr>
          <w:rStyle w:val="af0"/>
        </w:rPr>
        <w:annotationRef/>
      </w:r>
      <w:r>
        <w:t>здесь и далее полужирным, а в формуле – нет</w:t>
      </w:r>
    </w:p>
  </w:comment>
  <w:comment w:id="59" w:author="Иван Слеповичев" w:date="2020-12-15T17:41:00Z" w:initials="ИИС">
    <w:p w14:paraId="1DEBBB03" w14:textId="0D15D58B" w:rsidR="00087FAB" w:rsidRDefault="00087FAB">
      <w:pPr>
        <w:pStyle w:val="af1"/>
      </w:pPr>
      <w:r>
        <w:rPr>
          <w:rStyle w:val="af0"/>
        </w:rPr>
        <w:annotationRef/>
      </w:r>
      <w:r>
        <w:t>Неровно</w:t>
      </w:r>
    </w:p>
  </w:comment>
  <w:comment w:id="62" w:author="Иван Слеповичев" w:date="2020-12-15T17:41:00Z" w:initials="ИИС">
    <w:p w14:paraId="19ADEBF9" w14:textId="3CABF3C8" w:rsidR="00087FAB" w:rsidRDefault="00087FAB">
      <w:pPr>
        <w:pStyle w:val="af1"/>
      </w:pPr>
      <w:r>
        <w:rPr>
          <w:rStyle w:val="af0"/>
        </w:rPr>
        <w:annotationRef/>
      </w:r>
      <w:r>
        <w:t>Непонятно что написано – пропущено слово?</w:t>
      </w:r>
    </w:p>
  </w:comment>
  <w:comment w:id="64" w:author="Иван Слеповичев" w:date="2020-12-15T17:41:00Z" w:initials="ИИС">
    <w:p w14:paraId="5FC84075" w14:textId="1D46254C" w:rsidR="00087FAB" w:rsidRDefault="00087FAB">
      <w:pPr>
        <w:pStyle w:val="af1"/>
      </w:pPr>
      <w:r>
        <w:rPr>
          <w:rStyle w:val="af0"/>
        </w:rPr>
        <w:annotationRef/>
      </w:r>
      <w:r>
        <w:t>Не понятно, откуда там бесконечность, если речь о сумме прошлых значений ряда</w:t>
      </w:r>
    </w:p>
  </w:comment>
  <w:comment w:id="81" w:author="Иван Слеповичев" w:date="2020-12-15T17:41:00Z" w:initials="ИИС">
    <w:p w14:paraId="15838EBC" w14:textId="128B3C20" w:rsidR="00087FAB" w:rsidRPr="006B6A9C" w:rsidRDefault="00087FAB">
      <w:pPr>
        <w:pStyle w:val="af1"/>
      </w:pPr>
      <w:r>
        <w:rPr>
          <w:rStyle w:val="af0"/>
        </w:rPr>
        <w:annotationRef/>
      </w:r>
      <w:r>
        <w:t xml:space="preserve">Что означает буквы </w:t>
      </w:r>
      <w:r>
        <w:rPr>
          <w:lang w:val="en-US"/>
        </w:rPr>
        <w:t>G</w:t>
      </w:r>
      <w:r w:rsidRPr="006B6A9C">
        <w:t xml:space="preserve">, </w:t>
      </w:r>
      <w:r>
        <w:rPr>
          <w:lang w:val="en-US"/>
        </w:rPr>
        <w:t>C</w:t>
      </w:r>
      <w:r w:rsidRPr="006B6A9C">
        <w:t xml:space="preserve">, </w:t>
      </w:r>
      <w:r>
        <w:rPr>
          <w:lang w:val="en-US"/>
        </w:rPr>
        <w:t>H</w:t>
      </w:r>
      <w:r w:rsidRPr="006B6A9C">
        <w:t xml:space="preserve"> </w:t>
      </w:r>
      <w:r>
        <w:t>в аббревиатуре?</w:t>
      </w:r>
    </w:p>
  </w:comment>
  <w:comment w:id="87" w:author="Иван Слеповичев" w:date="2020-12-15T17:41:00Z" w:initials="ИИС">
    <w:p w14:paraId="028E5479" w14:textId="16F2B659" w:rsidR="00087FAB" w:rsidRDefault="00087FAB">
      <w:pPr>
        <w:pStyle w:val="af1"/>
      </w:pPr>
      <w:r>
        <w:rPr>
          <w:rStyle w:val="af0"/>
        </w:rPr>
        <w:annotationRef/>
      </w:r>
      <w:r>
        <w:t>Расшифровку аббревиатуры</w:t>
      </w:r>
    </w:p>
  </w:comment>
  <w:comment w:id="120" w:author="Иван Слеповичев" w:date="2020-12-15T17:41:00Z" w:initials="ИИС">
    <w:p w14:paraId="6CD4FEB4" w14:textId="73F2FE41" w:rsidR="00087FAB" w:rsidRDefault="00087FAB">
      <w:pPr>
        <w:pStyle w:val="af1"/>
      </w:pPr>
      <w:r>
        <w:rPr>
          <w:rStyle w:val="af0"/>
        </w:rPr>
        <w:annotationRef/>
      </w:r>
      <w:r>
        <w:t>Нужно определение термина – «функциональные элементы»</w:t>
      </w:r>
    </w:p>
  </w:comment>
  <w:comment w:id="125" w:author="Иван Слеповичев" w:date="2020-12-15T17:41:00Z" w:initials="ИИС">
    <w:p w14:paraId="1ED6F376" w14:textId="2CFDE517" w:rsidR="00087FAB" w:rsidRDefault="00087FAB">
      <w:pPr>
        <w:pStyle w:val="af1"/>
      </w:pPr>
      <w:r>
        <w:rPr>
          <w:rStyle w:val="af0"/>
        </w:rPr>
        <w:annotationRef/>
      </w:r>
      <w:r>
        <w:t>Рисунок вышел за поля, потому что вставлен с отступом</w:t>
      </w:r>
    </w:p>
  </w:comment>
  <w:comment w:id="132" w:author="Иван Слеповичев" w:date="2020-12-15T17:41:00Z" w:initials="ИИС">
    <w:p w14:paraId="35E1B1B8" w14:textId="7557C4E6" w:rsidR="00087FAB" w:rsidRDefault="00087FAB">
      <w:pPr>
        <w:pStyle w:val="af1"/>
      </w:pPr>
      <w:r>
        <w:rPr>
          <w:rStyle w:val="af0"/>
        </w:rPr>
        <w:annotationRef/>
      </w:r>
      <w:r>
        <w:t>расшифровка</w:t>
      </w:r>
    </w:p>
  </w:comment>
  <w:comment w:id="137" w:author="Иван Слеповичев" w:date="2020-12-15T17:41:00Z" w:initials="ИИС">
    <w:p w14:paraId="4329A636" w14:textId="47E88C66" w:rsidR="00087FAB" w:rsidRPr="00A1624F" w:rsidRDefault="00087FAB">
      <w:pPr>
        <w:pStyle w:val="af1"/>
      </w:pPr>
      <w:r>
        <w:rPr>
          <w:rStyle w:val="af0"/>
        </w:rPr>
        <w:annotationRef/>
      </w:r>
      <w:r>
        <w:t xml:space="preserve">Можно упомянуть библиотеки </w:t>
      </w:r>
      <w:r>
        <w:rPr>
          <w:lang w:val="en-US"/>
        </w:rPr>
        <w:t>CatBoost</w:t>
      </w:r>
      <w:r w:rsidRPr="00A1624F">
        <w:t xml:space="preserve">, </w:t>
      </w:r>
      <w:r>
        <w:rPr>
          <w:lang w:val="en-US"/>
        </w:rPr>
        <w:t>XGBoost</w:t>
      </w:r>
    </w:p>
  </w:comment>
  <w:comment w:id="146" w:author="Иван Слеповичев" w:date="2020-12-15T17:41:00Z" w:initials="ИИС">
    <w:p w14:paraId="764B5F45" w14:textId="50E359C7" w:rsidR="00087FAB" w:rsidRDefault="00087FAB">
      <w:pPr>
        <w:pStyle w:val="af1"/>
      </w:pPr>
      <w:r>
        <w:rPr>
          <w:rStyle w:val="af0"/>
        </w:rPr>
        <w:annotationRef/>
      </w:r>
      <w:r>
        <w:t>Это её основное назначение</w:t>
      </w:r>
    </w:p>
  </w:comment>
  <w:comment w:id="157" w:author="Иван Слеповичев" w:date="2020-12-15T17:41:00Z" w:initials="ИИС">
    <w:p w14:paraId="1ABF7544" w14:textId="41107C47" w:rsidR="00087FAB" w:rsidRPr="00F22346" w:rsidRDefault="00087FAB">
      <w:pPr>
        <w:pStyle w:val="af1"/>
      </w:pPr>
      <w:r>
        <w:rPr>
          <w:rStyle w:val="af0"/>
        </w:rPr>
        <w:annotationRef/>
      </w:r>
      <w:r>
        <w:t>Раз Вы начали писать о развертывании модулей – продолжите: Установка Анаконда, установка библиотек, создание структуры папок (данные, модели, программы, результаты</w:t>
      </w:r>
      <w:r w:rsidRPr="00F22346">
        <w:t>)</w:t>
      </w:r>
      <w:r>
        <w:t xml:space="preserve"> и т.п.</w:t>
      </w:r>
    </w:p>
  </w:comment>
  <w:comment w:id="159" w:author="Иван Слеповичев" w:date="2020-12-15T17:41:00Z" w:initials="ИИС">
    <w:p w14:paraId="532E6BBA" w14:textId="77777777" w:rsidR="00087FAB" w:rsidRPr="00A1624F" w:rsidRDefault="00087FAB" w:rsidP="00150169">
      <w:pPr>
        <w:pStyle w:val="af1"/>
      </w:pPr>
      <w:r>
        <w:rPr>
          <w:rStyle w:val="af0"/>
        </w:rPr>
        <w:annotationRef/>
      </w:r>
      <w:r>
        <w:t>официальное название, а не идентификатор пакета</w:t>
      </w:r>
    </w:p>
  </w:comment>
  <w:comment w:id="165" w:author="Иван Слеповичев" w:date="2020-12-15T17:41:00Z" w:initials="ИИС">
    <w:p w14:paraId="5C823774" w14:textId="41A53763" w:rsidR="00087FAB" w:rsidRDefault="00087FAB">
      <w:pPr>
        <w:pStyle w:val="af1"/>
      </w:pPr>
      <w:r>
        <w:rPr>
          <w:rStyle w:val="af0"/>
        </w:rPr>
        <w:annotationRef/>
      </w:r>
      <w:r>
        <w:t>Это лучше перенести в раздел архитектуры модели</w:t>
      </w:r>
    </w:p>
  </w:comment>
  <w:comment w:id="169" w:author="Иван Слеповичев" w:date="2020-12-15T17:41:00Z" w:initials="ИИС">
    <w:p w14:paraId="2B612196" w14:textId="77777777" w:rsidR="00087FAB" w:rsidRDefault="00087FAB" w:rsidP="00DB41F5">
      <w:pPr>
        <w:pStyle w:val="af1"/>
      </w:pPr>
      <w:r>
        <w:rPr>
          <w:rStyle w:val="af0"/>
        </w:rPr>
        <w:annotationRef/>
      </w:r>
      <w:r>
        <w:t>Это перенести вверх в раздел структуры программы</w:t>
      </w:r>
    </w:p>
  </w:comment>
  <w:comment w:id="178" w:author="Иван Слеповичев" w:date="2020-12-15T17:41:00Z" w:initials="ИИС">
    <w:p w14:paraId="7E4FEC0D" w14:textId="6E6DBFF5" w:rsidR="00087FAB" w:rsidRPr="00EC3282" w:rsidRDefault="00087FAB">
      <w:pPr>
        <w:pStyle w:val="af1"/>
      </w:pPr>
      <w:r>
        <w:rPr>
          <w:rStyle w:val="af0"/>
        </w:rPr>
        <w:annotationRef/>
      </w:r>
      <w:r>
        <w:t>уместна такая структура заголовков: 3.2. Структура данных, 3.3 Описание модели, 3.4. Обучение модели, 3.5. Результаты вычислений</w:t>
      </w:r>
      <w:r w:rsidRPr="00EC3282">
        <w:t xml:space="preserve"> </w:t>
      </w:r>
    </w:p>
  </w:comment>
  <w:comment w:id="182" w:author="Иван Слеповичев" w:date="2020-12-15T17:41:00Z" w:initials="ИИС">
    <w:p w14:paraId="32AD591C" w14:textId="243DFD1C" w:rsidR="00087FAB" w:rsidRDefault="00087FAB">
      <w:pPr>
        <w:pStyle w:val="af1"/>
      </w:pPr>
      <w:r>
        <w:rPr>
          <w:rStyle w:val="af0"/>
        </w:rPr>
        <w:annotationRef/>
      </w:r>
      <w:r>
        <w:t>Описание модели</w:t>
      </w:r>
    </w:p>
  </w:comment>
  <w:comment w:id="184" w:author="Иван Слеповичев" w:date="2020-12-15T17:41:00Z" w:initials="ИИС">
    <w:p w14:paraId="6FE4463A" w14:textId="11C644F3" w:rsidR="00087FAB" w:rsidRPr="00B62505" w:rsidRDefault="00087FAB">
      <w:pPr>
        <w:pStyle w:val="af1"/>
      </w:pPr>
      <w:r>
        <w:rPr>
          <w:rStyle w:val="af0"/>
        </w:rPr>
        <w:annotationRef/>
      </w:r>
      <w:r>
        <w:rPr>
          <w:lang w:val="en-US"/>
        </w:rPr>
        <w:t>lstm</w:t>
      </w:r>
      <w:r w:rsidRPr="00B62505">
        <w:t>_11_</w:t>
      </w:r>
      <w:r>
        <w:rPr>
          <w:lang w:val="en-US"/>
        </w:rPr>
        <w:t>input</w:t>
      </w:r>
      <w:r w:rsidRPr="00B62505">
        <w:t xml:space="preserve">, </w:t>
      </w:r>
      <w:r>
        <w:rPr>
          <w:lang w:val="en-US"/>
        </w:rPr>
        <w:t>sltm</w:t>
      </w:r>
      <w:r w:rsidRPr="00B62505">
        <w:t xml:space="preserve">_11, </w:t>
      </w:r>
      <w:r>
        <w:rPr>
          <w:lang w:val="en-US"/>
        </w:rPr>
        <w:t>droput</w:t>
      </w:r>
      <w:r w:rsidRPr="00B62505">
        <w:t xml:space="preserve">_11 </w:t>
      </w:r>
      <w:r>
        <w:t>и</w:t>
      </w:r>
      <w:r w:rsidRPr="00B62505">
        <w:t xml:space="preserve"> </w:t>
      </w:r>
      <w:r>
        <w:t>т</w:t>
      </w:r>
      <w:r w:rsidRPr="00B62505">
        <w:t>.</w:t>
      </w:r>
      <w:r>
        <w:t>п</w:t>
      </w:r>
      <w:r w:rsidRPr="00B62505">
        <w:t xml:space="preserve">. </w:t>
      </w:r>
      <w:r>
        <w:t xml:space="preserve">не очень красивые имена. Можете назвать слои самостоятельно параметром </w:t>
      </w:r>
      <w:r w:rsidRPr="00B62505">
        <w:t>“</w:t>
      </w:r>
      <w:r>
        <w:rPr>
          <w:lang w:val="en-US"/>
        </w:rPr>
        <w:t>name</w:t>
      </w:r>
      <w:r w:rsidRPr="00B62505">
        <w:t>”</w:t>
      </w:r>
    </w:p>
  </w:comment>
  <w:comment w:id="187" w:author="Иван Слеповичев" w:date="2020-12-15T17:41:00Z" w:initials="ИИС">
    <w:p w14:paraId="3A6075C9" w14:textId="77777777" w:rsidR="00087FAB" w:rsidRDefault="00087FAB" w:rsidP="00DB41F5">
      <w:pPr>
        <w:pStyle w:val="af1"/>
      </w:pPr>
      <w:r>
        <w:rPr>
          <w:rStyle w:val="af0"/>
        </w:rPr>
        <w:annotationRef/>
      </w:r>
      <w:r>
        <w:t>Это лучше перенести в раздел архитектуры модели</w:t>
      </w:r>
    </w:p>
  </w:comment>
  <w:comment w:id="200" w:author="Иван Слеповичев" w:date="2020-12-15T17:41:00Z" w:initials="ИИС">
    <w:p w14:paraId="17C9D937" w14:textId="2932D107" w:rsidR="00087FAB" w:rsidRDefault="00087FAB">
      <w:pPr>
        <w:pStyle w:val="af1"/>
      </w:pPr>
      <w:r>
        <w:rPr>
          <w:rStyle w:val="af0"/>
        </w:rPr>
        <w:annotationRef/>
      </w:r>
      <w:r>
        <w:t>Обучение модели</w:t>
      </w:r>
    </w:p>
  </w:comment>
  <w:comment w:id="202" w:author="Иван Слеповичев" w:date="2020-12-15T17:41:00Z" w:initials="ИИС">
    <w:p w14:paraId="036A006F" w14:textId="416BD6F8" w:rsidR="00087FAB" w:rsidRDefault="00087FAB">
      <w:pPr>
        <w:pStyle w:val="af1"/>
      </w:pPr>
      <w:r>
        <w:rPr>
          <w:rStyle w:val="af0"/>
        </w:rPr>
        <w:annotationRef/>
      </w:r>
      <w:r>
        <w:t>Результаты вычислений</w:t>
      </w:r>
    </w:p>
  </w:comment>
  <w:comment w:id="206" w:author="Иван Слеповичев" w:date="2020-12-15T17:41:00Z" w:initials="ИИС">
    <w:p w14:paraId="343EDCF4" w14:textId="6402B970" w:rsidR="00087FAB" w:rsidRDefault="00087FAB">
      <w:pPr>
        <w:pStyle w:val="af1"/>
      </w:pPr>
      <w:r>
        <w:rPr>
          <w:rStyle w:val="af0"/>
        </w:rPr>
        <w:annotationRef/>
      </w:r>
      <w:r>
        <w:t>Это перенести вверх в раздел структуры программы</w:t>
      </w:r>
    </w:p>
  </w:comment>
  <w:comment w:id="225" w:author="Иван Слеповичев" w:date="2020-12-15T17:41:00Z" w:initials="ИИС">
    <w:p w14:paraId="0569119E" w14:textId="77777777" w:rsidR="000A3D78" w:rsidRPr="00786992" w:rsidRDefault="000A3D78" w:rsidP="000A3D78">
      <w:pPr>
        <w:pStyle w:val="af1"/>
      </w:pPr>
      <w:r>
        <w:rPr>
          <w:rStyle w:val="af0"/>
        </w:rPr>
        <w:annotationRef/>
      </w:r>
      <w:r>
        <w:t>Таблица непонятная –</w:t>
      </w:r>
      <w:r w:rsidRPr="0024157C">
        <w:t xml:space="preserve"> </w:t>
      </w:r>
      <w:r>
        <w:t xml:space="preserve">в колонке </w:t>
      </w:r>
      <w:r>
        <w:rPr>
          <w:lang w:val="en-US"/>
        </w:rPr>
        <w:t>Country</w:t>
      </w:r>
      <w:r>
        <w:t xml:space="preserve"> и метрика и название страны, название не русское. Китай и Гонконг перечислением – китайцы обидятся. Также непонятно зачем тут </w:t>
      </w:r>
      <w:r>
        <w:rPr>
          <w:lang w:val="en-US"/>
        </w:rPr>
        <w:t>Binary</w:t>
      </w:r>
      <w:r w:rsidRPr="00786992">
        <w:t xml:space="preserve"> </w:t>
      </w:r>
      <w:r>
        <w:rPr>
          <w:lang w:val="en-US"/>
        </w:rPr>
        <w:t>accuracy</w:t>
      </w:r>
      <w:r w:rsidRPr="00786992">
        <w:t xml:space="preserve"> </w:t>
      </w:r>
      <w:r>
        <w:t>–</w:t>
      </w:r>
      <w:r w:rsidRPr="00786992">
        <w:t xml:space="preserve"> </w:t>
      </w:r>
      <w:r>
        <w:t>она обычно для классификации используется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C1B09" w15:done="0"/>
  <w15:commentEx w15:paraId="7C16FB91" w15:done="0"/>
  <w15:commentEx w15:paraId="1DEBBB03" w15:done="0"/>
  <w15:commentEx w15:paraId="19ADEBF9" w15:done="0"/>
  <w15:commentEx w15:paraId="5FC84075" w15:done="0"/>
  <w15:commentEx w15:paraId="15838EBC" w15:done="0"/>
  <w15:commentEx w15:paraId="028E5479" w15:done="0"/>
  <w15:commentEx w15:paraId="6CD4FEB4" w15:done="0"/>
  <w15:commentEx w15:paraId="1ED6F376" w15:done="0"/>
  <w15:commentEx w15:paraId="35E1B1B8" w15:done="0"/>
  <w15:commentEx w15:paraId="4329A636" w15:done="0"/>
  <w15:commentEx w15:paraId="764B5F45" w15:done="0"/>
  <w15:commentEx w15:paraId="1ABF7544" w15:done="0"/>
  <w15:commentEx w15:paraId="532E6BBA" w15:done="0"/>
  <w15:commentEx w15:paraId="5C823774" w15:done="0"/>
  <w15:commentEx w15:paraId="2B612196" w15:done="0"/>
  <w15:commentEx w15:paraId="7E4FEC0D" w15:done="0"/>
  <w15:commentEx w15:paraId="32AD591C" w15:done="0"/>
  <w15:commentEx w15:paraId="6FE4463A" w15:done="0"/>
  <w15:commentEx w15:paraId="3A6075C9" w15:done="0"/>
  <w15:commentEx w15:paraId="17C9D937" w15:done="0"/>
  <w15:commentEx w15:paraId="036A006F" w15:done="0"/>
  <w15:commentEx w15:paraId="343EDCF4" w15:done="0"/>
  <w15:commentEx w15:paraId="0569119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D82E0B6A"/>
    <w:lvl w:ilvl="0" w:tplc="1ED671D2">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2046C4"/>
    <w:multiLevelType w:val="hybridMultilevel"/>
    <w:tmpl w:val="39560F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E5E5F42"/>
    <w:multiLevelType w:val="hybridMultilevel"/>
    <w:tmpl w:val="A0C2DADA"/>
    <w:lvl w:ilvl="0" w:tplc="C9F8D9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B577B6"/>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0">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3">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48613F4"/>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81725E"/>
    <w:multiLevelType w:val="hybridMultilevel"/>
    <w:tmpl w:val="23061FD0"/>
    <w:lvl w:ilvl="0" w:tplc="49F6D4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7"/>
  </w:num>
  <w:num w:numId="3">
    <w:abstractNumId w:val="16"/>
  </w:num>
  <w:num w:numId="4">
    <w:abstractNumId w:val="19"/>
  </w:num>
  <w:num w:numId="5">
    <w:abstractNumId w:val="21"/>
  </w:num>
  <w:num w:numId="6">
    <w:abstractNumId w:val="13"/>
  </w:num>
  <w:num w:numId="7">
    <w:abstractNumId w:val="14"/>
  </w:num>
  <w:num w:numId="8">
    <w:abstractNumId w:val="11"/>
  </w:num>
  <w:num w:numId="9">
    <w:abstractNumId w:val="10"/>
  </w:num>
  <w:num w:numId="10">
    <w:abstractNumId w:val="3"/>
  </w:num>
  <w:num w:numId="11">
    <w:abstractNumId w:val="5"/>
  </w:num>
  <w:num w:numId="12">
    <w:abstractNumId w:val="12"/>
  </w:num>
  <w:num w:numId="13">
    <w:abstractNumId w:val="9"/>
  </w:num>
  <w:num w:numId="14">
    <w:abstractNumId w:val="18"/>
  </w:num>
  <w:num w:numId="15">
    <w:abstractNumId w:val="23"/>
  </w:num>
  <w:num w:numId="16">
    <w:abstractNumId w:val="4"/>
  </w:num>
  <w:num w:numId="17">
    <w:abstractNumId w:val="0"/>
  </w:num>
  <w:num w:numId="18">
    <w:abstractNumId w:val="15"/>
  </w:num>
  <w:num w:numId="19">
    <w:abstractNumId w:val="6"/>
  </w:num>
  <w:num w:numId="20">
    <w:abstractNumId w:val="1"/>
  </w:num>
  <w:num w:numId="21">
    <w:abstractNumId w:val="20"/>
  </w:num>
  <w:num w:numId="22">
    <w:abstractNumId w:val="22"/>
  </w:num>
  <w:num w:numId="23">
    <w:abstractNumId w:val="2"/>
  </w:num>
  <w:num w:numId="24">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Учетная запись Майкрософт">
    <w15:presenceInfo w15:providerId="Windows Live" w15:userId="2d9596aadc4c7b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revisionView w:markup="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89D"/>
    <w:rsid w:val="0001180A"/>
    <w:rsid w:val="00062540"/>
    <w:rsid w:val="00077CF8"/>
    <w:rsid w:val="00087FAB"/>
    <w:rsid w:val="000A3D78"/>
    <w:rsid w:val="000D5DA0"/>
    <w:rsid w:val="000D72F2"/>
    <w:rsid w:val="000F172B"/>
    <w:rsid w:val="000F299A"/>
    <w:rsid w:val="00117648"/>
    <w:rsid w:val="00150169"/>
    <w:rsid w:val="0017583F"/>
    <w:rsid w:val="00203AEE"/>
    <w:rsid w:val="0020644A"/>
    <w:rsid w:val="0024157C"/>
    <w:rsid w:val="00273F8E"/>
    <w:rsid w:val="00276BF9"/>
    <w:rsid w:val="0028569C"/>
    <w:rsid w:val="002B0A21"/>
    <w:rsid w:val="002D67AD"/>
    <w:rsid w:val="002E69B2"/>
    <w:rsid w:val="002F4B08"/>
    <w:rsid w:val="0031006B"/>
    <w:rsid w:val="00355ECA"/>
    <w:rsid w:val="00372171"/>
    <w:rsid w:val="003C2FC6"/>
    <w:rsid w:val="003F0311"/>
    <w:rsid w:val="003F0C29"/>
    <w:rsid w:val="004372DD"/>
    <w:rsid w:val="004610CB"/>
    <w:rsid w:val="004F5FC6"/>
    <w:rsid w:val="00522717"/>
    <w:rsid w:val="00541B28"/>
    <w:rsid w:val="00575355"/>
    <w:rsid w:val="005C5EDA"/>
    <w:rsid w:val="0060287F"/>
    <w:rsid w:val="006107FB"/>
    <w:rsid w:val="00613067"/>
    <w:rsid w:val="006346C6"/>
    <w:rsid w:val="00674E68"/>
    <w:rsid w:val="006B395D"/>
    <w:rsid w:val="006B6A9C"/>
    <w:rsid w:val="006C2509"/>
    <w:rsid w:val="006D5425"/>
    <w:rsid w:val="0075375E"/>
    <w:rsid w:val="00786992"/>
    <w:rsid w:val="0078721A"/>
    <w:rsid w:val="007875B2"/>
    <w:rsid w:val="007A72D0"/>
    <w:rsid w:val="007B1F59"/>
    <w:rsid w:val="0086153E"/>
    <w:rsid w:val="00864B64"/>
    <w:rsid w:val="008C33E9"/>
    <w:rsid w:val="008D57A4"/>
    <w:rsid w:val="008F5C77"/>
    <w:rsid w:val="00907651"/>
    <w:rsid w:val="00914E7B"/>
    <w:rsid w:val="00914F68"/>
    <w:rsid w:val="00A1379F"/>
    <w:rsid w:val="00A1624F"/>
    <w:rsid w:val="00A56D30"/>
    <w:rsid w:val="00A85686"/>
    <w:rsid w:val="00A8630F"/>
    <w:rsid w:val="00B62505"/>
    <w:rsid w:val="00BD5B04"/>
    <w:rsid w:val="00BE0F0B"/>
    <w:rsid w:val="00C167B1"/>
    <w:rsid w:val="00C329AD"/>
    <w:rsid w:val="00CD3563"/>
    <w:rsid w:val="00D62DBC"/>
    <w:rsid w:val="00D763CE"/>
    <w:rsid w:val="00D9361B"/>
    <w:rsid w:val="00DB41F5"/>
    <w:rsid w:val="00E20E61"/>
    <w:rsid w:val="00E72DC9"/>
    <w:rsid w:val="00E827EB"/>
    <w:rsid w:val="00E86CF9"/>
    <w:rsid w:val="00EA0565"/>
    <w:rsid w:val="00EB0383"/>
    <w:rsid w:val="00EC3282"/>
    <w:rsid w:val="00F14C49"/>
    <w:rsid w:val="00F22346"/>
    <w:rsid w:val="00F43C31"/>
    <w:rsid w:val="00F7189D"/>
    <w:rsid w:val="00F75219"/>
    <w:rsid w:val="00F84434"/>
    <w:rsid w:val="00FA3E75"/>
    <w:rsid w:val="00FB01C1"/>
    <w:rsid w:val="00FC2996"/>
    <w:rsid w:val="00FE26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10D7F"/>
  <w15:docId w15:val="{DA3CF70F-8DA6-48A8-B435-9B10E3034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89D"/>
    <w:pPr>
      <w:spacing w:after="200" w:line="276" w:lineRule="auto"/>
    </w:pPr>
  </w:style>
  <w:style w:type="paragraph" w:styleId="1">
    <w:name w:val="heading 1"/>
    <w:basedOn w:val="a"/>
    <w:next w:val="a"/>
    <w:link w:val="10"/>
    <w:uiPriority w:val="9"/>
    <w:qFormat/>
    <w:rsid w:val="00F7189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F7189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F7189D"/>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7189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189D"/>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F7189D"/>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7189D"/>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F7189D"/>
    <w:rPr>
      <w:rFonts w:asciiTheme="majorHAnsi" w:eastAsiaTheme="majorEastAsia" w:hAnsiTheme="majorHAnsi" w:cstheme="majorBidi"/>
      <w:b/>
      <w:bCs/>
      <w:i/>
      <w:iCs/>
      <w:color w:val="5B9BD5" w:themeColor="accent1"/>
    </w:rPr>
  </w:style>
  <w:style w:type="character" w:styleId="a3">
    <w:name w:val="Placeholder Text"/>
    <w:basedOn w:val="a0"/>
    <w:uiPriority w:val="99"/>
    <w:semiHidden/>
    <w:rsid w:val="00F7189D"/>
    <w:rPr>
      <w:color w:val="808080"/>
    </w:rPr>
  </w:style>
  <w:style w:type="paragraph" w:styleId="a4">
    <w:name w:val="Balloon Text"/>
    <w:basedOn w:val="a"/>
    <w:link w:val="a5"/>
    <w:uiPriority w:val="99"/>
    <w:semiHidden/>
    <w:unhideWhenUsed/>
    <w:rsid w:val="00F7189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7189D"/>
    <w:rPr>
      <w:rFonts w:ascii="Tahoma" w:hAnsi="Tahoma" w:cs="Tahoma"/>
      <w:sz w:val="16"/>
      <w:szCs w:val="16"/>
    </w:rPr>
  </w:style>
  <w:style w:type="character" w:styleId="a6">
    <w:name w:val="Hyperlink"/>
    <w:basedOn w:val="a0"/>
    <w:uiPriority w:val="99"/>
    <w:unhideWhenUsed/>
    <w:rsid w:val="00F7189D"/>
    <w:rPr>
      <w:color w:val="0000FF"/>
      <w:u w:val="single"/>
    </w:rPr>
  </w:style>
  <w:style w:type="paragraph" w:styleId="a7">
    <w:name w:val="Normal (Web)"/>
    <w:basedOn w:val="a"/>
    <w:uiPriority w:val="99"/>
    <w:unhideWhenUsed/>
    <w:rsid w:val="00F71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F7189D"/>
  </w:style>
  <w:style w:type="paragraph" w:styleId="a8">
    <w:name w:val="No Spacing"/>
    <w:uiPriority w:val="1"/>
    <w:qFormat/>
    <w:rsid w:val="00F7189D"/>
    <w:pPr>
      <w:spacing w:after="0" w:line="240" w:lineRule="auto"/>
    </w:pPr>
  </w:style>
  <w:style w:type="character" w:styleId="HTML">
    <w:name w:val="HTML Code"/>
    <w:basedOn w:val="a0"/>
    <w:uiPriority w:val="99"/>
    <w:semiHidden/>
    <w:unhideWhenUsed/>
    <w:rsid w:val="00F7189D"/>
    <w:rPr>
      <w:rFonts w:ascii="Courier New" w:eastAsia="Times New Roman" w:hAnsi="Courier New" w:cs="Courier New"/>
      <w:sz w:val="20"/>
      <w:szCs w:val="20"/>
    </w:rPr>
  </w:style>
  <w:style w:type="character" w:customStyle="1" w:styleId="mwe-math-mathml-inline">
    <w:name w:val="mwe-math-mathml-inline"/>
    <w:basedOn w:val="a0"/>
    <w:rsid w:val="00F7189D"/>
  </w:style>
  <w:style w:type="paragraph" w:styleId="a9">
    <w:name w:val="List Paragraph"/>
    <w:basedOn w:val="a"/>
    <w:uiPriority w:val="34"/>
    <w:qFormat/>
    <w:rsid w:val="00F7189D"/>
    <w:pPr>
      <w:ind w:left="720"/>
      <w:contextualSpacing/>
    </w:pPr>
  </w:style>
  <w:style w:type="character" w:styleId="aa">
    <w:name w:val="Emphasis"/>
    <w:basedOn w:val="a0"/>
    <w:uiPriority w:val="20"/>
    <w:qFormat/>
    <w:rsid w:val="00F7189D"/>
    <w:rPr>
      <w:i/>
      <w:iCs/>
    </w:rPr>
  </w:style>
  <w:style w:type="character" w:styleId="ab">
    <w:name w:val="Strong"/>
    <w:basedOn w:val="a0"/>
    <w:uiPriority w:val="22"/>
    <w:qFormat/>
    <w:rsid w:val="00F7189D"/>
    <w:rPr>
      <w:b/>
      <w:bCs/>
    </w:rPr>
  </w:style>
  <w:style w:type="character" w:customStyle="1" w:styleId="pl-s">
    <w:name w:val="pl-s"/>
    <w:basedOn w:val="a0"/>
    <w:rsid w:val="00F7189D"/>
  </w:style>
  <w:style w:type="character" w:customStyle="1" w:styleId="pl-cce">
    <w:name w:val="pl-cce"/>
    <w:basedOn w:val="a0"/>
    <w:rsid w:val="00F7189D"/>
  </w:style>
  <w:style w:type="character" w:customStyle="1" w:styleId="pl-pds">
    <w:name w:val="pl-pds"/>
    <w:basedOn w:val="a0"/>
    <w:rsid w:val="00F7189D"/>
  </w:style>
  <w:style w:type="paragraph" w:styleId="ac">
    <w:name w:val="TOC Heading"/>
    <w:basedOn w:val="1"/>
    <w:next w:val="a"/>
    <w:uiPriority w:val="39"/>
    <w:unhideWhenUsed/>
    <w:qFormat/>
    <w:rsid w:val="00F7189D"/>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F7189D"/>
    <w:pPr>
      <w:spacing w:after="100"/>
    </w:pPr>
  </w:style>
  <w:style w:type="paragraph" w:styleId="31">
    <w:name w:val="toc 3"/>
    <w:basedOn w:val="a"/>
    <w:next w:val="a"/>
    <w:autoRedefine/>
    <w:uiPriority w:val="39"/>
    <w:unhideWhenUsed/>
    <w:rsid w:val="00F7189D"/>
    <w:pPr>
      <w:spacing w:after="100"/>
      <w:ind w:left="440"/>
    </w:pPr>
  </w:style>
  <w:style w:type="paragraph" w:styleId="ad">
    <w:name w:val="Body Text"/>
    <w:basedOn w:val="a"/>
    <w:link w:val="ae"/>
    <w:rsid w:val="00F7189D"/>
    <w:pPr>
      <w:spacing w:after="140"/>
    </w:pPr>
    <w:rPr>
      <w:rFonts w:ascii="Liberation Serif" w:eastAsia="NSimSun" w:hAnsi="Liberation Serif" w:cs="Arial"/>
      <w:kern w:val="2"/>
      <w:sz w:val="24"/>
      <w:szCs w:val="24"/>
      <w:lang w:eastAsia="zh-CN" w:bidi="hi-IN"/>
    </w:rPr>
  </w:style>
  <w:style w:type="character" w:customStyle="1" w:styleId="ae">
    <w:name w:val="Основной текст Знак"/>
    <w:basedOn w:val="a0"/>
    <w:link w:val="ad"/>
    <w:rsid w:val="00F7189D"/>
    <w:rPr>
      <w:rFonts w:ascii="Liberation Serif" w:eastAsia="NSimSun" w:hAnsi="Liberation Serif" w:cs="Arial"/>
      <w:kern w:val="2"/>
      <w:sz w:val="24"/>
      <w:szCs w:val="24"/>
      <w:lang w:eastAsia="zh-CN" w:bidi="hi-IN"/>
    </w:rPr>
  </w:style>
  <w:style w:type="character" w:customStyle="1" w:styleId="apple-tab-span">
    <w:name w:val="apple-tab-span"/>
    <w:basedOn w:val="a0"/>
    <w:rsid w:val="00F7189D"/>
  </w:style>
  <w:style w:type="character" w:styleId="af">
    <w:name w:val="Subtle Emphasis"/>
    <w:basedOn w:val="a0"/>
    <w:uiPriority w:val="19"/>
    <w:qFormat/>
    <w:rsid w:val="00F7189D"/>
    <w:rPr>
      <w:i/>
      <w:iCs/>
      <w:color w:val="404040" w:themeColor="text1" w:themeTint="BF"/>
    </w:rPr>
  </w:style>
  <w:style w:type="character" w:styleId="af0">
    <w:name w:val="annotation reference"/>
    <w:basedOn w:val="a0"/>
    <w:uiPriority w:val="99"/>
    <w:semiHidden/>
    <w:unhideWhenUsed/>
    <w:rsid w:val="00F7189D"/>
    <w:rPr>
      <w:sz w:val="16"/>
      <w:szCs w:val="16"/>
    </w:rPr>
  </w:style>
  <w:style w:type="paragraph" w:styleId="af1">
    <w:name w:val="annotation text"/>
    <w:basedOn w:val="a"/>
    <w:link w:val="af2"/>
    <w:uiPriority w:val="99"/>
    <w:semiHidden/>
    <w:unhideWhenUsed/>
    <w:rsid w:val="00F7189D"/>
    <w:pPr>
      <w:spacing w:line="240" w:lineRule="auto"/>
    </w:pPr>
    <w:rPr>
      <w:sz w:val="20"/>
      <w:szCs w:val="20"/>
    </w:rPr>
  </w:style>
  <w:style w:type="character" w:customStyle="1" w:styleId="af2">
    <w:name w:val="Текст примечания Знак"/>
    <w:basedOn w:val="a0"/>
    <w:link w:val="af1"/>
    <w:uiPriority w:val="99"/>
    <w:semiHidden/>
    <w:rsid w:val="00F7189D"/>
    <w:rPr>
      <w:sz w:val="20"/>
      <w:szCs w:val="20"/>
    </w:rPr>
  </w:style>
  <w:style w:type="paragraph" w:styleId="af3">
    <w:name w:val="annotation subject"/>
    <w:basedOn w:val="af1"/>
    <w:next w:val="af1"/>
    <w:link w:val="af4"/>
    <w:uiPriority w:val="99"/>
    <w:semiHidden/>
    <w:unhideWhenUsed/>
    <w:rsid w:val="00F7189D"/>
    <w:rPr>
      <w:b/>
      <w:bCs/>
    </w:rPr>
  </w:style>
  <w:style w:type="character" w:customStyle="1" w:styleId="af4">
    <w:name w:val="Тема примечания Знак"/>
    <w:basedOn w:val="af2"/>
    <w:link w:val="af3"/>
    <w:uiPriority w:val="99"/>
    <w:semiHidden/>
    <w:rsid w:val="00F7189D"/>
    <w:rPr>
      <w:b/>
      <w:bCs/>
      <w:sz w:val="20"/>
      <w:szCs w:val="20"/>
    </w:rPr>
  </w:style>
  <w:style w:type="paragraph" w:styleId="af5">
    <w:name w:val="Revision"/>
    <w:hidden/>
    <w:uiPriority w:val="99"/>
    <w:semiHidden/>
    <w:rsid w:val="00F7189D"/>
    <w:pPr>
      <w:spacing w:after="0" w:line="240" w:lineRule="auto"/>
    </w:pPr>
  </w:style>
  <w:style w:type="paragraph" w:styleId="HTML0">
    <w:name w:val="HTML Preformatted"/>
    <w:basedOn w:val="a"/>
    <w:link w:val="HTML1"/>
    <w:uiPriority w:val="99"/>
    <w:unhideWhenUsed/>
    <w:rsid w:val="00F7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7189D"/>
    <w:rPr>
      <w:rFonts w:ascii="Courier New" w:eastAsia="Times New Roman" w:hAnsi="Courier New" w:cs="Courier New"/>
      <w:sz w:val="20"/>
      <w:szCs w:val="20"/>
      <w:lang w:eastAsia="ru-RU"/>
    </w:rPr>
  </w:style>
  <w:style w:type="character" w:customStyle="1" w:styleId="c1">
    <w:name w:val="c1"/>
    <w:basedOn w:val="a0"/>
    <w:rsid w:val="000A3D78"/>
  </w:style>
  <w:style w:type="character" w:customStyle="1" w:styleId="kn">
    <w:name w:val="kn"/>
    <w:basedOn w:val="a0"/>
    <w:rsid w:val="000A3D78"/>
  </w:style>
  <w:style w:type="character" w:customStyle="1" w:styleId="nn">
    <w:name w:val="nn"/>
    <w:basedOn w:val="a0"/>
    <w:rsid w:val="000A3D78"/>
  </w:style>
  <w:style w:type="character" w:customStyle="1" w:styleId="n">
    <w:name w:val="n"/>
    <w:basedOn w:val="a0"/>
    <w:rsid w:val="000A3D78"/>
  </w:style>
  <w:style w:type="character" w:customStyle="1" w:styleId="o">
    <w:name w:val="o"/>
    <w:basedOn w:val="a0"/>
    <w:rsid w:val="000A3D78"/>
  </w:style>
  <w:style w:type="character" w:customStyle="1" w:styleId="p">
    <w:name w:val="p"/>
    <w:basedOn w:val="a0"/>
    <w:rsid w:val="000A3D78"/>
  </w:style>
  <w:style w:type="character" w:customStyle="1" w:styleId="s2">
    <w:name w:val="s2"/>
    <w:basedOn w:val="a0"/>
    <w:rsid w:val="000A3D78"/>
  </w:style>
  <w:style w:type="character" w:customStyle="1" w:styleId="k">
    <w:name w:val="k"/>
    <w:basedOn w:val="a0"/>
    <w:rsid w:val="000A3D78"/>
  </w:style>
  <w:style w:type="character" w:customStyle="1" w:styleId="s1">
    <w:name w:val="s1"/>
    <w:basedOn w:val="a0"/>
    <w:rsid w:val="000A3D78"/>
  </w:style>
  <w:style w:type="character" w:customStyle="1" w:styleId="nf">
    <w:name w:val="nf"/>
    <w:basedOn w:val="a0"/>
    <w:rsid w:val="000A3D78"/>
  </w:style>
  <w:style w:type="character" w:customStyle="1" w:styleId="mi">
    <w:name w:val="mi"/>
    <w:basedOn w:val="a0"/>
    <w:rsid w:val="000A3D78"/>
  </w:style>
  <w:style w:type="character" w:customStyle="1" w:styleId="kc">
    <w:name w:val="kc"/>
    <w:basedOn w:val="a0"/>
    <w:rsid w:val="000A3D78"/>
  </w:style>
  <w:style w:type="character" w:customStyle="1" w:styleId="sd">
    <w:name w:val="sd"/>
    <w:basedOn w:val="a0"/>
    <w:rsid w:val="000A3D78"/>
  </w:style>
  <w:style w:type="character" w:customStyle="1" w:styleId="nb">
    <w:name w:val="nb"/>
    <w:basedOn w:val="a0"/>
    <w:rsid w:val="000A3D78"/>
  </w:style>
  <w:style w:type="character" w:customStyle="1" w:styleId="ow">
    <w:name w:val="ow"/>
    <w:basedOn w:val="a0"/>
    <w:rsid w:val="000A3D78"/>
  </w:style>
  <w:style w:type="character" w:customStyle="1" w:styleId="si">
    <w:name w:val="si"/>
    <w:basedOn w:val="a0"/>
    <w:rsid w:val="000A3D78"/>
  </w:style>
  <w:style w:type="character" w:customStyle="1" w:styleId="mf">
    <w:name w:val="mf"/>
    <w:basedOn w:val="a0"/>
    <w:rsid w:val="000A3D78"/>
  </w:style>
  <w:style w:type="character" w:customStyle="1" w:styleId="se">
    <w:name w:val="se"/>
    <w:basedOn w:val="a0"/>
    <w:rsid w:val="000A3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35988">
      <w:bodyDiv w:val="1"/>
      <w:marLeft w:val="0"/>
      <w:marRight w:val="0"/>
      <w:marTop w:val="0"/>
      <w:marBottom w:val="0"/>
      <w:divBdr>
        <w:top w:val="none" w:sz="0" w:space="0" w:color="auto"/>
        <w:left w:val="none" w:sz="0" w:space="0" w:color="auto"/>
        <w:bottom w:val="none" w:sz="0" w:space="0" w:color="auto"/>
        <w:right w:val="none" w:sz="0" w:space="0" w:color="auto"/>
      </w:divBdr>
    </w:div>
    <w:div w:id="1124956652">
      <w:bodyDiv w:val="1"/>
      <w:marLeft w:val="0"/>
      <w:marRight w:val="0"/>
      <w:marTop w:val="0"/>
      <w:marBottom w:val="0"/>
      <w:divBdr>
        <w:top w:val="none" w:sz="0" w:space="0" w:color="auto"/>
        <w:left w:val="none" w:sz="0" w:space="0" w:color="auto"/>
        <w:bottom w:val="none" w:sz="0" w:space="0" w:color="auto"/>
        <w:right w:val="none" w:sz="0" w:space="0" w:color="auto"/>
      </w:divBdr>
    </w:div>
    <w:div w:id="199094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atastart.ru/blog/read/4-priema-python-numpy-kotorye-dolzhen-znat-kazhdyy-novichok"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ru.wikipedia.org/wiki/%D0%A1%D1%82%D0%B0%D1%86%D0%B8%D0%BE%D0%BD%D0%B0%D1%80%D0%BD%D0%BE%D1%81%D1%82%D1%8C"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machinelearning.ru/wiki/index.php?title=%D0%9C%D0%BE%D0%B4%D0%B5%D0%BB%D1%8C_%D0%A5%D0%BE%D0%BB%D1%8C%D1%82%D0%B0"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microsoft.com/office/2011/relationships/commentsExtended" Target="commentsExtended.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russiancouncil.ru/library/stat/"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5EA4858E-564A-460C-BBE5-966C5D428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18363</Words>
  <Characters>104671</Characters>
  <Application>Microsoft Office Word</Application>
  <DocSecurity>0</DocSecurity>
  <Lines>872</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16</cp:revision>
  <dcterms:created xsi:type="dcterms:W3CDTF">2020-12-01T20:22:00Z</dcterms:created>
  <dcterms:modified xsi:type="dcterms:W3CDTF">2020-12-22T13:32:00Z</dcterms:modified>
</cp:coreProperties>
</file>