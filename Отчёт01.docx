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14:paraId="57F1772D" w14:textId="77777777" w:rsidR="00B57EA8" w:rsidRPr="00ED07F9" w:rsidRDefault="00B57EA8" w:rsidP="00B57EA8">
          <w:pPr>
            <w:pStyle w:val="ab"/>
            <w:spacing w:before="0" w:after="120"/>
            <w:jc w:val="center"/>
            <w:rPr>
              <w:rFonts w:ascii="Times New Roman" w:hAnsi="Times New Roman" w:cs="Times New Roman"/>
              <w:b/>
              <w:color w:val="000000" w:themeColor="text1"/>
              <w:sz w:val="28"/>
            </w:rPr>
          </w:pPr>
          <w:r w:rsidRPr="00ED07F9">
            <w:rPr>
              <w:rFonts w:ascii="Times New Roman" w:hAnsi="Times New Roman" w:cs="Times New Roman"/>
              <w:b/>
              <w:color w:val="000000" w:themeColor="text1"/>
              <w:sz w:val="28"/>
            </w:rPr>
            <w:t>СОДЕРЖАНИЕ</w:t>
          </w:r>
        </w:p>
        <w:p w14:paraId="6575DF19" w14:textId="77777777" w:rsidR="00113298" w:rsidRPr="00113298" w:rsidRDefault="00B57EA8" w:rsidP="00113298">
          <w:pPr>
            <w:pStyle w:val="11"/>
            <w:tabs>
              <w:tab w:val="right" w:leader="dot" w:pos="9345"/>
            </w:tabs>
            <w:spacing w:line="360" w:lineRule="auto"/>
            <w:rPr>
              <w:rFonts w:eastAsiaTheme="minorEastAsia"/>
              <w:noProof/>
              <w:sz w:val="28"/>
              <w:szCs w:val="28"/>
              <w:lang w:eastAsia="ru-RU"/>
            </w:rPr>
          </w:pPr>
          <w:r w:rsidRPr="00113298">
            <w:rPr>
              <w:rFonts w:ascii="Times New Roman" w:hAnsi="Times New Roman" w:cs="Times New Roman"/>
              <w:sz w:val="28"/>
              <w:szCs w:val="28"/>
            </w:rPr>
            <w:fldChar w:fldCharType="begin"/>
          </w:r>
          <w:r w:rsidRPr="00113298">
            <w:rPr>
              <w:rFonts w:ascii="Times New Roman" w:hAnsi="Times New Roman" w:cs="Times New Roman"/>
              <w:sz w:val="28"/>
              <w:szCs w:val="28"/>
            </w:rPr>
            <w:instrText xml:space="preserve"> TOC \o "1-3" \h \z \u </w:instrText>
          </w:r>
          <w:r w:rsidRPr="00113298">
            <w:rPr>
              <w:rFonts w:ascii="Times New Roman" w:hAnsi="Times New Roman" w:cs="Times New Roman"/>
              <w:sz w:val="28"/>
              <w:szCs w:val="28"/>
            </w:rPr>
            <w:fldChar w:fldCharType="separate"/>
          </w:r>
          <w:hyperlink w:anchor="_Toc59116900" w:history="1">
            <w:r w:rsidR="00113298" w:rsidRPr="00113298">
              <w:rPr>
                <w:rStyle w:val="a5"/>
                <w:rFonts w:ascii="Times New Roman" w:hAnsi="Times New Roman" w:cs="Times New Roman"/>
                <w:noProof/>
                <w:sz w:val="28"/>
                <w:szCs w:val="28"/>
              </w:rPr>
              <w:t>ВВЕДЕНИЕ</w:t>
            </w:r>
            <w:r w:rsidR="00113298" w:rsidRPr="00113298">
              <w:rPr>
                <w:noProof/>
                <w:webHidden/>
                <w:sz w:val="28"/>
                <w:szCs w:val="28"/>
              </w:rPr>
              <w:tab/>
            </w:r>
            <w:r w:rsidR="00113298" w:rsidRPr="00113298">
              <w:rPr>
                <w:noProof/>
                <w:webHidden/>
                <w:sz w:val="28"/>
                <w:szCs w:val="28"/>
              </w:rPr>
              <w:fldChar w:fldCharType="begin"/>
            </w:r>
            <w:r w:rsidR="00113298" w:rsidRPr="00113298">
              <w:rPr>
                <w:noProof/>
                <w:webHidden/>
                <w:sz w:val="28"/>
                <w:szCs w:val="28"/>
              </w:rPr>
              <w:instrText xml:space="preserve"> PAGEREF _Toc59116900 \h </w:instrText>
            </w:r>
            <w:r w:rsidR="00113298" w:rsidRPr="00113298">
              <w:rPr>
                <w:noProof/>
                <w:webHidden/>
                <w:sz w:val="28"/>
                <w:szCs w:val="28"/>
              </w:rPr>
            </w:r>
            <w:r w:rsidR="00113298" w:rsidRPr="00113298">
              <w:rPr>
                <w:noProof/>
                <w:webHidden/>
                <w:sz w:val="28"/>
                <w:szCs w:val="28"/>
              </w:rPr>
              <w:fldChar w:fldCharType="separate"/>
            </w:r>
            <w:r w:rsidR="00113298" w:rsidRPr="00113298">
              <w:rPr>
                <w:noProof/>
                <w:webHidden/>
                <w:sz w:val="28"/>
                <w:szCs w:val="28"/>
              </w:rPr>
              <w:t>2</w:t>
            </w:r>
            <w:r w:rsidR="00113298" w:rsidRPr="00113298">
              <w:rPr>
                <w:noProof/>
                <w:webHidden/>
                <w:sz w:val="28"/>
                <w:szCs w:val="28"/>
              </w:rPr>
              <w:fldChar w:fldCharType="end"/>
            </w:r>
          </w:hyperlink>
        </w:p>
        <w:p w14:paraId="75FCB58B"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1" w:history="1">
            <w:r w:rsidRPr="00113298">
              <w:rPr>
                <w:rStyle w:val="a5"/>
                <w:rFonts w:ascii="Times New Roman" w:hAnsi="Times New Roman" w:cs="Times New Roman"/>
                <w:noProof/>
                <w:sz w:val="28"/>
                <w:szCs w:val="28"/>
              </w:rPr>
              <w:t>1 Основные понятия и определения</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_Toc59116901 \h </w:instrText>
            </w:r>
            <w:r w:rsidRPr="00113298">
              <w:rPr>
                <w:noProof/>
                <w:webHidden/>
                <w:sz w:val="28"/>
                <w:szCs w:val="28"/>
              </w:rPr>
            </w:r>
            <w:r w:rsidRPr="00113298">
              <w:rPr>
                <w:noProof/>
                <w:webHidden/>
                <w:sz w:val="28"/>
                <w:szCs w:val="28"/>
              </w:rPr>
              <w:fldChar w:fldCharType="separate"/>
            </w:r>
            <w:r w:rsidRPr="00113298">
              <w:rPr>
                <w:noProof/>
                <w:webHidden/>
                <w:sz w:val="28"/>
                <w:szCs w:val="28"/>
              </w:rPr>
              <w:t>3</w:t>
            </w:r>
            <w:r w:rsidRPr="00113298">
              <w:rPr>
                <w:noProof/>
                <w:webHidden/>
                <w:sz w:val="28"/>
                <w:szCs w:val="28"/>
              </w:rPr>
              <w:fldChar w:fldCharType="end"/>
            </w:r>
          </w:hyperlink>
        </w:p>
        <w:p w14:paraId="7ACD922C"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2" w:history="1">
            <w:r w:rsidRPr="00113298">
              <w:rPr>
                <w:rStyle w:val="a5"/>
                <w:rFonts w:ascii="Times New Roman" w:hAnsi="Times New Roman" w:cs="Times New Roman"/>
                <w:noProof/>
                <w:sz w:val="28"/>
                <w:szCs w:val="28"/>
              </w:rPr>
              <w:t>2 Классификация моделей временных рядов</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_Toc59116902 \h </w:instrText>
            </w:r>
            <w:r w:rsidRPr="00113298">
              <w:rPr>
                <w:noProof/>
                <w:webHidden/>
                <w:sz w:val="28"/>
                <w:szCs w:val="28"/>
              </w:rPr>
            </w:r>
            <w:r w:rsidRPr="00113298">
              <w:rPr>
                <w:noProof/>
                <w:webHidden/>
                <w:sz w:val="28"/>
                <w:szCs w:val="28"/>
              </w:rPr>
              <w:fldChar w:fldCharType="separate"/>
            </w:r>
            <w:r w:rsidRPr="00113298">
              <w:rPr>
                <w:noProof/>
                <w:webHidden/>
                <w:sz w:val="28"/>
                <w:szCs w:val="28"/>
              </w:rPr>
              <w:t>8</w:t>
            </w:r>
            <w:r w:rsidRPr="00113298">
              <w:rPr>
                <w:noProof/>
                <w:webHidden/>
                <w:sz w:val="28"/>
                <w:szCs w:val="28"/>
              </w:rPr>
              <w:fldChar w:fldCharType="end"/>
            </w:r>
          </w:hyperlink>
        </w:p>
        <w:p w14:paraId="3B6DABC7"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3" w:history="1">
            <w:r w:rsidRPr="00113298">
              <w:rPr>
                <w:rStyle w:val="a5"/>
                <w:rFonts w:ascii="Times New Roman" w:hAnsi="Times New Roman" w:cs="Times New Roman"/>
                <w:noProof/>
                <w:sz w:val="28"/>
                <w:szCs w:val="28"/>
              </w:rPr>
              <w:t>2.1 Нейросетевые модели</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_Toc59116903 \h </w:instrText>
            </w:r>
            <w:r w:rsidRPr="00113298">
              <w:rPr>
                <w:noProof/>
                <w:webHidden/>
                <w:sz w:val="28"/>
                <w:szCs w:val="28"/>
              </w:rPr>
            </w:r>
            <w:r w:rsidRPr="00113298">
              <w:rPr>
                <w:noProof/>
                <w:webHidden/>
                <w:sz w:val="28"/>
                <w:szCs w:val="28"/>
              </w:rPr>
              <w:fldChar w:fldCharType="separate"/>
            </w:r>
            <w:r w:rsidRPr="00113298">
              <w:rPr>
                <w:noProof/>
                <w:webHidden/>
                <w:sz w:val="28"/>
                <w:szCs w:val="28"/>
              </w:rPr>
              <w:t>9</w:t>
            </w:r>
            <w:r w:rsidRPr="00113298">
              <w:rPr>
                <w:noProof/>
                <w:webHidden/>
                <w:sz w:val="28"/>
                <w:szCs w:val="28"/>
              </w:rPr>
              <w:fldChar w:fldCharType="end"/>
            </w:r>
          </w:hyperlink>
        </w:p>
        <w:p w14:paraId="7963CCA1"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4" w:history="1">
            <w:r w:rsidRPr="00113298">
              <w:rPr>
                <w:rStyle w:val="a5"/>
                <w:rFonts w:ascii="Times New Roman" w:hAnsi="Times New Roman" w:cs="Times New Roman"/>
                <w:noProof/>
                <w:sz w:val="28"/>
                <w:szCs w:val="28"/>
              </w:rPr>
              <w:t>2.2 LSTM</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_Toc59116904 \h </w:instrText>
            </w:r>
            <w:r w:rsidRPr="00113298">
              <w:rPr>
                <w:noProof/>
                <w:webHidden/>
                <w:sz w:val="28"/>
                <w:szCs w:val="28"/>
              </w:rPr>
            </w:r>
            <w:r w:rsidRPr="00113298">
              <w:rPr>
                <w:noProof/>
                <w:webHidden/>
                <w:sz w:val="28"/>
                <w:szCs w:val="28"/>
              </w:rPr>
              <w:fldChar w:fldCharType="separate"/>
            </w:r>
            <w:r w:rsidRPr="00113298">
              <w:rPr>
                <w:noProof/>
                <w:webHidden/>
                <w:sz w:val="28"/>
                <w:szCs w:val="28"/>
              </w:rPr>
              <w:t>12</w:t>
            </w:r>
            <w:r w:rsidRPr="00113298">
              <w:rPr>
                <w:noProof/>
                <w:webHidden/>
                <w:sz w:val="28"/>
                <w:szCs w:val="28"/>
              </w:rPr>
              <w:fldChar w:fldCharType="end"/>
            </w:r>
          </w:hyperlink>
        </w:p>
        <w:p w14:paraId="04AE2671"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5" w:history="1">
            <w:r w:rsidRPr="00113298">
              <w:rPr>
                <w:rStyle w:val="a5"/>
                <w:rFonts w:ascii="Times New Roman" w:hAnsi="Times New Roman" w:cs="Times New Roman"/>
                <w:noProof/>
                <w:sz w:val="28"/>
                <w:szCs w:val="28"/>
              </w:rPr>
              <w:t>3 Практическая часть</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_Toc59116905 \h </w:instrText>
            </w:r>
            <w:r w:rsidRPr="00113298">
              <w:rPr>
                <w:noProof/>
                <w:webHidden/>
                <w:sz w:val="28"/>
                <w:szCs w:val="28"/>
              </w:rPr>
            </w:r>
            <w:r w:rsidRPr="00113298">
              <w:rPr>
                <w:noProof/>
                <w:webHidden/>
                <w:sz w:val="28"/>
                <w:szCs w:val="28"/>
              </w:rPr>
              <w:fldChar w:fldCharType="separate"/>
            </w:r>
            <w:r w:rsidRPr="00113298">
              <w:rPr>
                <w:noProof/>
                <w:webHidden/>
                <w:sz w:val="28"/>
                <w:szCs w:val="28"/>
              </w:rPr>
              <w:t>15</w:t>
            </w:r>
            <w:r w:rsidRPr="00113298">
              <w:rPr>
                <w:noProof/>
                <w:webHidden/>
                <w:sz w:val="28"/>
                <w:szCs w:val="28"/>
              </w:rPr>
              <w:fldChar w:fldCharType="end"/>
            </w:r>
          </w:hyperlink>
        </w:p>
        <w:p w14:paraId="28056A89"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6" w:history="1">
            <w:r w:rsidRPr="00113298">
              <w:rPr>
                <w:rStyle w:val="a5"/>
                <w:rFonts w:ascii="Times New Roman" w:hAnsi="Times New Roman" w:cs="Times New Roman"/>
                <w:noProof/>
                <w:sz w:val="28"/>
                <w:szCs w:val="28"/>
              </w:rPr>
              <w:t>ЗАКЛЮЧЕНИЕ</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_Toc59116906 \h </w:instrText>
            </w:r>
            <w:r w:rsidRPr="00113298">
              <w:rPr>
                <w:noProof/>
                <w:webHidden/>
                <w:sz w:val="28"/>
                <w:szCs w:val="28"/>
              </w:rPr>
            </w:r>
            <w:r w:rsidRPr="00113298">
              <w:rPr>
                <w:noProof/>
                <w:webHidden/>
                <w:sz w:val="28"/>
                <w:szCs w:val="28"/>
              </w:rPr>
              <w:fldChar w:fldCharType="separate"/>
            </w:r>
            <w:r w:rsidRPr="00113298">
              <w:rPr>
                <w:noProof/>
                <w:webHidden/>
                <w:sz w:val="28"/>
                <w:szCs w:val="28"/>
              </w:rPr>
              <w:t>30</w:t>
            </w:r>
            <w:r w:rsidRPr="00113298">
              <w:rPr>
                <w:noProof/>
                <w:webHidden/>
                <w:sz w:val="28"/>
                <w:szCs w:val="28"/>
              </w:rPr>
              <w:fldChar w:fldCharType="end"/>
            </w:r>
          </w:hyperlink>
        </w:p>
        <w:p w14:paraId="72D4C70F"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7" w:history="1">
            <w:r w:rsidRPr="00113298">
              <w:rPr>
                <w:rStyle w:val="a5"/>
                <w:rFonts w:ascii="Times New Roman" w:hAnsi="Times New Roman" w:cs="Times New Roman"/>
                <w:noProof/>
                <w:sz w:val="28"/>
                <w:szCs w:val="28"/>
              </w:rPr>
              <w:t>СПИСОК ИСПОЛЬЗОВАННЫХ ИСТОЧНИКОВ:</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_Toc59116907 \h </w:instrText>
            </w:r>
            <w:r w:rsidRPr="00113298">
              <w:rPr>
                <w:noProof/>
                <w:webHidden/>
                <w:sz w:val="28"/>
                <w:szCs w:val="28"/>
              </w:rPr>
            </w:r>
            <w:r w:rsidRPr="00113298">
              <w:rPr>
                <w:noProof/>
                <w:webHidden/>
                <w:sz w:val="28"/>
                <w:szCs w:val="28"/>
              </w:rPr>
              <w:fldChar w:fldCharType="separate"/>
            </w:r>
            <w:r w:rsidRPr="00113298">
              <w:rPr>
                <w:noProof/>
                <w:webHidden/>
                <w:sz w:val="28"/>
                <w:szCs w:val="28"/>
              </w:rPr>
              <w:t>31</w:t>
            </w:r>
            <w:r w:rsidRPr="00113298">
              <w:rPr>
                <w:noProof/>
                <w:webHidden/>
                <w:sz w:val="28"/>
                <w:szCs w:val="28"/>
              </w:rPr>
              <w:fldChar w:fldCharType="end"/>
            </w:r>
          </w:hyperlink>
        </w:p>
        <w:p w14:paraId="67E57A9D"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8" w:history="1">
            <w:r w:rsidRPr="00113298">
              <w:rPr>
                <w:rStyle w:val="a5"/>
                <w:rFonts w:ascii="Times New Roman" w:hAnsi="Times New Roman" w:cs="Times New Roman"/>
                <w:noProof/>
                <w:sz w:val="28"/>
                <w:szCs w:val="28"/>
              </w:rPr>
              <w:t>Приложение А. Листинг программы</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_Toc59116908 \h </w:instrText>
            </w:r>
            <w:r w:rsidRPr="00113298">
              <w:rPr>
                <w:noProof/>
                <w:webHidden/>
                <w:sz w:val="28"/>
                <w:szCs w:val="28"/>
              </w:rPr>
            </w:r>
            <w:r w:rsidRPr="00113298">
              <w:rPr>
                <w:noProof/>
                <w:webHidden/>
                <w:sz w:val="28"/>
                <w:szCs w:val="28"/>
              </w:rPr>
              <w:fldChar w:fldCharType="separate"/>
            </w:r>
            <w:r w:rsidRPr="00113298">
              <w:rPr>
                <w:noProof/>
                <w:webHidden/>
                <w:sz w:val="28"/>
                <w:szCs w:val="28"/>
              </w:rPr>
              <w:t>33</w:t>
            </w:r>
            <w:r w:rsidRPr="00113298">
              <w:rPr>
                <w:noProof/>
                <w:webHidden/>
                <w:sz w:val="28"/>
                <w:szCs w:val="28"/>
              </w:rPr>
              <w:fldChar w:fldCharType="end"/>
            </w:r>
          </w:hyperlink>
        </w:p>
        <w:p w14:paraId="699DD617"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09" w:history="1">
            <w:r w:rsidRPr="00113298">
              <w:rPr>
                <w:rStyle w:val="a5"/>
                <w:rFonts w:ascii="Times New Roman" w:hAnsi="Times New Roman" w:cs="Times New Roman"/>
                <w:noProof/>
                <w:sz w:val="28"/>
                <w:szCs w:val="28"/>
              </w:rPr>
              <w:t>Приложение Б. Графики прогнозов экспорта</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_Toc59116909 \h </w:instrText>
            </w:r>
            <w:r w:rsidRPr="00113298">
              <w:rPr>
                <w:noProof/>
                <w:webHidden/>
                <w:sz w:val="28"/>
                <w:szCs w:val="28"/>
              </w:rPr>
            </w:r>
            <w:r w:rsidRPr="00113298">
              <w:rPr>
                <w:noProof/>
                <w:webHidden/>
                <w:sz w:val="28"/>
                <w:szCs w:val="28"/>
              </w:rPr>
              <w:fldChar w:fldCharType="separate"/>
            </w:r>
            <w:r w:rsidRPr="00113298">
              <w:rPr>
                <w:noProof/>
                <w:webHidden/>
                <w:sz w:val="28"/>
                <w:szCs w:val="28"/>
              </w:rPr>
              <w:t>34</w:t>
            </w:r>
            <w:r w:rsidRPr="00113298">
              <w:rPr>
                <w:noProof/>
                <w:webHidden/>
                <w:sz w:val="28"/>
                <w:szCs w:val="28"/>
              </w:rPr>
              <w:fldChar w:fldCharType="end"/>
            </w:r>
          </w:hyperlink>
        </w:p>
        <w:p w14:paraId="672B1043"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10" w:history="1">
            <w:r w:rsidRPr="00113298">
              <w:rPr>
                <w:rStyle w:val="a5"/>
                <w:rFonts w:ascii="Times New Roman" w:hAnsi="Times New Roman" w:cs="Times New Roman"/>
                <w:noProof/>
                <w:sz w:val="28"/>
                <w:szCs w:val="28"/>
              </w:rPr>
              <w:t>Приложение В. Графики прогнозов импорта</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_Toc59116910 \h </w:instrText>
            </w:r>
            <w:r w:rsidRPr="00113298">
              <w:rPr>
                <w:noProof/>
                <w:webHidden/>
                <w:sz w:val="28"/>
                <w:szCs w:val="28"/>
              </w:rPr>
            </w:r>
            <w:r w:rsidRPr="00113298">
              <w:rPr>
                <w:noProof/>
                <w:webHidden/>
                <w:sz w:val="28"/>
                <w:szCs w:val="28"/>
              </w:rPr>
              <w:fldChar w:fldCharType="separate"/>
            </w:r>
            <w:r w:rsidRPr="00113298">
              <w:rPr>
                <w:noProof/>
                <w:webHidden/>
                <w:sz w:val="28"/>
                <w:szCs w:val="28"/>
              </w:rPr>
              <w:t>41</w:t>
            </w:r>
            <w:r w:rsidRPr="00113298">
              <w:rPr>
                <w:noProof/>
                <w:webHidden/>
                <w:sz w:val="28"/>
                <w:szCs w:val="28"/>
              </w:rPr>
              <w:fldChar w:fldCharType="end"/>
            </w:r>
          </w:hyperlink>
        </w:p>
        <w:p w14:paraId="7A1BC75B"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11" w:history="1">
            <w:r w:rsidRPr="00113298">
              <w:rPr>
                <w:rStyle w:val="a5"/>
                <w:rFonts w:ascii="Times New Roman" w:hAnsi="Times New Roman" w:cs="Times New Roman"/>
                <w:noProof/>
                <w:sz w:val="28"/>
                <w:szCs w:val="28"/>
              </w:rPr>
              <w:t>Приложение Г. Таблица оценки качества модели на данных объёма экспорта</w:t>
            </w:r>
            <w:bookmarkStart w:id="0" w:name="_GoBack"/>
            <w:bookmarkEnd w:id="0"/>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_Toc59116911 \h </w:instrText>
            </w:r>
            <w:r w:rsidRPr="00113298">
              <w:rPr>
                <w:noProof/>
                <w:webHidden/>
                <w:sz w:val="28"/>
                <w:szCs w:val="28"/>
              </w:rPr>
            </w:r>
            <w:r w:rsidRPr="00113298">
              <w:rPr>
                <w:noProof/>
                <w:webHidden/>
                <w:sz w:val="28"/>
                <w:szCs w:val="28"/>
              </w:rPr>
              <w:fldChar w:fldCharType="separate"/>
            </w:r>
            <w:r w:rsidRPr="00113298">
              <w:rPr>
                <w:noProof/>
                <w:webHidden/>
                <w:sz w:val="28"/>
                <w:szCs w:val="28"/>
              </w:rPr>
              <w:t>49</w:t>
            </w:r>
            <w:r w:rsidRPr="00113298">
              <w:rPr>
                <w:noProof/>
                <w:webHidden/>
                <w:sz w:val="28"/>
                <w:szCs w:val="28"/>
              </w:rPr>
              <w:fldChar w:fldCharType="end"/>
            </w:r>
          </w:hyperlink>
        </w:p>
        <w:p w14:paraId="16BBF947" w14:textId="77777777" w:rsidR="00113298" w:rsidRPr="00113298" w:rsidRDefault="00113298" w:rsidP="00113298">
          <w:pPr>
            <w:pStyle w:val="11"/>
            <w:tabs>
              <w:tab w:val="right" w:leader="dot" w:pos="9345"/>
            </w:tabs>
            <w:spacing w:line="360" w:lineRule="auto"/>
            <w:rPr>
              <w:rFonts w:eastAsiaTheme="minorEastAsia"/>
              <w:noProof/>
              <w:sz w:val="28"/>
              <w:szCs w:val="28"/>
              <w:lang w:eastAsia="ru-RU"/>
            </w:rPr>
          </w:pPr>
          <w:hyperlink w:anchor="_Toc59116912" w:history="1">
            <w:r w:rsidRPr="00113298">
              <w:rPr>
                <w:rStyle w:val="a5"/>
                <w:rFonts w:ascii="Times New Roman" w:hAnsi="Times New Roman" w:cs="Times New Roman"/>
                <w:noProof/>
                <w:sz w:val="28"/>
                <w:szCs w:val="28"/>
              </w:rPr>
              <w:t>Приложение Г. Таблица оценки качества модели на данных объёма импорта</w:t>
            </w:r>
            <w:r w:rsidRPr="00113298">
              <w:rPr>
                <w:noProof/>
                <w:webHidden/>
                <w:sz w:val="28"/>
                <w:szCs w:val="28"/>
              </w:rPr>
              <w:tab/>
            </w:r>
            <w:r w:rsidRPr="00113298">
              <w:rPr>
                <w:noProof/>
                <w:webHidden/>
                <w:sz w:val="28"/>
                <w:szCs w:val="28"/>
              </w:rPr>
              <w:fldChar w:fldCharType="begin"/>
            </w:r>
            <w:r w:rsidRPr="00113298">
              <w:rPr>
                <w:noProof/>
                <w:webHidden/>
                <w:sz w:val="28"/>
                <w:szCs w:val="28"/>
              </w:rPr>
              <w:instrText xml:space="preserve"> PAGEREF _Toc59116912 \h </w:instrText>
            </w:r>
            <w:r w:rsidRPr="00113298">
              <w:rPr>
                <w:noProof/>
                <w:webHidden/>
                <w:sz w:val="28"/>
                <w:szCs w:val="28"/>
              </w:rPr>
            </w:r>
            <w:r w:rsidRPr="00113298">
              <w:rPr>
                <w:noProof/>
                <w:webHidden/>
                <w:sz w:val="28"/>
                <w:szCs w:val="28"/>
              </w:rPr>
              <w:fldChar w:fldCharType="separate"/>
            </w:r>
            <w:r w:rsidRPr="00113298">
              <w:rPr>
                <w:noProof/>
                <w:webHidden/>
                <w:sz w:val="28"/>
                <w:szCs w:val="28"/>
              </w:rPr>
              <w:t>51</w:t>
            </w:r>
            <w:r w:rsidRPr="00113298">
              <w:rPr>
                <w:noProof/>
                <w:webHidden/>
                <w:sz w:val="28"/>
                <w:szCs w:val="28"/>
              </w:rPr>
              <w:fldChar w:fldCharType="end"/>
            </w:r>
          </w:hyperlink>
        </w:p>
        <w:p w14:paraId="4456DF27" w14:textId="77777777" w:rsidR="00B57EA8" w:rsidRPr="00B67904" w:rsidRDefault="00B57EA8" w:rsidP="00113298">
          <w:pPr>
            <w:spacing w:after="0" w:line="360" w:lineRule="auto"/>
            <w:jc w:val="both"/>
            <w:rPr>
              <w:rFonts w:ascii="Times New Roman" w:hAnsi="Times New Roman" w:cs="Times New Roman"/>
              <w:b/>
              <w:bCs/>
              <w:sz w:val="28"/>
              <w:szCs w:val="28"/>
            </w:rPr>
          </w:pPr>
          <w:r w:rsidRPr="00113298">
            <w:rPr>
              <w:rFonts w:ascii="Times New Roman" w:hAnsi="Times New Roman" w:cs="Times New Roman"/>
              <w:b/>
              <w:bCs/>
              <w:sz w:val="28"/>
              <w:szCs w:val="28"/>
            </w:rPr>
            <w:fldChar w:fldCharType="end"/>
          </w:r>
        </w:p>
      </w:sdtContent>
    </w:sdt>
    <w:p w14:paraId="53BBA426" w14:textId="77777777" w:rsidR="00B57EA8" w:rsidRPr="001D00FD" w:rsidRDefault="00B57EA8" w:rsidP="00B57EA8">
      <w:r w:rsidRPr="00F469EF">
        <w:rPr>
          <w:rFonts w:ascii="Times New Roman" w:hAnsi="Times New Roman" w:cs="Times New Roman"/>
          <w:sz w:val="28"/>
          <w:szCs w:val="28"/>
        </w:rPr>
        <w:br w:type="page"/>
      </w:r>
    </w:p>
    <w:p w14:paraId="60951C7F" w14:textId="77777777" w:rsidR="00B57EA8" w:rsidRPr="007B1F59" w:rsidRDefault="00B57EA8" w:rsidP="00B57EA8">
      <w:pPr>
        <w:pStyle w:val="1"/>
        <w:spacing w:before="0" w:after="120"/>
        <w:jc w:val="center"/>
        <w:rPr>
          <w:rFonts w:ascii="Times New Roman" w:hAnsi="Times New Roman" w:cs="Times New Roman"/>
        </w:rPr>
      </w:pPr>
      <w:bookmarkStart w:id="1" w:name="_Toc59116900"/>
      <w:r w:rsidRPr="007B1F59">
        <w:rPr>
          <w:rFonts w:ascii="Times New Roman" w:hAnsi="Times New Roman" w:cs="Times New Roman"/>
          <w:color w:val="000000" w:themeColor="text1"/>
        </w:rPr>
        <w:lastRenderedPageBreak/>
        <w:t>ВВЕДЕНИЕ</w:t>
      </w:r>
      <w:bookmarkEnd w:id="1"/>
    </w:p>
    <w:p w14:paraId="5373140B"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00D4D705"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00499950"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228B31E9" w14:textId="77777777" w:rsidR="00B57EA8" w:rsidRPr="00F469EF" w:rsidRDefault="00B57EA8" w:rsidP="00B57EA8">
      <w:pPr>
        <w:spacing w:after="0" w:line="360" w:lineRule="auto"/>
        <w:ind w:firstLine="709"/>
        <w:jc w:val="both"/>
        <w:rPr>
          <w:rFonts w:ascii="Times New Roman" w:hAnsi="Times New Roman" w:cs="Times New Roman"/>
          <w:b/>
          <w:sz w:val="28"/>
          <w:szCs w:val="28"/>
        </w:rPr>
      </w:pPr>
      <w:r w:rsidRPr="00F469EF">
        <w:rPr>
          <w:rFonts w:ascii="Times New Roman" w:hAnsi="Times New Roman" w:cs="Times New Roman"/>
          <w:sz w:val="28"/>
          <w:szCs w:val="28"/>
        </w:rPr>
        <w:t>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14:paraId="51067E30" w14:textId="77777777" w:rsidR="00B57EA8" w:rsidRDefault="00B57EA8">
      <w:pPr>
        <w:spacing w:after="160" w:line="259" w:lineRule="auto"/>
        <w:rPr>
          <w:rFonts w:ascii="Times New Roman" w:eastAsiaTheme="majorEastAsia" w:hAnsi="Times New Roman" w:cs="Times New Roman"/>
          <w:b/>
          <w:bCs/>
          <w:color w:val="000000" w:themeColor="text1"/>
          <w:sz w:val="28"/>
          <w:szCs w:val="28"/>
        </w:rPr>
      </w:pPr>
      <w:r>
        <w:rPr>
          <w:rFonts w:ascii="Times New Roman" w:hAnsi="Times New Roman" w:cs="Times New Roman"/>
          <w:color w:val="000000" w:themeColor="text1"/>
        </w:rPr>
        <w:br w:type="page"/>
      </w:r>
    </w:p>
    <w:p w14:paraId="0123D0E8" w14:textId="77777777" w:rsidR="00B57EA8" w:rsidRPr="00ED07F9" w:rsidRDefault="00B57EA8" w:rsidP="00B57EA8">
      <w:pPr>
        <w:pStyle w:val="1"/>
        <w:spacing w:before="0" w:after="120" w:line="360" w:lineRule="auto"/>
        <w:ind w:firstLine="709"/>
        <w:rPr>
          <w:rFonts w:ascii="Times New Roman" w:hAnsi="Times New Roman" w:cs="Times New Roman"/>
          <w:color w:val="000000" w:themeColor="text1"/>
        </w:rPr>
      </w:pPr>
      <w:bookmarkStart w:id="2" w:name="_Toc59116901"/>
      <w:r w:rsidRPr="00ED07F9">
        <w:rPr>
          <w:rFonts w:ascii="Times New Roman" w:hAnsi="Times New Roman" w:cs="Times New Roman"/>
          <w:color w:val="000000" w:themeColor="text1"/>
        </w:rPr>
        <w:lastRenderedPageBreak/>
        <w:t>1 Основные понятия и определения</w:t>
      </w:r>
      <w:bookmarkEnd w:id="2"/>
    </w:p>
    <w:p w14:paraId="5612031C"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0C0E372C" w14:textId="77777777" w:rsidR="00B57EA8" w:rsidRPr="00F469EF" w:rsidRDefault="00B57EA8" w:rsidP="00B57EA8">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18674471"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ins w:id="3" w:author="Иван Слеповичев" w:date="2020-12-15T15:29:00Z">
        <w:r>
          <w:rPr>
            <w:rFonts w:ascii="Times New Roman" w:eastAsiaTheme="minorEastAsia" w:hAnsi="Times New Roman" w:cs="Times New Roman"/>
            <w:sz w:val="28"/>
            <w:szCs w:val="28"/>
          </w:rPr>
          <w:t>ы</w:t>
        </w:r>
      </w:ins>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4CB95208"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7C8CD279"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4173566E"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00C79826"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0424A9A6" w14:textId="77777777" w:rsidR="00B57EA8" w:rsidRPr="00F469EF" w:rsidRDefault="00B57EA8" w:rsidP="00B57EA8">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0D8CEF7E"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72CC7DDC" w14:textId="77777777" w:rsidR="00B57EA8" w:rsidRPr="00F469EF" w:rsidRDefault="00B57EA8" w:rsidP="00B57EA8">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w:t>
      </w:r>
      <w:r>
        <w:rPr>
          <w:rFonts w:ascii="Times New Roman" w:eastAsiaTheme="minorEastAsia" w:hAnsi="Times New Roman" w:cs="Times New Roman"/>
          <w:sz w:val="28"/>
          <w:szCs w:val="28"/>
        </w:rPr>
        <w:t xml:space="preserve"> [</w:t>
      </w:r>
      <w:r w:rsidRPr="006107FB">
        <w:rPr>
          <w:rFonts w:ascii="Times New Roman" w:eastAsiaTheme="minorEastAsia" w:hAnsi="Times New Roman" w:cs="Times New Roman"/>
          <w:sz w:val="28"/>
          <w:szCs w:val="28"/>
        </w:rPr>
        <w:t>2</w:t>
      </w:r>
      <w:r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2A054DA0" w14:textId="77777777" w:rsidR="00B57EA8" w:rsidRPr="00F469EF" w:rsidRDefault="00B57EA8" w:rsidP="00B57EA8">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287FC3F9"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w:t>
      </w:r>
      <w:del w:id="4" w:author="Иван Слеповичев" w:date="2020-12-15T15:32:00Z">
        <w:r w:rsidRPr="00F469EF" w:rsidDel="002B0A21">
          <w:rPr>
            <w:rFonts w:ascii="Times New Roman" w:eastAsiaTheme="minorEastAsia" w:hAnsi="Times New Roman" w:cs="Times New Roman"/>
            <w:sz w:val="28"/>
            <w:szCs w:val="28"/>
          </w:rPr>
          <w:delText>о</w:delText>
        </w:r>
      </w:del>
      <w:r w:rsidRPr="00F469EF">
        <w:rPr>
          <w:rFonts w:ascii="Times New Roman" w:eastAsiaTheme="minorEastAsia" w:hAnsi="Times New Roman" w:cs="Times New Roman"/>
          <w:sz w:val="28"/>
          <w:szCs w:val="28"/>
        </w:rPr>
        <w:t>к</w:t>
      </w:r>
      <w:ins w:id="5" w:author="Иван Слеповичев" w:date="2020-12-15T15:32:00Z">
        <w:r>
          <w:rPr>
            <w:rFonts w:ascii="Times New Roman" w:eastAsiaTheme="minorEastAsia" w:hAnsi="Times New Roman" w:cs="Times New Roman"/>
            <w:sz w:val="28"/>
            <w:szCs w:val="28"/>
          </w:rPr>
          <w:t>ов</w:t>
        </w:r>
      </w:ins>
      <w:r w:rsidRPr="00F469EF">
        <w:rPr>
          <w:rFonts w:ascii="Times New Roman" w:eastAsiaTheme="minorEastAsia" w:hAnsi="Times New Roman" w:cs="Times New Roman"/>
          <w:sz w:val="28"/>
          <w:szCs w:val="28"/>
        </w:rPr>
        <w:t>) минимальна.</w:t>
      </w:r>
    </w:p>
    <w:p w14:paraId="488E00EC"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0AC632EE"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709C9C17"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431D1112"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14:paraId="4D24BCF9"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157289B5"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661991C9" w14:textId="77777777" w:rsidR="00B57EA8" w:rsidRDefault="00B57EA8" w:rsidP="00B57EA8">
      <w:pPr>
        <w:pStyle w:val="a6"/>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7DFAAC39" w14:textId="77777777" w:rsidR="00B57EA8" w:rsidRPr="00F469EF" w:rsidRDefault="00B57EA8" w:rsidP="00B57EA8">
      <w:pPr>
        <w:pStyle w:val="a6"/>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4AE0F9B" w14:textId="77777777" w:rsidR="00B57EA8" w:rsidRDefault="00B57EA8" w:rsidP="00B57EA8">
      <w:pPr>
        <w:pStyle w:val="a6"/>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74995B63" w14:textId="77777777" w:rsidR="00B57EA8" w:rsidRPr="00F469EF" w:rsidRDefault="00B57EA8" w:rsidP="00B57EA8">
      <w:pPr>
        <w:pStyle w:val="a6"/>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3A53DA01" w14:textId="77777777" w:rsidR="00B57EA8" w:rsidRPr="00F469EF" w:rsidRDefault="00B57EA8" w:rsidP="00B57EA8">
      <w:pPr>
        <w:pStyle w:val="a6"/>
        <w:shd w:val="clear" w:color="auto" w:fill="FFFFFF"/>
        <w:spacing w:before="0" w:beforeAutospacing="0" w:after="0" w:afterAutospacing="0" w:line="360" w:lineRule="auto"/>
        <w:jc w:val="both"/>
        <w:rPr>
          <w:i/>
          <w:color w:val="000000"/>
          <w:sz w:val="28"/>
          <w:szCs w:val="28"/>
        </w:rPr>
      </w:pPr>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Pr="002E69B2">
        <w:rPr>
          <w:color w:val="000000"/>
          <w:sz w:val="28"/>
          <w:szCs w:val="28"/>
          <w:rPrChange w:id="6" w:author="Иван Слеповичев" w:date="2020-12-15T14:56:00Z">
            <w:rPr>
              <w:color w:val="000000"/>
              <w:sz w:val="28"/>
              <w:szCs w:val="28"/>
              <w:lang w:val="en-US"/>
            </w:rPr>
          </w:rPrChange>
        </w:rPr>
        <w:t>3</w:t>
      </w:r>
      <w:r w:rsidRPr="00F469EF">
        <w:rPr>
          <w:color w:val="000000"/>
          <w:sz w:val="28"/>
          <w:szCs w:val="28"/>
        </w:rPr>
        <w:t>]</w:t>
      </w:r>
    </w:p>
    <w:p w14:paraId="3DDF27B6"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350358AB" w14:textId="77777777" w:rsidR="00B57EA8" w:rsidRDefault="00B57EA8" w:rsidP="00B57EA8">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w:t>
      </w:r>
      <w:r w:rsidRPr="000D5DA0">
        <w:rPr>
          <w:rFonts w:ascii="Times New Roman" w:hAnsi="Times New Roman" w:cs="Times New Roman"/>
          <w:color w:val="000000"/>
          <w:sz w:val="28"/>
          <w:szCs w:val="28"/>
          <w:shd w:val="clear" w:color="auto" w:fill="FFFFFF"/>
        </w:rPr>
        <w:t xml:space="preserve"> [</w:t>
      </w:r>
      <w:r w:rsidRPr="006107FB">
        <w:rPr>
          <w:rFonts w:ascii="Times New Roman" w:hAnsi="Times New Roman" w:cs="Times New Roman"/>
          <w:color w:val="000000"/>
          <w:sz w:val="28"/>
          <w:szCs w:val="28"/>
          <w:shd w:val="clear" w:color="auto" w:fill="FFFFFF"/>
        </w:rPr>
        <w:t>4</w:t>
      </w:r>
      <w:r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5C6D7302"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6DE1FA3A"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11496F7F"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49470851"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4516F992"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1D713055"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грубые методы идентификации подклассов моделей. Такие методы идентификации используют качественные оценки временного ряда. </w:t>
      </w:r>
    </w:p>
    <w:p w14:paraId="1A57DBA3"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lastRenderedPageBreak/>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791BCE1"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6D07D435" w14:textId="77777777" w:rsidR="00B57EA8" w:rsidRPr="00365C9F" w:rsidRDefault="00B57EA8" w:rsidP="00B57EA8">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064F89A" w14:textId="77777777" w:rsidR="00B57EA8" w:rsidRDefault="00B57EA8" w:rsidP="00B57EA8">
      <w:pPr>
        <w:rPr>
          <w:rFonts w:ascii="Times New Roman" w:hAnsi="Times New Roman" w:cs="Times New Roman"/>
          <w:b/>
          <w:sz w:val="28"/>
          <w:szCs w:val="28"/>
        </w:rPr>
      </w:pPr>
      <w:r>
        <w:rPr>
          <w:rFonts w:ascii="Times New Roman" w:hAnsi="Times New Roman" w:cs="Times New Roman"/>
          <w:b/>
          <w:sz w:val="28"/>
          <w:szCs w:val="28"/>
        </w:rPr>
        <w:br w:type="page"/>
      </w:r>
    </w:p>
    <w:p w14:paraId="1CA215D2" w14:textId="77777777" w:rsidR="00B57EA8" w:rsidRPr="001D00FD" w:rsidRDefault="00B57EA8" w:rsidP="00B57EA8">
      <w:pPr>
        <w:pStyle w:val="1"/>
        <w:spacing w:before="0" w:after="120" w:line="360" w:lineRule="auto"/>
        <w:ind w:firstLine="709"/>
        <w:rPr>
          <w:rFonts w:ascii="Times New Roman" w:hAnsi="Times New Roman" w:cs="Times New Roman"/>
          <w:color w:val="000000" w:themeColor="text1"/>
        </w:rPr>
      </w:pPr>
      <w:bookmarkStart w:id="7" w:name="_Toc59116902"/>
      <w:r w:rsidRPr="001D00FD">
        <w:rPr>
          <w:rFonts w:ascii="Times New Roman" w:hAnsi="Times New Roman" w:cs="Times New Roman"/>
          <w:color w:val="000000" w:themeColor="text1"/>
        </w:rPr>
        <w:lastRenderedPageBreak/>
        <w:t>2 Классификация моделей временных рядов</w:t>
      </w:r>
      <w:bookmarkEnd w:id="7"/>
    </w:p>
    <w:p w14:paraId="112BE605" w14:textId="77777777" w:rsidR="00B57EA8"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тати</w:t>
      </w:r>
      <w:ins w:id="8" w:author="Учетная запись Майкрософт" w:date="2020-12-16T09:55:00Z">
        <w:r>
          <w:rPr>
            <w:rFonts w:ascii="Times New Roman" w:hAnsi="Times New Roman" w:cs="Times New Roman"/>
            <w:color w:val="000000"/>
            <w:sz w:val="28"/>
            <w:szCs w:val="28"/>
            <w:shd w:val="clear" w:color="auto" w:fill="FFFFFF"/>
          </w:rPr>
          <w:t>сти</w:t>
        </w:r>
      </w:ins>
      <w:r>
        <w:rPr>
          <w:rFonts w:ascii="Times New Roman" w:hAnsi="Times New Roman" w:cs="Times New Roman"/>
          <w:color w:val="000000"/>
          <w:sz w:val="28"/>
          <w:szCs w:val="28"/>
          <w:shd w:val="clear" w:color="auto" w:fill="FFFFFF"/>
        </w:rPr>
        <w:t>ческие и структурные</w:t>
      </w:r>
      <w:del w:id="9" w:author="Иван Слеповичев" w:date="2020-12-15T16:21:00Z">
        <w:r w:rsidDel="00EA0565">
          <w:rPr>
            <w:rFonts w:ascii="Times New Roman" w:hAnsi="Times New Roman" w:cs="Times New Roman"/>
            <w:color w:val="000000"/>
            <w:sz w:val="28"/>
            <w:szCs w:val="28"/>
            <w:shd w:val="clear" w:color="auto" w:fill="FFFFFF"/>
          </w:rPr>
          <w:delText xml:space="preserve"> модели, каждый из которых также включает в себя модели</w:delText>
        </w:r>
      </w:del>
      <w:r>
        <w:rPr>
          <w:rFonts w:ascii="Times New Roman" w:hAnsi="Times New Roman" w:cs="Times New Roman"/>
          <w:color w:val="000000"/>
          <w:sz w:val="28"/>
          <w:szCs w:val="28"/>
          <w:shd w:val="clear" w:color="auto" w:fill="FFFFFF"/>
        </w:rPr>
        <w:t xml:space="preserve">. </w:t>
      </w:r>
    </w:p>
    <w:p w14:paraId="5C24014A" w14:textId="77777777" w:rsidR="00B57EA8" w:rsidRPr="00F469EF"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commentRangeStart w:id="10"/>
      <w:r w:rsidRPr="00F469EF">
        <w:rPr>
          <w:rFonts w:ascii="Times New Roman" w:eastAsia="Times New Roman" w:hAnsi="Times New Roman" w:cs="Times New Roman"/>
          <w:bCs/>
          <w:color w:val="222222"/>
          <w:sz w:val="28"/>
          <w:szCs w:val="28"/>
          <w:lang w:eastAsia="ru-RU"/>
        </w:rPr>
        <w:t xml:space="preserve">статистических </w:t>
      </w:r>
      <w:commentRangeEnd w:id="10"/>
      <w:r>
        <w:rPr>
          <w:rStyle w:val="af"/>
        </w:rPr>
        <w:commentReference w:id="10"/>
      </w:r>
      <w:r w:rsidRPr="00F469EF">
        <w:rPr>
          <w:rFonts w:ascii="Times New Roman" w:eastAsia="Times New Roman" w:hAnsi="Times New Roman" w:cs="Times New Roman"/>
          <w:bCs/>
          <w:color w:val="222222"/>
          <w:sz w:val="28"/>
          <w:szCs w:val="28"/>
          <w:lang w:eastAsia="ru-RU"/>
        </w:rPr>
        <w:t>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6C526BEA"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3102EFC3"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14:paraId="58B4DA24"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2D2169CD"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75E4A553" w14:textId="77777777" w:rsidR="00B57EA8" w:rsidRPr="00F469EF"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5FA768C5"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14:paraId="346B4514"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1245DF3E"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1D92123C" w14:textId="77777777" w:rsidR="00B57EA8" w:rsidRPr="00935A7E" w:rsidRDefault="00B57EA8" w:rsidP="00B57EA8">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07D250EE" w14:textId="77777777" w:rsidR="00B57EA8" w:rsidRPr="00F469EF" w:rsidRDefault="00B57EA8" w:rsidP="00B57EA8">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5CB40CC6" wp14:editId="025AF2EE">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2A7778BA" w14:textId="77777777" w:rsidR="00B57EA8" w:rsidRPr="00A56D30" w:rsidRDefault="00B57EA8" w:rsidP="00B57EA8">
      <w:pPr>
        <w:spacing w:after="0" w:line="360" w:lineRule="auto"/>
        <w:ind w:firstLine="709"/>
        <w:jc w:val="center"/>
        <w:rPr>
          <w:rFonts w:ascii="Times New Roman" w:hAnsi="Times New Roman" w:cs="Times New Roman"/>
          <w:color w:val="000000"/>
          <w:sz w:val="24"/>
          <w:szCs w:val="28"/>
          <w:shd w:val="clear" w:color="auto" w:fill="FFFFFF"/>
        </w:rPr>
      </w:pPr>
      <w:r w:rsidRPr="00A56D30">
        <w:rPr>
          <w:rFonts w:ascii="Times New Roman" w:hAnsi="Times New Roman" w:cs="Times New Roman"/>
          <w:color w:val="000000"/>
          <w:sz w:val="24"/>
          <w:szCs w:val="28"/>
          <w:shd w:val="clear" w:color="auto" w:fill="FFFFFF"/>
        </w:rPr>
        <w:t>Рисунок 1 – Классификация моделей временных рядов</w:t>
      </w:r>
    </w:p>
    <w:p w14:paraId="445F4F3D" w14:textId="77777777" w:rsidR="00B57EA8" w:rsidRPr="00A56D30" w:rsidRDefault="00B57EA8" w:rsidP="00B57EA8">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w:t>
      </w:r>
      <w:r w:rsidR="00070DA8">
        <w:rPr>
          <w:rFonts w:ascii="Times New Roman" w:hAnsi="Times New Roman" w:cs="Times New Roman"/>
          <w:color w:val="000000"/>
          <w:sz w:val="28"/>
          <w:szCs w:val="28"/>
          <w:shd w:val="clear" w:color="auto" w:fill="FFFFFF"/>
        </w:rPr>
        <w:t>алее рассмотрим более подробно нейросетевые модели</w:t>
      </w:r>
      <w:r>
        <w:rPr>
          <w:rFonts w:ascii="Times New Roman" w:hAnsi="Times New Roman" w:cs="Times New Roman"/>
          <w:color w:val="000000"/>
          <w:sz w:val="28"/>
          <w:szCs w:val="28"/>
          <w:shd w:val="clear" w:color="auto" w:fill="FFFFFF"/>
        </w:rPr>
        <w:t>.</w:t>
      </w:r>
    </w:p>
    <w:p w14:paraId="176F9E92" w14:textId="77777777" w:rsidR="00B57EA8" w:rsidRPr="001D00FD" w:rsidRDefault="00B57EA8" w:rsidP="00B57EA8">
      <w:pPr>
        <w:pStyle w:val="1"/>
        <w:spacing w:before="0" w:after="120" w:line="360" w:lineRule="auto"/>
        <w:ind w:firstLine="709"/>
        <w:rPr>
          <w:rFonts w:ascii="Times New Roman" w:hAnsi="Times New Roman" w:cs="Times New Roman"/>
          <w:color w:val="000000" w:themeColor="text1"/>
        </w:rPr>
      </w:pPr>
      <w:bookmarkStart w:id="11" w:name="_Toc59116903"/>
      <w:r>
        <w:rPr>
          <w:rFonts w:ascii="Times New Roman" w:hAnsi="Times New Roman" w:cs="Times New Roman"/>
          <w:color w:val="000000" w:themeColor="text1"/>
        </w:rPr>
        <w:lastRenderedPageBreak/>
        <w:t>2.1</w:t>
      </w:r>
      <w:r w:rsidRPr="001D00FD">
        <w:rPr>
          <w:rFonts w:ascii="Times New Roman" w:hAnsi="Times New Roman" w:cs="Times New Roman"/>
          <w:color w:val="000000" w:themeColor="text1"/>
        </w:rPr>
        <w:t xml:space="preserve"> Нейросетевые модели</w:t>
      </w:r>
      <w:bookmarkEnd w:id="11"/>
    </w:p>
    <w:p w14:paraId="3022FE7D"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029D1">
        <w:rPr>
          <w:rFonts w:ascii="Times New Roman" w:hAnsi="Times New Roman" w:cs="Times New Roman"/>
          <w:sz w:val="28"/>
          <w:szCs w:val="28"/>
          <w:lang w:val="en-US"/>
        </w:rPr>
        <w:t>5</w:t>
      </w:r>
      <w:r w:rsidRPr="00F469EF">
        <w:rPr>
          <w:rFonts w:ascii="Times New Roman" w:hAnsi="Times New Roman" w:cs="Times New Roman"/>
          <w:sz w:val="28"/>
          <w:szCs w:val="28"/>
        </w:rPr>
        <w:t xml:space="preserve">] </w:t>
      </w:r>
    </w:p>
    <w:p w14:paraId="4989C4C5"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нейроподобных элементов</w:t>
      </w:r>
      <w:r w:rsidRPr="00F469EF">
        <w:rPr>
          <w:rFonts w:ascii="Times New Roman" w:hAnsi="Times New Roman" w:cs="Times New Roman"/>
          <w:sz w:val="28"/>
          <w:szCs w:val="28"/>
        </w:rPr>
        <w:t xml:space="preserve">, </w:t>
      </w:r>
      <w:del w:id="12" w:author="Иван Слеповичев" w:date="2020-12-15T16:53:00Z">
        <w:r w:rsidRPr="00F469EF" w:rsidDel="00F14C49">
          <w:rPr>
            <w:rFonts w:ascii="Times New Roman" w:hAnsi="Times New Roman" w:cs="Times New Roman"/>
            <w:sz w:val="28"/>
            <w:szCs w:val="28"/>
          </w:rPr>
          <w:delText xml:space="preserve">способные </w:delText>
        </w:r>
      </w:del>
      <w:ins w:id="13" w:author="Иван Слеповичев" w:date="2020-12-15T16:53:00Z">
        <w:r w:rsidRPr="00F469EF">
          <w:rPr>
            <w:rFonts w:ascii="Times New Roman" w:hAnsi="Times New Roman" w:cs="Times New Roman"/>
            <w:sz w:val="28"/>
            <w:szCs w:val="28"/>
          </w:rPr>
          <w:t>способны</w:t>
        </w:r>
        <w:r>
          <w:rPr>
            <w:rFonts w:ascii="Times New Roman" w:hAnsi="Times New Roman" w:cs="Times New Roman"/>
            <w:sz w:val="28"/>
            <w:szCs w:val="28"/>
          </w:rPr>
          <w:t>х</w:t>
        </w:r>
        <w:r w:rsidRPr="00F469EF">
          <w:rPr>
            <w:rFonts w:ascii="Times New Roman" w:hAnsi="Times New Roman" w:cs="Times New Roman"/>
            <w:sz w:val="28"/>
            <w:szCs w:val="28"/>
          </w:rPr>
          <w:t xml:space="preserve"> </w:t>
        </w:r>
      </w:ins>
      <w:r w:rsidRPr="00F469EF">
        <w:rPr>
          <w:rFonts w:ascii="Times New Roman" w:hAnsi="Times New Roman" w:cs="Times New Roman"/>
          <w:sz w:val="28"/>
          <w:szCs w:val="28"/>
        </w:rPr>
        <w:t xml:space="preserve">обучаться и действовать по принципу </w:t>
      </w:r>
      <w:del w:id="14" w:author="Иван Слеповичев" w:date="2020-12-15T16:53:00Z">
        <w:r w:rsidRPr="00F469EF" w:rsidDel="00F14C49">
          <w:rPr>
            <w:rFonts w:ascii="Times New Roman" w:hAnsi="Times New Roman" w:cs="Times New Roman"/>
            <w:sz w:val="28"/>
            <w:szCs w:val="28"/>
          </w:rPr>
          <w:delText xml:space="preserve">чрезвычайно </w:delText>
        </w:r>
      </w:del>
      <w:r w:rsidRPr="00F469EF">
        <w:rPr>
          <w:rFonts w:ascii="Times New Roman" w:hAnsi="Times New Roman" w:cs="Times New Roman"/>
          <w:sz w:val="28"/>
          <w:szCs w:val="28"/>
        </w:rPr>
        <w:t xml:space="preserve">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нейронов, названных блоками, которые выстроены в слои, где каждый блок соединён с соседним  как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w:t>
      </w:r>
      <w:ins w:id="15" w:author="Иван Слеповичев" w:date="2020-12-15T16:55:00Z">
        <w:r>
          <w:rPr>
            <w:rFonts w:ascii="Times New Roman" w:hAnsi="Times New Roman" w:cs="Times New Roman"/>
            <w:sz w:val="28"/>
            <w:szCs w:val="28"/>
          </w:rPr>
          <w:t xml:space="preserve"> (весом)</w:t>
        </w:r>
      </w:ins>
      <w:r w:rsidRPr="00F469EF">
        <w:rPr>
          <w:rFonts w:ascii="Times New Roman" w:hAnsi="Times New Roman" w:cs="Times New Roman"/>
          <w:sz w:val="28"/>
          <w:szCs w:val="28"/>
        </w:rPr>
        <w:t xml:space="preserve">, </w:t>
      </w:r>
      <w:del w:id="16" w:author="Иван Слеповичев" w:date="2020-12-15T16:55:00Z">
        <w:r w:rsidRPr="00F469EF" w:rsidDel="00F14C49">
          <w:rPr>
            <w:rFonts w:ascii="Times New Roman" w:hAnsi="Times New Roman" w:cs="Times New Roman"/>
            <w:sz w:val="28"/>
            <w:szCs w:val="28"/>
          </w:rPr>
          <w:delText xml:space="preserve">которое </w:delText>
        </w:r>
        <w:r w:rsidRPr="00F469EF" w:rsidDel="003F0311">
          <w:rPr>
            <w:rFonts w:ascii="Times New Roman" w:hAnsi="Times New Roman" w:cs="Times New Roman"/>
            <w:sz w:val="28"/>
            <w:szCs w:val="28"/>
          </w:rPr>
          <w:delText>называется весом,</w:delText>
        </w:r>
      </w:del>
      <w:r w:rsidRPr="00F469EF">
        <w:rPr>
          <w:rFonts w:ascii="Times New Roman" w:hAnsi="Times New Roman" w:cs="Times New Roman"/>
          <w:sz w:val="28"/>
          <w:szCs w:val="28"/>
        </w:rPr>
        <w:t xml:space="preserve"> которое может быть как положительным, так и отрицательным. Чем больше вес связи, тем сильнее один блок влияет на другой. [</w:t>
      </w:r>
      <w:r w:rsidR="007029D1">
        <w:rPr>
          <w:rFonts w:ascii="Times New Roman" w:hAnsi="Times New Roman" w:cs="Times New Roman"/>
          <w:sz w:val="28"/>
          <w:szCs w:val="28"/>
        </w:rPr>
        <w:t>6</w:t>
      </w:r>
      <w:r w:rsidRPr="00F469EF">
        <w:rPr>
          <w:rFonts w:ascii="Times New Roman" w:hAnsi="Times New Roman" w:cs="Times New Roman"/>
          <w:sz w:val="28"/>
          <w:szCs w:val="28"/>
        </w:rPr>
        <w:t>]</w:t>
      </w:r>
    </w:p>
    <w:p w14:paraId="454E9EB8" w14:textId="77777777" w:rsidR="00B57EA8" w:rsidRPr="00F469EF" w:rsidRDefault="00B57EA8" w:rsidP="00B57EA8">
      <w:pPr>
        <w:spacing w:after="0" w:line="360" w:lineRule="auto"/>
        <w:ind w:firstLine="709"/>
        <w:jc w:val="both"/>
        <w:rPr>
          <w:color w:val="202124"/>
          <w:sz w:val="28"/>
          <w:szCs w:val="28"/>
        </w:rPr>
      </w:pPr>
      <w:r w:rsidRPr="00F469EF">
        <w:rPr>
          <w:rFonts w:ascii="Times New Roman" w:hAnsi="Times New Roman" w:cs="Times New Roman"/>
          <w:sz w:val="28"/>
          <w:szCs w:val="28"/>
        </w:rPr>
        <w:t xml:space="preserve">Нейросети часто стали применяться в практических целях: </w:t>
      </w:r>
      <w:ins w:id="17" w:author="Иван Слеповичев" w:date="2020-12-15T16:56:00Z">
        <w:r>
          <w:rPr>
            <w:rFonts w:ascii="Times New Roman" w:hAnsi="Times New Roman" w:cs="Times New Roman"/>
            <w:sz w:val="28"/>
            <w:szCs w:val="28"/>
          </w:rPr>
          <w:t xml:space="preserve">для решения </w:t>
        </w:r>
      </w:ins>
      <w:r w:rsidRPr="00F469EF">
        <w:rPr>
          <w:rFonts w:ascii="Times New Roman" w:hAnsi="Times New Roman" w:cs="Times New Roman"/>
          <w:sz w:val="28"/>
          <w:szCs w:val="28"/>
        </w:rPr>
        <w:t>задачи прогнозирования, задачи распознавания образов, задачи управления и други</w:t>
      </w:r>
      <w:del w:id="18" w:author="Иван Слеповичев" w:date="2020-12-15T16:56:00Z">
        <w:r w:rsidRPr="00F469EF" w:rsidDel="003F0311">
          <w:rPr>
            <w:rFonts w:ascii="Times New Roman" w:hAnsi="Times New Roman" w:cs="Times New Roman"/>
            <w:sz w:val="28"/>
            <w:szCs w:val="28"/>
          </w:rPr>
          <w:delText>е</w:delText>
        </w:r>
      </w:del>
      <w:ins w:id="19" w:author="Иван Слеповичев" w:date="2020-12-15T16:56:00Z">
        <w:r>
          <w:rPr>
            <w:rFonts w:ascii="Times New Roman" w:hAnsi="Times New Roman" w:cs="Times New Roman"/>
            <w:sz w:val="28"/>
            <w:szCs w:val="28"/>
          </w:rPr>
          <w:t>х</w:t>
        </w:r>
      </w:ins>
      <w:r w:rsidRPr="00F469EF">
        <w:rPr>
          <w:rFonts w:ascii="Times New Roman" w:hAnsi="Times New Roman" w:cs="Times New Roman"/>
          <w:sz w:val="28"/>
          <w:szCs w:val="28"/>
        </w:rPr>
        <w:t xml:space="preserve">. </w:t>
      </w:r>
      <w:del w:id="20" w:author="Иван Слеповичев" w:date="2020-12-15T16:56:00Z">
        <w:r w:rsidRPr="00F469EF" w:rsidDel="003F0311">
          <w:rPr>
            <w:rFonts w:ascii="Times New Roman" w:hAnsi="Times New Roman" w:cs="Times New Roman"/>
            <w:sz w:val="28"/>
            <w:szCs w:val="28"/>
          </w:rPr>
          <w:delText>Рассмотрим</w:delText>
        </w:r>
      </w:del>
      <w:del w:id="21" w:author="Иван Слеповичев" w:date="2020-12-15T16:57:00Z">
        <w:r w:rsidRPr="00F469EF" w:rsidDel="003F0311">
          <w:rPr>
            <w:rFonts w:ascii="Times New Roman" w:hAnsi="Times New Roman" w:cs="Times New Roman"/>
            <w:sz w:val="28"/>
            <w:szCs w:val="28"/>
          </w:rPr>
          <w:delText xml:space="preserve"> перв</w:delText>
        </w:r>
      </w:del>
      <w:del w:id="22" w:author="Иван Слеповичев" w:date="2020-12-15T16:56:00Z">
        <w:r w:rsidRPr="00F469EF" w:rsidDel="003F0311">
          <w:rPr>
            <w:rFonts w:ascii="Times New Roman" w:hAnsi="Times New Roman" w:cs="Times New Roman"/>
            <w:sz w:val="28"/>
            <w:szCs w:val="28"/>
          </w:rPr>
          <w:delText>ую</w:delText>
        </w:r>
      </w:del>
      <w:del w:id="23" w:author="Иван Слеповичев" w:date="2020-12-15T16:57:00Z">
        <w:r w:rsidRPr="00F469EF" w:rsidDel="003F0311">
          <w:rPr>
            <w:rFonts w:ascii="Times New Roman" w:hAnsi="Times New Roman" w:cs="Times New Roman"/>
            <w:sz w:val="28"/>
            <w:szCs w:val="28"/>
          </w:rPr>
          <w:delText xml:space="preserve"> задач</w:delText>
        </w:r>
      </w:del>
      <w:del w:id="24" w:author="Иван Слеповичев" w:date="2020-12-15T16:56:00Z">
        <w:r w:rsidRPr="00F469EF" w:rsidDel="003F0311">
          <w:rPr>
            <w:rFonts w:ascii="Times New Roman" w:hAnsi="Times New Roman" w:cs="Times New Roman"/>
            <w:sz w:val="28"/>
            <w:szCs w:val="28"/>
          </w:rPr>
          <w:delText>у</w:delText>
        </w:r>
      </w:del>
      <w:del w:id="25" w:author="Иван Слеповичев" w:date="2020-12-15T16:57:00Z">
        <w:r w:rsidRPr="00F469EF" w:rsidDel="003F0311">
          <w:rPr>
            <w:rFonts w:ascii="Times New Roman" w:hAnsi="Times New Roman" w:cs="Times New Roman"/>
            <w:sz w:val="28"/>
            <w:szCs w:val="28"/>
          </w:rPr>
          <w:delText xml:space="preserve"> и </w:delText>
        </w:r>
      </w:del>
      <w:del w:id="26" w:author="Иван Слеповичев" w:date="2020-12-15T16:56:00Z">
        <w:r w:rsidRPr="00F469EF" w:rsidDel="003F0311">
          <w:rPr>
            <w:rFonts w:ascii="Times New Roman" w:hAnsi="Times New Roman" w:cs="Times New Roman"/>
            <w:sz w:val="28"/>
            <w:szCs w:val="28"/>
          </w:rPr>
          <w:delText xml:space="preserve">определим </w:delText>
        </w:r>
      </w:del>
      <w:del w:id="27" w:author="Иван Слеповичев" w:date="2020-12-15T16:57:00Z">
        <w:r w:rsidRPr="00F469EF" w:rsidDel="003F0311">
          <w:rPr>
            <w:rFonts w:ascii="Times New Roman" w:hAnsi="Times New Roman" w:cs="Times New Roman"/>
            <w:sz w:val="28"/>
            <w:szCs w:val="28"/>
          </w:rPr>
          <w:delText xml:space="preserve">основные понятия в задаче прогнозирования. </w:delText>
        </w:r>
      </w:del>
      <w:r w:rsidRPr="00F469EF">
        <w:rPr>
          <w:rFonts w:ascii="Times New Roman" w:hAnsi="Times New Roman" w:cs="Times New Roman"/>
          <w:sz w:val="28"/>
          <w:szCs w:val="28"/>
        </w:rPr>
        <w:t xml:space="preserve">Стоит также отметить, что нейросети не программируются в привычном смысле этого слова, </w:t>
      </w:r>
      <w:ins w:id="28" w:author="Иван Слеповичев" w:date="2020-12-15T16:57:00Z">
        <w:r>
          <w:rPr>
            <w:rFonts w:ascii="Times New Roman" w:hAnsi="Times New Roman" w:cs="Times New Roman"/>
            <w:sz w:val="28"/>
            <w:szCs w:val="28"/>
          </w:rPr>
          <w:t xml:space="preserve">– </w:t>
        </w:r>
      </w:ins>
      <w:r w:rsidRPr="00F469EF">
        <w:rPr>
          <w:rFonts w:ascii="Times New Roman" w:hAnsi="Times New Roman" w:cs="Times New Roman"/>
          <w:sz w:val="28"/>
          <w:szCs w:val="28"/>
        </w:rPr>
        <w:t>они обучаются.</w:t>
      </w:r>
      <w:r w:rsidRPr="00F469EF">
        <w:rPr>
          <w:color w:val="202124"/>
          <w:sz w:val="28"/>
          <w:szCs w:val="28"/>
        </w:rPr>
        <w:t xml:space="preserve"> </w:t>
      </w:r>
    </w:p>
    <w:p w14:paraId="742BDAEC"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14:paraId="517A8705"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649AAB3F"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1CA88753"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3) рекуррентные сети.</w:t>
      </w:r>
    </w:p>
    <w:p w14:paraId="085C432A"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568944B9"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lastRenderedPageBreak/>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однослойной, </w:t>
      </w:r>
      <w:r>
        <w:rPr>
          <w:sz w:val="28"/>
          <w:szCs w:val="28"/>
        </w:rPr>
        <w:t xml:space="preserve"> так как вычисления производятся только в одном слое.</w:t>
      </w:r>
      <w:r w:rsidRPr="00F469EF">
        <w:rPr>
          <w:sz w:val="28"/>
          <w:szCs w:val="28"/>
        </w:rPr>
        <w:t xml:space="preserve"> </w:t>
      </w:r>
    </w:p>
    <w:p w14:paraId="6B1E5C53" w14:textId="77777777" w:rsidR="00B57EA8" w:rsidRPr="00F469EF" w:rsidRDefault="00B57EA8" w:rsidP="00B57EA8">
      <w:pPr>
        <w:pStyle w:val="a6"/>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7626569F" wp14:editId="37D5FA84">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6C8C44E" w14:textId="77777777" w:rsidR="00B57EA8" w:rsidRPr="00A56D30" w:rsidRDefault="00B57EA8" w:rsidP="00B57EA8">
      <w:pPr>
        <w:pStyle w:val="a6"/>
        <w:shd w:val="clear" w:color="auto" w:fill="FFFFFF"/>
        <w:spacing w:before="0" w:beforeAutospacing="0" w:after="0" w:afterAutospacing="0" w:line="360" w:lineRule="auto"/>
        <w:ind w:firstLine="709"/>
        <w:jc w:val="center"/>
        <w:rPr>
          <w:szCs w:val="28"/>
        </w:rPr>
      </w:pPr>
      <w:r w:rsidRPr="00A56D30">
        <w:rPr>
          <w:szCs w:val="28"/>
        </w:rPr>
        <w:t>Рисунок 2 – Ацикличная сеть  с 1 слоем нейронов</w:t>
      </w:r>
    </w:p>
    <w:p w14:paraId="5F1FAA64"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w:t>
      </w:r>
      <w:ins w:id="29" w:author="Иван Слеповичев" w:date="2020-12-15T16:58:00Z">
        <w:r>
          <w:rPr>
            <w:sz w:val="28"/>
            <w:szCs w:val="28"/>
          </w:rPr>
          <w:t>из входных данных</w:t>
        </w:r>
        <w:r w:rsidRPr="00F469EF">
          <w:rPr>
            <w:sz w:val="28"/>
            <w:szCs w:val="28"/>
          </w:rPr>
          <w:t xml:space="preserve"> </w:t>
        </w:r>
      </w:ins>
      <w:r w:rsidRPr="00F469EF">
        <w:rPr>
          <w:sz w:val="28"/>
          <w:szCs w:val="28"/>
        </w:rPr>
        <w:t>можно выделить статистики высокого порядка. Такая сеть позволяет выделять глобальные  свойства данных с помощью локальных соединений за счёт наличия дополнительных синаптических связей и повышения уровня взаимодействия нейронов.</w:t>
      </w:r>
    </w:p>
    <w:p w14:paraId="5CD8B829"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del w:id="30" w:author="Учетная запись Майкрософт" w:date="2020-12-16T10:05:00Z">
        <w:r w:rsidDel="006346C6">
          <w:rPr>
            <w:sz w:val="28"/>
            <w:szCs w:val="28"/>
          </w:rPr>
          <w:delText xml:space="preserve"> </w:delText>
        </w:r>
      </w:del>
      <w:r>
        <w:rPr>
          <w:sz w:val="28"/>
          <w:szCs w:val="28"/>
        </w:rPr>
        <w:t xml:space="preserve">Слой сети, в котором все узлы связаны со всеми узлами следующего слоя, называется полносвязным.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полносвязными слоями</w:t>
      </w:r>
      <w:r w:rsidRPr="00F469EF">
        <w:rPr>
          <w:sz w:val="28"/>
          <w:szCs w:val="28"/>
        </w:rPr>
        <w:t>. Если некоторые из синаптических связей отсутствуют, такая связь называется неполносвязной.</w:t>
      </w:r>
    </w:p>
    <w:p w14:paraId="011DE413" w14:textId="77777777" w:rsidR="00B57EA8" w:rsidRPr="00F469EF" w:rsidRDefault="00B57EA8" w:rsidP="00B57EA8">
      <w:pPr>
        <w:pStyle w:val="a6"/>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26F861F6" wp14:editId="21D2E333">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72C364F2" w14:textId="77777777" w:rsidR="00B57EA8" w:rsidRPr="00A56D30" w:rsidRDefault="00B57EA8" w:rsidP="00B57EA8">
      <w:pPr>
        <w:pStyle w:val="a6"/>
        <w:shd w:val="clear" w:color="auto" w:fill="FFFFFF"/>
        <w:spacing w:before="0" w:beforeAutospacing="0" w:after="0" w:afterAutospacing="0"/>
        <w:ind w:firstLine="709"/>
        <w:jc w:val="center"/>
        <w:rPr>
          <w:szCs w:val="28"/>
        </w:rPr>
      </w:pPr>
      <w:r w:rsidRPr="00A56D30">
        <w:rPr>
          <w:szCs w:val="28"/>
        </w:rPr>
        <w:t>Рисунок 3 – Полносвязная сеть прямого распространения с 1 скрытым и 1 выходным слоем</w:t>
      </w:r>
    </w:p>
    <w:p w14:paraId="4D049306"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(RNN)  отличается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3891CFA"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7E298DD0" w14:textId="77777777" w:rsidR="00B57EA8"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1B327374" w14:textId="77777777" w:rsidR="00B57EA8" w:rsidRPr="00F469EF" w:rsidRDefault="00B57EA8" w:rsidP="00B57EA8">
      <w:pPr>
        <w:pStyle w:val="a6"/>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3262E449" wp14:editId="16DC864F">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7983EB99" w14:textId="77777777" w:rsidR="00B57EA8" w:rsidRPr="00A56D30" w:rsidRDefault="00B57EA8" w:rsidP="00B57EA8">
      <w:pPr>
        <w:pStyle w:val="a6"/>
        <w:shd w:val="clear" w:color="auto" w:fill="FFFFFF"/>
        <w:spacing w:before="0" w:beforeAutospacing="0" w:after="0" w:afterAutospacing="0"/>
        <w:ind w:firstLine="709"/>
        <w:jc w:val="center"/>
        <w:rPr>
          <w:noProof/>
          <w:szCs w:val="28"/>
        </w:rPr>
      </w:pPr>
      <w:r w:rsidRPr="00A56D30">
        <w:rPr>
          <w:noProof/>
          <w:szCs w:val="28"/>
        </w:rPr>
        <w:t xml:space="preserve">Рисунок 4 – </w:t>
      </w:r>
      <w:r w:rsidRPr="00A56D30">
        <w:rPr>
          <w:noProof/>
          <w:szCs w:val="28"/>
          <w:lang w:val="en-US"/>
        </w:rPr>
        <w:t>RNN</w:t>
      </w:r>
      <w:r w:rsidRPr="00A56D30">
        <w:rPr>
          <w:noProof/>
          <w:szCs w:val="28"/>
        </w:rPr>
        <w:t xml:space="preserve"> без скрытых нейронов и обратных свзяей нейронов с самими собой</w:t>
      </w:r>
    </w:p>
    <w:p w14:paraId="54F25134" w14:textId="77777777" w:rsidR="00B57EA8" w:rsidRPr="00F469EF" w:rsidRDefault="00B57EA8" w:rsidP="00B57EA8">
      <w:pPr>
        <w:pStyle w:val="a6"/>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25194A9C" wp14:editId="5650083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6F222535" w14:textId="77777777" w:rsidR="00B57EA8" w:rsidRPr="00A56D30" w:rsidRDefault="00B57EA8" w:rsidP="00B57EA8">
      <w:pPr>
        <w:pStyle w:val="a6"/>
        <w:shd w:val="clear" w:color="auto" w:fill="FFFFFF"/>
        <w:spacing w:before="0" w:beforeAutospacing="0" w:after="0" w:afterAutospacing="0" w:line="360" w:lineRule="auto"/>
        <w:ind w:firstLine="709"/>
        <w:jc w:val="center"/>
        <w:rPr>
          <w:noProof/>
          <w:szCs w:val="28"/>
        </w:rPr>
      </w:pPr>
      <w:r w:rsidRPr="00A56D30">
        <w:rPr>
          <w:noProof/>
          <w:szCs w:val="28"/>
        </w:rPr>
        <w:t xml:space="preserve">Рисунок 5 – </w:t>
      </w:r>
      <w:r w:rsidRPr="00A56D30">
        <w:rPr>
          <w:noProof/>
          <w:szCs w:val="28"/>
          <w:lang w:val="en-US"/>
        </w:rPr>
        <w:t>RNN</w:t>
      </w:r>
      <w:r w:rsidRPr="00A56D30">
        <w:rPr>
          <w:noProof/>
          <w:szCs w:val="28"/>
        </w:rPr>
        <w:t xml:space="preserve"> со скрытыми нейронами</w:t>
      </w:r>
    </w:p>
    <w:p w14:paraId="0BFA62FC" w14:textId="77777777" w:rsidR="00B57EA8" w:rsidRPr="00F469EF" w:rsidRDefault="00B57EA8" w:rsidP="00B57EA8">
      <w:pPr>
        <w:pStyle w:val="a6"/>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029D1">
        <w:rPr>
          <w:noProof/>
          <w:sz w:val="28"/>
          <w:szCs w:val="28"/>
        </w:rPr>
        <w:t>7</w:t>
      </w:r>
      <w:r w:rsidRPr="00F469EF">
        <w:rPr>
          <w:noProof/>
          <w:sz w:val="28"/>
          <w:szCs w:val="28"/>
        </w:rPr>
        <w:t>]</w:t>
      </w:r>
    </w:p>
    <w:p w14:paraId="1FB4136C" w14:textId="77777777" w:rsidR="00B57EA8" w:rsidRPr="00F469EF" w:rsidRDefault="00B57EA8" w:rsidP="00B57EA8">
      <w:pPr>
        <w:pStyle w:val="a6"/>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5A59E0B6" w14:textId="77777777" w:rsidR="00B57EA8" w:rsidRPr="001D00FD" w:rsidRDefault="00070DA8" w:rsidP="00B57EA8">
      <w:pPr>
        <w:pStyle w:val="1"/>
        <w:spacing w:before="0" w:after="120" w:line="360" w:lineRule="auto"/>
        <w:ind w:firstLine="709"/>
        <w:rPr>
          <w:rFonts w:ascii="Times New Roman" w:hAnsi="Times New Roman" w:cs="Times New Roman"/>
          <w:noProof/>
          <w:color w:val="auto"/>
        </w:rPr>
      </w:pPr>
      <w:bookmarkStart w:id="31" w:name="_Toc59116904"/>
      <w:r>
        <w:rPr>
          <w:rFonts w:ascii="Times New Roman" w:hAnsi="Times New Roman" w:cs="Times New Roman"/>
          <w:noProof/>
          <w:color w:val="000000" w:themeColor="text1"/>
        </w:rPr>
        <w:t>2.2</w:t>
      </w:r>
      <w:r w:rsidR="00B57EA8" w:rsidRPr="001D00FD">
        <w:rPr>
          <w:rFonts w:ascii="Times New Roman" w:hAnsi="Times New Roman" w:cs="Times New Roman"/>
          <w:noProof/>
          <w:color w:val="000000" w:themeColor="text1"/>
        </w:rPr>
        <w:t xml:space="preserve"> </w:t>
      </w:r>
      <w:r w:rsidR="00B57EA8" w:rsidRPr="001D00FD">
        <w:rPr>
          <w:rFonts w:ascii="Times New Roman" w:hAnsi="Times New Roman" w:cs="Times New Roman"/>
          <w:color w:val="000000" w:themeColor="text1"/>
        </w:rPr>
        <w:t>LSTM</w:t>
      </w:r>
      <w:bookmarkEnd w:id="31"/>
    </w:p>
    <w:p w14:paraId="450E9516"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r w:rsidRPr="00F469EF">
        <w:rPr>
          <w:color w:val="000000"/>
          <w:sz w:val="28"/>
          <w:szCs w:val="28"/>
          <w:shd w:val="clear" w:color="auto" w:fill="FFFFFF"/>
        </w:rPr>
        <w:t xml:space="preserve">рекуррентная  нейронная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14:paraId="5B7A4734"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длительных  периодов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7D0A8A67"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w:t>
      </w:r>
      <w:r w:rsidRPr="00F469EF">
        <w:rPr>
          <w:color w:val="000000"/>
          <w:sz w:val="28"/>
          <w:szCs w:val="28"/>
          <w:shd w:val="clear" w:color="auto" w:fill="FFFFFF"/>
        </w:rPr>
        <w:lastRenderedPageBreak/>
        <w:t xml:space="preserve">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186C7C91"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14F396ED" w14:textId="77777777" w:rsidR="00B57EA8" w:rsidRPr="0028569C"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5FF1CA2D"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commentRangeStart w:id="32"/>
      <w:r w:rsidRPr="00F469EF">
        <w:rPr>
          <w:color w:val="000000"/>
          <w:sz w:val="28"/>
          <w:szCs w:val="28"/>
          <w:shd w:val="clear" w:color="auto" w:fill="FFFFFF"/>
        </w:rPr>
        <w:t>Гейты</w:t>
      </w:r>
      <w:commentRangeEnd w:id="32"/>
      <w:r>
        <w:rPr>
          <w:rStyle w:val="af"/>
          <w:rFonts w:asciiTheme="minorHAnsi" w:eastAsiaTheme="minorHAnsi" w:hAnsiTheme="minorHAnsi" w:cstheme="minorBidi"/>
          <w:lang w:eastAsia="en-US"/>
        </w:rPr>
        <w:commentReference w:id="32"/>
      </w:r>
      <w:r w:rsidRPr="00F469EF">
        <w:rPr>
          <w:color w:val="000000"/>
          <w:sz w:val="28"/>
          <w:szCs w:val="28"/>
          <w:shd w:val="clear" w:color="auto" w:fill="FFFFFF"/>
        </w:rPr>
        <w:t>,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7029D1">
        <w:rPr>
          <w:color w:val="000000"/>
          <w:sz w:val="28"/>
          <w:szCs w:val="28"/>
          <w:shd w:val="clear" w:color="auto" w:fill="FFFFFF"/>
        </w:rPr>
        <w:t>8</w:t>
      </w:r>
      <w:r w:rsidRPr="00F469EF">
        <w:rPr>
          <w:color w:val="000000"/>
          <w:sz w:val="28"/>
          <w:szCs w:val="28"/>
          <w:shd w:val="clear" w:color="auto" w:fill="FFFFFF"/>
        </w:rPr>
        <w:t>]</w:t>
      </w:r>
    </w:p>
    <w:p w14:paraId="59E61682"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14:paraId="6AFA6439"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22E3C73C" w14:textId="77777777" w:rsidR="00B57EA8" w:rsidRPr="00F469EF" w:rsidRDefault="00B57EA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Pr="00F469EF">
        <w:rPr>
          <w:color w:val="000000"/>
          <w:sz w:val="28"/>
          <w:szCs w:val="28"/>
          <w:shd w:val="clear" w:color="auto" w:fill="FFFFFF"/>
        </w:rPr>
        <w:t>.</w:t>
      </w:r>
    </w:p>
    <w:p w14:paraId="175F0B43"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Во-вторых, </w:t>
      </w:r>
      <w:del w:id="33" w:author="Иван Слеповичев" w:date="2020-12-15T17:04:00Z">
        <w:r w:rsidRPr="00F469EF" w:rsidDel="004F5FC6">
          <w:rPr>
            <w:color w:val="000000"/>
            <w:sz w:val="28"/>
            <w:szCs w:val="28"/>
            <w:shd w:val="clear" w:color="auto" w:fill="FFFFFF"/>
          </w:rPr>
          <w:delText xml:space="preserve"> </w:delText>
        </w:r>
      </w:del>
      <w:r w:rsidRPr="00F469EF">
        <w:rPr>
          <w:color w:val="000000"/>
          <w:sz w:val="28"/>
          <w:szCs w:val="28"/>
          <w:shd w:val="clear" w:color="auto" w:fill="FFFFFF"/>
        </w:rPr>
        <w:t xml:space="preserve">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343FC13D" w14:textId="77777777" w:rsidR="00B57EA8" w:rsidRPr="00F469EF" w:rsidRDefault="00B57EA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Pr="00F469EF">
        <w:rPr>
          <w:color w:val="000000"/>
          <w:sz w:val="28"/>
          <w:szCs w:val="28"/>
          <w:shd w:val="clear" w:color="auto" w:fill="FFFFFF"/>
        </w:rPr>
        <w:t>.</w:t>
      </w:r>
    </w:p>
    <w:p w14:paraId="0CE507F9" w14:textId="77777777" w:rsidR="00B57EA8" w:rsidRPr="00F469EF" w:rsidRDefault="00B57EA8" w:rsidP="00B57EA8">
      <w:pPr>
        <w:pStyle w:val="a6"/>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Pr="00F469EF">
        <w:rPr>
          <w:i/>
          <w:color w:val="000000"/>
          <w:sz w:val="28"/>
          <w:szCs w:val="28"/>
          <w:shd w:val="clear" w:color="auto" w:fill="FFFFFF"/>
        </w:rPr>
        <w:t>,</w:t>
      </w:r>
    </w:p>
    <w:p w14:paraId="496F8185" w14:textId="77777777" w:rsidR="00B57EA8"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 вектор новых значений-кандидатов.</w:t>
      </w:r>
    </w:p>
    <w:p w14:paraId="55C8AFA5"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В-третьих, формирование нового состояния. Теперь необходимо обновить предыдущее состояние ячейки для получения нового состояния. Для этого:</w:t>
      </w:r>
    </w:p>
    <w:p w14:paraId="0F072F1A" w14:textId="77777777" w:rsidR="00B57EA8" w:rsidRPr="00F469EF" w:rsidRDefault="00B57EA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Pr="00F469EF">
        <w:rPr>
          <w:color w:val="000000"/>
          <w:sz w:val="28"/>
          <w:szCs w:val="28"/>
          <w:shd w:val="clear" w:color="auto" w:fill="FFFFFF"/>
        </w:rPr>
        <w:t>,</w:t>
      </w:r>
    </w:p>
    <w:p w14:paraId="21A6A9FA" w14:textId="77777777" w:rsidR="00B57EA8" w:rsidRPr="00F469EF"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11D391C6"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7C8C0403" w14:textId="77777777" w:rsidR="00B57EA8" w:rsidRPr="00F469EF" w:rsidRDefault="00B57EA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Pr="00F469EF">
        <w:rPr>
          <w:color w:val="000000"/>
          <w:sz w:val="28"/>
          <w:szCs w:val="28"/>
          <w:shd w:val="clear" w:color="auto" w:fill="FFFFFF"/>
        </w:rPr>
        <w:t>,</w:t>
      </w:r>
    </w:p>
    <w:p w14:paraId="2282D1F1" w14:textId="77777777" w:rsidR="00B57EA8" w:rsidRPr="00F469EF" w:rsidRDefault="00B57EA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Pr="00F469EF">
        <w:rPr>
          <w:color w:val="000000"/>
          <w:sz w:val="28"/>
          <w:szCs w:val="28"/>
          <w:shd w:val="clear" w:color="auto" w:fill="FFFFFF"/>
        </w:rPr>
        <w:t>,</w:t>
      </w:r>
    </w:p>
    <w:p w14:paraId="0FBCBEEE" w14:textId="77777777" w:rsidR="00B57EA8" w:rsidRPr="00F469EF"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7029D1">
        <w:rPr>
          <w:color w:val="000000"/>
          <w:sz w:val="28"/>
          <w:szCs w:val="28"/>
          <w:shd w:val="clear" w:color="auto" w:fill="FFFFFF"/>
          <w:lang w:val="en-US"/>
        </w:rPr>
        <w:t>9</w:t>
      </w:r>
      <w:r w:rsidRPr="00F469EF">
        <w:rPr>
          <w:color w:val="000000"/>
          <w:sz w:val="28"/>
          <w:szCs w:val="28"/>
          <w:shd w:val="clear" w:color="auto" w:fill="FFFFFF"/>
        </w:rPr>
        <w:t>]</w:t>
      </w:r>
    </w:p>
    <w:p w14:paraId="56F562A9" w14:textId="77777777" w:rsidR="00B57EA8" w:rsidRPr="00C329AD" w:rsidRDefault="00B57EA8" w:rsidP="00B57EA8">
      <w:pPr>
        <w:pStyle w:val="a6"/>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Pr>
          <w:color w:val="000000"/>
          <w:sz w:val="28"/>
          <w:szCs w:val="28"/>
          <w:shd w:val="clear" w:color="auto" w:fill="FFFFFF"/>
        </w:rPr>
        <w:t xml:space="preserve">а схема </w:t>
      </w:r>
      <w:r>
        <w:rPr>
          <w:color w:val="000000"/>
          <w:sz w:val="28"/>
          <w:szCs w:val="28"/>
          <w:shd w:val="clear" w:color="auto" w:fill="FFFFFF"/>
          <w:lang w:val="en-US"/>
        </w:rPr>
        <w:t>LSTM</w:t>
      </w:r>
      <w:r>
        <w:rPr>
          <w:color w:val="000000"/>
          <w:sz w:val="28"/>
          <w:szCs w:val="28"/>
          <w:shd w:val="clear" w:color="auto" w:fill="FFFFFF"/>
        </w:rPr>
        <w:t xml:space="preserve">, рисунок взят из источника </w:t>
      </w:r>
      <w:r w:rsidRPr="00C329AD">
        <w:rPr>
          <w:color w:val="000000"/>
          <w:sz w:val="28"/>
          <w:szCs w:val="28"/>
          <w:shd w:val="clear" w:color="auto" w:fill="FFFFFF"/>
        </w:rPr>
        <w:t>[</w:t>
      </w:r>
      <w:r w:rsidR="007029D1">
        <w:rPr>
          <w:color w:val="000000"/>
          <w:sz w:val="28"/>
          <w:szCs w:val="28"/>
          <w:shd w:val="clear" w:color="auto" w:fill="FFFFFF"/>
          <w:lang w:val="en-US"/>
        </w:rPr>
        <w:t>10</w:t>
      </w:r>
      <w:r w:rsidRPr="00C329AD">
        <w:rPr>
          <w:color w:val="000000"/>
          <w:sz w:val="28"/>
          <w:szCs w:val="28"/>
          <w:shd w:val="clear" w:color="auto" w:fill="FFFFFF"/>
        </w:rPr>
        <w:t>].</w:t>
      </w:r>
    </w:p>
    <w:p w14:paraId="1ED6E20F" w14:textId="77777777" w:rsidR="00B57EA8" w:rsidRPr="00F469EF" w:rsidRDefault="00B57EA8" w:rsidP="00B57EA8">
      <w:pPr>
        <w:pStyle w:val="a6"/>
        <w:shd w:val="clear" w:color="auto" w:fill="FFFFFF"/>
        <w:spacing w:before="0" w:beforeAutospacing="0" w:after="0" w:afterAutospacing="0" w:line="360" w:lineRule="auto"/>
        <w:jc w:val="center"/>
        <w:rPr>
          <w:color w:val="000000"/>
          <w:sz w:val="28"/>
          <w:szCs w:val="28"/>
        </w:rPr>
        <w:pPrChange w:id="34" w:author="Учетная запись Майкрософт" w:date="2020-12-16T10:08:00Z">
          <w:pPr>
            <w:pStyle w:val="a6"/>
            <w:shd w:val="clear" w:color="auto" w:fill="FFFFFF"/>
            <w:spacing w:before="0" w:beforeAutospacing="0" w:after="0" w:afterAutospacing="0" w:line="360" w:lineRule="auto"/>
            <w:ind w:firstLine="709"/>
          </w:pPr>
        </w:pPrChange>
      </w:pPr>
      <w:commentRangeStart w:id="35"/>
      <w:r w:rsidRPr="00C329AD">
        <w:rPr>
          <w:noProof/>
          <w:color w:val="000000"/>
          <w:sz w:val="28"/>
          <w:szCs w:val="28"/>
        </w:rPr>
        <w:drawing>
          <wp:inline distT="0" distB="0" distL="0" distR="0" wp14:anchorId="5757A24F" wp14:editId="57FA8E5C">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commentRangeEnd w:id="35"/>
      <w:r>
        <w:rPr>
          <w:rStyle w:val="af"/>
          <w:rFonts w:asciiTheme="minorHAnsi" w:eastAsiaTheme="minorHAnsi" w:hAnsiTheme="minorHAnsi" w:cstheme="minorBidi"/>
          <w:lang w:eastAsia="en-US"/>
        </w:rPr>
        <w:commentReference w:id="35"/>
      </w:r>
    </w:p>
    <w:p w14:paraId="34AB2C2C" w14:textId="77777777" w:rsidR="00B57EA8" w:rsidRPr="00A56D30" w:rsidRDefault="00B57EA8" w:rsidP="00B57EA8">
      <w:pPr>
        <w:pStyle w:val="a6"/>
        <w:shd w:val="clear" w:color="auto" w:fill="FFFFFF"/>
        <w:spacing w:before="0" w:beforeAutospacing="0" w:after="0" w:afterAutospacing="0" w:line="360" w:lineRule="auto"/>
        <w:ind w:firstLine="709"/>
        <w:jc w:val="center"/>
        <w:rPr>
          <w:color w:val="000000"/>
          <w:szCs w:val="28"/>
        </w:rPr>
      </w:pPr>
      <w:r w:rsidRPr="00A56D30">
        <w:rPr>
          <w:color w:val="000000"/>
          <w:szCs w:val="28"/>
        </w:rPr>
        <w:t xml:space="preserve">Рисунок 6 – Схема </w:t>
      </w:r>
      <w:r w:rsidRPr="00A56D30">
        <w:rPr>
          <w:color w:val="000000"/>
          <w:szCs w:val="28"/>
          <w:lang w:val="en-US"/>
        </w:rPr>
        <w:t>LSTM</w:t>
      </w:r>
    </w:p>
    <w:p w14:paraId="25CA5BD8" w14:textId="77777777" w:rsidR="00B57EA8" w:rsidRPr="00B42F0B" w:rsidRDefault="00B57EA8" w:rsidP="00B57EA8">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5F32285C" w14:textId="77777777" w:rsidR="00B57EA8" w:rsidRPr="001D00FD" w:rsidRDefault="00B57EA8" w:rsidP="00B57EA8">
      <w:pPr>
        <w:pStyle w:val="1"/>
        <w:spacing w:before="0" w:after="120" w:line="360" w:lineRule="auto"/>
        <w:ind w:firstLine="709"/>
        <w:rPr>
          <w:rFonts w:ascii="Times New Roman" w:eastAsiaTheme="minorEastAsia" w:hAnsi="Times New Roman" w:cs="Times New Roman"/>
        </w:rPr>
      </w:pPr>
      <w:bookmarkStart w:id="36" w:name="_Toc59116905"/>
      <w:r w:rsidRPr="001D00FD">
        <w:rPr>
          <w:rFonts w:ascii="Times New Roman" w:eastAsiaTheme="minorEastAsia" w:hAnsi="Times New Roman" w:cs="Times New Roman"/>
          <w:color w:val="000000" w:themeColor="text1"/>
        </w:rPr>
        <w:lastRenderedPageBreak/>
        <w:t>3 Практическая часть</w:t>
      </w:r>
      <w:bookmarkEnd w:id="36"/>
    </w:p>
    <w:p w14:paraId="224348C9" w14:textId="77777777" w:rsidR="00B57EA8" w:rsidRPr="00985C3C" w:rsidRDefault="00B57EA8" w:rsidP="003F30C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7029D1">
        <w:rPr>
          <w:rFonts w:ascii="Times New Roman" w:eastAsiaTheme="minorEastAsia" w:hAnsi="Times New Roman" w:cs="Times New Roman"/>
          <w:sz w:val="28"/>
          <w:szCs w:val="28"/>
        </w:rPr>
        <w:t>1</w:t>
      </w:r>
      <w:r w:rsidRPr="006B395D">
        <w:rPr>
          <w:rFonts w:ascii="Times New Roman" w:eastAsiaTheme="minorEastAsia" w:hAnsi="Times New Roman" w:cs="Times New Roman"/>
          <w:sz w:val="28"/>
          <w:szCs w:val="28"/>
        </w:rPr>
        <w:t>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w:t>
      </w:r>
      <w:ins w:id="37" w:author="Иван Слеповичев" w:date="2020-12-15T17:12:00Z">
        <w:r w:rsidRPr="00A1624F">
          <w:rPr>
            <w:rFonts w:ascii="Times New Roman" w:eastAsiaTheme="minorEastAsia" w:hAnsi="Times New Roman" w:cs="Times New Roman"/>
            <w:sz w:val="28"/>
            <w:szCs w:val="28"/>
            <w:rPrChange w:id="38" w:author="Иван Слеповичев" w:date="2020-12-15T17:13:00Z">
              <w:rPr>
                <w:rFonts w:ascii="Times New Roman" w:eastAsiaTheme="minorEastAsia" w:hAnsi="Times New Roman" w:cs="Times New Roman"/>
                <w:sz w:val="28"/>
                <w:szCs w:val="28"/>
                <w:lang w:val="en-US"/>
              </w:rPr>
            </w:rPrChange>
          </w:rPr>
          <w:t xml:space="preserve">– </w:t>
        </w:r>
      </w:ins>
      <w:r>
        <w:rPr>
          <w:rFonts w:ascii="Times New Roman" w:eastAsiaTheme="minorEastAsia" w:hAnsi="Times New Roman" w:cs="Times New Roman"/>
          <w:sz w:val="28"/>
          <w:szCs w:val="28"/>
        </w:rPr>
        <w:t xml:space="preserve">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w:t>
      </w:r>
    </w:p>
    <w:p w14:paraId="0A4C0810" w14:textId="77777777" w:rsidR="00B57EA8"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нейросетевыми методами. </w:t>
      </w:r>
    </w:p>
    <w:p w14:paraId="21DDF467" w14:textId="77777777" w:rsidR="00B57EA8" w:rsidRPr="00985C3C"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Решать задачу будем построением и обучением нейросетевой модели.</w:t>
      </w:r>
    </w:p>
    <w:p w14:paraId="5AF5DBCC" w14:textId="77777777" w:rsidR="00B57EA8" w:rsidRPr="009B5151" w:rsidRDefault="00B57EA8" w:rsidP="00B57EA8">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24FE0CC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413D2F2B"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обо</w:t>
      </w:r>
      <w:ins w:id="39" w:author="Иван Слеповичев" w:date="2020-12-15T17:14:00Z">
        <w:r>
          <w:rPr>
            <w:rFonts w:ascii="Times New Roman" w:eastAsiaTheme="minorEastAsia" w:hAnsi="Times New Roman" w:cs="Times New Roman"/>
            <w:sz w:val="28"/>
            <w:szCs w:val="28"/>
          </w:rPr>
          <w:t>б</w:t>
        </w:r>
      </w:ins>
      <w:r>
        <w:rPr>
          <w:rFonts w:ascii="Times New Roman" w:eastAsiaTheme="minorEastAsia" w:hAnsi="Times New Roman" w:cs="Times New Roman"/>
          <w:sz w:val="28"/>
          <w:szCs w:val="28"/>
        </w:rPr>
        <w:t xml:space="preserve">щённое, объектно-ориентированное, функциональное и аспектно-ориентированное программирование. Динамическая типизация, автоматическое управление памятью, полная интроспекция, механизм обработки исключений – основные архитектурные черты. </w:t>
      </w:r>
    </w:p>
    <w:p w14:paraId="63476EA5"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66C8A9B" w14:textId="77777777" w:rsidR="00B57EA8" w:rsidRPr="00610F3B" w:rsidRDefault="00B57EA8" w:rsidP="00B57EA8">
      <w:pPr>
        <w:pStyle w:val="ac"/>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del w:id="40" w:author="Иван Слеповичев" w:date="2020-12-15T17:15:00Z">
        <w:r w:rsidRPr="00F55E9B" w:rsidDel="002F4B08">
          <w:rPr>
            <w:rFonts w:ascii="Times New Roman" w:hAnsi="Times New Roman" w:cs="Times New Roman"/>
            <w:sz w:val="28"/>
            <w:szCs w:val="28"/>
          </w:rPr>
          <w:delText xml:space="preserve">также </w:delText>
        </w:r>
        <w:r w:rsidRPr="00F55E9B" w:rsidDel="002F4B08">
          <w:rPr>
            <w:rFonts w:ascii="Times New Roman" w:hAnsi="Times New Roman" w:cs="Times New Roman"/>
            <w:sz w:val="28"/>
            <w:szCs w:val="28"/>
            <w:shd w:val="clear" w:color="auto" w:fill="FFFFFF"/>
          </w:rPr>
          <w:delText>добавляет</w:delText>
        </w:r>
      </w:del>
      <w:ins w:id="41" w:author="Иван Слеповичев" w:date="2020-12-15T17:15:00Z">
        <w:r>
          <w:rPr>
            <w:rFonts w:ascii="Times New Roman" w:hAnsi="Times New Roman" w:cs="Times New Roman"/>
            <w:sz w:val="28"/>
            <w:szCs w:val="28"/>
            <w:shd w:val="clear" w:color="auto" w:fill="FFFFFF"/>
          </w:rPr>
          <w:t xml:space="preserve"> </w:t>
        </w:r>
        <w:commentRangeStart w:id="42"/>
        <w:r>
          <w:rPr>
            <w:rFonts w:ascii="Times New Roman" w:hAnsi="Times New Roman" w:cs="Times New Roman"/>
            <w:sz w:val="28"/>
            <w:szCs w:val="28"/>
            <w:shd w:val="clear" w:color="auto" w:fill="FFFFFF"/>
          </w:rPr>
          <w:t>об</w:t>
        </w:r>
      </w:ins>
      <w:ins w:id="43" w:author="Иван Слеповичев" w:date="2020-12-15T17:16:00Z">
        <w:r>
          <w:rPr>
            <w:rFonts w:ascii="Times New Roman" w:hAnsi="Times New Roman" w:cs="Times New Roman"/>
            <w:sz w:val="28"/>
            <w:szCs w:val="28"/>
            <w:shd w:val="clear" w:color="auto" w:fill="FFFFFF"/>
          </w:rPr>
          <w:t>е</w:t>
        </w:r>
      </w:ins>
      <w:ins w:id="44" w:author="Иван Слеповичев" w:date="2020-12-15T17:15:00Z">
        <w:r>
          <w:rPr>
            <w:rFonts w:ascii="Times New Roman" w:hAnsi="Times New Roman" w:cs="Times New Roman"/>
            <w:sz w:val="28"/>
            <w:szCs w:val="28"/>
            <w:shd w:val="clear" w:color="auto" w:fill="FFFFFF"/>
          </w:rPr>
          <w:t xml:space="preserve">спечивает </w:t>
        </w:r>
      </w:ins>
      <w:del w:id="45" w:author="Иван Слеповичев" w:date="2020-12-15T17:15:00Z">
        <w:r w:rsidRPr="00F55E9B" w:rsidDel="002F4B08">
          <w:rPr>
            <w:rFonts w:ascii="Times New Roman" w:hAnsi="Times New Roman" w:cs="Times New Roman"/>
            <w:sz w:val="28"/>
            <w:szCs w:val="28"/>
            <w:shd w:val="clear" w:color="auto" w:fill="FFFFFF"/>
          </w:rPr>
          <w:delText xml:space="preserve"> </w:delText>
        </w:r>
      </w:del>
      <w:commentRangeEnd w:id="42"/>
      <w:r>
        <w:rPr>
          <w:rStyle w:val="af"/>
          <w:rFonts w:asciiTheme="minorHAnsi" w:eastAsiaTheme="minorHAnsi" w:hAnsiTheme="minorHAnsi" w:cstheme="minorBidi"/>
          <w:kern w:val="0"/>
          <w:lang w:eastAsia="en-US" w:bidi="ar-SA"/>
        </w:rPr>
        <w:commentReference w:id="42"/>
      </w:r>
      <w:r w:rsidRPr="00F55E9B">
        <w:rPr>
          <w:rFonts w:ascii="Times New Roman" w:hAnsi="Times New Roman" w:cs="Times New Roman"/>
          <w:sz w:val="28"/>
          <w:szCs w:val="28"/>
          <w:shd w:val="clear" w:color="auto" w:fill="FFFFFF"/>
        </w:rPr>
        <w:t>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4D0E2DE8" w14:textId="77777777" w:rsidR="00B57EA8" w:rsidRDefault="00B57EA8" w:rsidP="00B57EA8">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представляет из себя мощную библиотек</w:t>
      </w:r>
      <w:r w:rsidR="007029D1">
        <w:rPr>
          <w:rFonts w:ascii="Times New Roman" w:hAnsi="Times New Roman" w:cs="Times New Roman"/>
          <w:color w:val="000000"/>
          <w:sz w:val="28"/>
          <w:szCs w:val="28"/>
        </w:rPr>
        <w:t>у для создания нейронных сетей,</w:t>
      </w:r>
      <w:r>
        <w:rPr>
          <w:rFonts w:ascii="Times New Roman" w:hAnsi="Times New Roman" w:cs="Times New Roman"/>
          <w:color w:val="000000"/>
          <w:sz w:val="28"/>
          <w:szCs w:val="28"/>
        </w:rPr>
        <w:t xml:space="preserve"> предназначен для проектирования, создания, изучени</w:t>
      </w:r>
      <w:ins w:id="46" w:author="Иван Слеповичев" w:date="2020-12-15T17:16:00Z">
        <w:r>
          <w:rPr>
            <w:rFonts w:ascii="Times New Roman" w:hAnsi="Times New Roman" w:cs="Times New Roman"/>
            <w:color w:val="000000"/>
            <w:sz w:val="28"/>
            <w:szCs w:val="28"/>
          </w:rPr>
          <w:t>я</w:t>
        </w:r>
      </w:ins>
      <w:del w:id="47" w:author="Иван Слеповичев" w:date="2020-12-15T17:16:00Z">
        <w:r w:rsidDel="002F4B08">
          <w:rPr>
            <w:rFonts w:ascii="Times New Roman" w:hAnsi="Times New Roman" w:cs="Times New Roman"/>
            <w:color w:val="000000"/>
            <w:sz w:val="28"/>
            <w:szCs w:val="28"/>
          </w:rPr>
          <w:delText>е</w:delText>
        </w:r>
      </w:del>
      <w:r>
        <w:rPr>
          <w:rFonts w:ascii="Times New Roman" w:hAnsi="Times New Roman" w:cs="Times New Roman"/>
          <w:color w:val="000000"/>
          <w:sz w:val="28"/>
          <w:szCs w:val="28"/>
        </w:rPr>
        <w:t xml:space="preserve">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403EFB4" w14:textId="77777777" w:rsidR="00B57EA8" w:rsidRPr="0006179F" w:rsidRDefault="00B57EA8" w:rsidP="00B57EA8">
      <w:pPr>
        <w:pStyle w:val="a6"/>
        <w:shd w:val="clear" w:color="auto" w:fill="FFFFFF"/>
        <w:spacing w:before="0" w:beforeAutospacing="0" w:after="0" w:afterAutospacing="0" w:line="360" w:lineRule="auto"/>
        <w:ind w:firstLine="709"/>
        <w:rPr>
          <w:sz w:val="29"/>
          <w:szCs w:val="29"/>
        </w:rPr>
      </w:pPr>
      <w:r w:rsidRPr="00985C3C">
        <w:rPr>
          <w:color w:val="000000"/>
          <w:sz w:val="28"/>
          <w:szCs w:val="28"/>
          <w:lang w:val="en-US"/>
        </w:rPr>
        <w:lastRenderedPageBreak/>
        <w:t>Scikit</w:t>
      </w:r>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3" w:history="1">
        <w:r w:rsidRPr="00985C3C">
          <w:rPr>
            <w:rFonts w:eastAsiaTheme="majorEastAsia"/>
            <w:color w:val="000000"/>
            <w:sz w:val="28"/>
            <w:szCs w:val="28"/>
            <w:lang w:val="en-US"/>
          </w:rPr>
          <w:t>NumPy</w:t>
        </w:r>
      </w:hyperlink>
      <w:r w:rsidRPr="00985C3C">
        <w:rPr>
          <w:color w:val="000000"/>
          <w:sz w:val="28"/>
          <w:szCs w:val="28"/>
          <w:lang w:val="en-US"/>
        </w:rPr>
        <w:t> </w:t>
      </w:r>
      <w:r w:rsidRPr="00985C3C">
        <w:rPr>
          <w:color w:val="000000"/>
          <w:sz w:val="28"/>
          <w:szCs w:val="28"/>
        </w:rPr>
        <w:t xml:space="preserve">и </w:t>
      </w:r>
      <w:r w:rsidRPr="00985C3C">
        <w:rPr>
          <w:color w:val="000000"/>
          <w:sz w:val="28"/>
          <w:szCs w:val="28"/>
          <w:lang w:val="en-US"/>
        </w:rPr>
        <w:t>SciPy</w:t>
      </w:r>
      <w:r>
        <w:rPr>
          <w:color w:val="000000"/>
          <w:sz w:val="28"/>
          <w:szCs w:val="28"/>
        </w:rPr>
        <w:t xml:space="preserve">. </w:t>
      </w:r>
      <w:del w:id="48" w:author="Иван Слеповичев" w:date="2020-12-15T17:17:00Z">
        <w:r w:rsidDel="00674E68">
          <w:rPr>
            <w:color w:val="000000"/>
            <w:sz w:val="28"/>
            <w:szCs w:val="28"/>
          </w:rPr>
          <w:delText xml:space="preserve">, </w:delText>
        </w:r>
      </w:del>
      <w:del w:id="49" w:author="Иван Слеповичев" w:date="2020-12-15T17:16:00Z">
        <w:r w:rsidDel="00674E68">
          <w:rPr>
            <w:color w:val="000000"/>
            <w:sz w:val="28"/>
            <w:szCs w:val="28"/>
          </w:rPr>
          <w:delText xml:space="preserve">он </w:delText>
        </w:r>
        <w:r w:rsidRPr="0006179F" w:rsidDel="00674E68">
          <w:rPr>
            <w:sz w:val="29"/>
            <w:szCs w:val="29"/>
          </w:rPr>
          <w:delText>Scikit-Learn</w:delText>
        </w:r>
      </w:del>
      <w:ins w:id="50" w:author="Иван Слеповичев" w:date="2020-12-15T17:17:00Z">
        <w:r>
          <w:rPr>
            <w:sz w:val="29"/>
            <w:szCs w:val="29"/>
          </w:rPr>
          <w:t xml:space="preserve">Библиотека </w:t>
        </w:r>
      </w:ins>
      <w:r w:rsidRPr="0006179F">
        <w:rPr>
          <w:sz w:val="29"/>
          <w:szCs w:val="29"/>
        </w:rPr>
        <w:t xml:space="preserve"> поддерживает:</w:t>
      </w:r>
    </w:p>
    <w:p w14:paraId="160F9EBD"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70498409"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F5B4322"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7B2B3E8C"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450B80D6"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655A74DF"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113298">
        <w:rPr>
          <w:rFonts w:ascii="Times New Roman" w:eastAsia="Times New Roman" w:hAnsi="Times New Roman" w:cs="Times New Roman"/>
          <w:sz w:val="29"/>
          <w:szCs w:val="29"/>
          <w:lang w:val="en-US" w:eastAsia="ru-RU"/>
        </w:rPr>
        <w:t xml:space="preserve"> [1</w:t>
      </w:r>
      <w:r>
        <w:rPr>
          <w:rFonts w:ascii="Times New Roman" w:eastAsia="Times New Roman" w:hAnsi="Times New Roman" w:cs="Times New Roman"/>
          <w:sz w:val="29"/>
          <w:szCs w:val="29"/>
          <w:lang w:val="en-US" w:eastAsia="ru-RU"/>
        </w:rPr>
        <w:t>2]</w:t>
      </w:r>
    </w:p>
    <w:p w14:paraId="5A4274C3" w14:textId="77777777" w:rsidR="00B57EA8" w:rsidRPr="003B67E5" w:rsidRDefault="00B57EA8" w:rsidP="00B57EA8">
      <w:pPr>
        <w:spacing w:after="0" w:line="360" w:lineRule="auto"/>
        <w:ind w:firstLine="709"/>
        <w:jc w:val="both"/>
        <w:rPr>
          <w:rFonts w:ascii="Times New Roman" w:hAnsi="Times New Roman" w:cs="Times New Roman"/>
          <w:color w:val="000000"/>
          <w:sz w:val="28"/>
          <w:szCs w:val="28"/>
        </w:rPr>
      </w:pPr>
      <w:r w:rsidRPr="00985C3C">
        <w:rPr>
          <w:rFonts w:ascii="Times New Roman" w:hAnsi="Times New Roman" w:cs="Times New Roman"/>
          <w:color w:val="000000"/>
          <w:sz w:val="28"/>
          <w:szCs w:val="28"/>
          <w:lang w:val="en-US"/>
        </w:rPr>
        <w:t>Scikit</w:t>
      </w:r>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алгоритмам</w:t>
      </w:r>
      <w:del w:id="51" w:author="Иван Слеповичев" w:date="2020-12-15T17:17:00Z">
        <w:r w:rsidDel="00674E68">
          <w:rPr>
            <w:rFonts w:ascii="Times New Roman" w:hAnsi="Times New Roman" w:cs="Times New Roman"/>
            <w:color w:val="000000"/>
            <w:sz w:val="28"/>
            <w:szCs w:val="28"/>
          </w:rPr>
          <w:delText>а</w:delText>
        </w:r>
      </w:del>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4286504E" w14:textId="77777777" w:rsidR="00B57EA8" w:rsidRPr="00150169"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реализации программы на языке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была использована отдельная, виртуальная среда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выступающая в качестве платформы для обработки данных.</w:t>
      </w:r>
    </w:p>
    <w:p w14:paraId="35C396A7" w14:textId="77777777" w:rsidR="00B57EA8" w:rsidRPr="00A65D86"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включающий набор популярных свободных библиотек, которые в свою 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w:t>
      </w:r>
      <w:del w:id="52" w:author="Иван Слеповичев" w:date="2020-12-15T17:19:00Z">
        <w:r w:rsidDel="008D57A4">
          <w:rPr>
            <w:rFonts w:ascii="Times New Roman" w:eastAsiaTheme="minorEastAsia" w:hAnsi="Times New Roman" w:cs="Times New Roman"/>
            <w:sz w:val="28"/>
            <w:szCs w:val="28"/>
          </w:rPr>
          <w:delText xml:space="preserve">соответствующих кругом пользователей </w:delText>
        </w:r>
      </w:del>
      <w:r>
        <w:rPr>
          <w:rFonts w:ascii="Times New Roman" w:eastAsiaTheme="minorEastAsia" w:hAnsi="Times New Roman" w:cs="Times New Roman"/>
          <w:sz w:val="28"/>
          <w:szCs w:val="28"/>
        </w:rPr>
        <w:t>тематических моделей с разрешением возникающих зависимостей и конфликтов. На 2020 год содержит более 1500 модулей.</w:t>
      </w:r>
    </w:p>
    <w:p w14:paraId="2B77681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commentRangeStart w:id="53"/>
      <w:r>
        <w:rPr>
          <w:rFonts w:ascii="Times New Roman" w:eastAsiaTheme="minorEastAsia" w:hAnsi="Times New Roman" w:cs="Times New Roman"/>
          <w:sz w:val="28"/>
          <w:szCs w:val="28"/>
        </w:rPr>
        <w:t xml:space="preserve">Воспользовавшись </w:t>
      </w:r>
      <w:commentRangeEnd w:id="53"/>
      <w:r>
        <w:rPr>
          <w:rStyle w:val="af"/>
        </w:rPr>
        <w:commentReference w:id="53"/>
      </w:r>
      <w:r>
        <w:rPr>
          <w:rFonts w:ascii="Times New Roman" w:eastAsiaTheme="minorEastAsia" w:hAnsi="Times New Roman" w:cs="Times New Roman"/>
          <w:sz w:val="28"/>
          <w:szCs w:val="28"/>
        </w:rPr>
        <w:t>источником [</w:t>
      </w:r>
      <w:r w:rsidR="00113298">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3], был скачан дистрибутив </w:t>
      </w:r>
      <w:r w:rsidRPr="008B52A3">
        <w:rPr>
          <w:rFonts w:ascii="Times New Roman" w:eastAsiaTheme="minorEastAsia" w:hAnsi="Times New Roman" w:cs="Times New Roman"/>
          <w:sz w:val="28"/>
          <w:szCs w:val="28"/>
        </w:rPr>
        <w:t>Anaconda3-2020.11-Windows-x86</w:t>
      </w:r>
      <w:r w:rsidRPr="006D5425">
        <w:rPr>
          <w:rFonts w:ascii="Times New Roman" w:eastAsiaTheme="minorEastAsia" w:hAnsi="Times New Roman" w:cs="Times New Roman"/>
          <w:sz w:val="28"/>
          <w:szCs w:val="28"/>
        </w:rPr>
        <w:t>_64</w:t>
      </w:r>
      <w:r w:rsidRPr="008B52A3">
        <w:rPr>
          <w:rFonts w:ascii="Times New Roman" w:eastAsiaTheme="minorEastAsia" w:hAnsi="Times New Roman" w:cs="Times New Roman"/>
          <w:sz w:val="28"/>
          <w:szCs w:val="28"/>
        </w:rPr>
        <w:t>.exe</w:t>
      </w:r>
      <w:r>
        <w:rPr>
          <w:rFonts w:ascii="Times New Roman" w:eastAsiaTheme="minorEastAsia" w:hAnsi="Times New Roman" w:cs="Times New Roman"/>
          <w:sz w:val="28"/>
          <w:szCs w:val="28"/>
        </w:rPr>
        <w:t xml:space="preserve"> для работы с нейронными сетями. При</w:t>
      </w:r>
      <w:r w:rsidRPr="00203AEE">
        <w:rPr>
          <w:rFonts w:ascii="Times New Roman" w:eastAsiaTheme="minorEastAsia" w:hAnsi="Times New Roman" w:cs="Times New Roman"/>
          <w:sz w:val="28"/>
          <w:szCs w:val="28"/>
        </w:rPr>
        <w:t xml:space="preserve"> запуске скачанного </w:t>
      </w:r>
      <w:r>
        <w:rPr>
          <w:rFonts w:ascii="Times New Roman" w:eastAsiaTheme="minorEastAsia" w:hAnsi="Times New Roman" w:cs="Times New Roman"/>
          <w:sz w:val="28"/>
          <w:szCs w:val="28"/>
        </w:rPr>
        <w:t xml:space="preserve">дистрибутива происходит установка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xml:space="preserve"> и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w:t>
      </w:r>
      <w:r w:rsidRPr="006D5425">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1EE16259" w14:textId="77777777" w:rsidR="00B57EA8" w:rsidRPr="007A72D0" w:rsidRDefault="00B57EA8" w:rsidP="003F30C2">
      <w:pPr>
        <w:spacing w:after="0" w:line="360" w:lineRule="auto"/>
        <w:ind w:firstLine="709"/>
        <w:jc w:val="both"/>
        <w:rPr>
          <w:rFonts w:ascii="Times New Roman" w:eastAsiaTheme="minorEastAsia" w:hAnsi="Times New Roman" w:cs="Times New Roman"/>
          <w:sz w:val="24"/>
          <w:szCs w:val="28"/>
        </w:rPr>
      </w:pPr>
      <w:r>
        <w:rPr>
          <w:rFonts w:ascii="Times New Roman" w:eastAsiaTheme="minorEastAsia" w:hAnsi="Times New Roman" w:cs="Times New Roman"/>
          <w:sz w:val="28"/>
          <w:szCs w:val="28"/>
        </w:rPr>
        <w:t>Далее нужно установить некоторые библиотеки</w:t>
      </w:r>
      <w:r w:rsidRPr="003C2F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Сделать это можно с использованием командной строки, где указывается через пробел название программы </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conda</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команда (</w:t>
      </w:r>
      <w:r>
        <w:rPr>
          <w:rFonts w:ascii="Times New Roman" w:eastAsiaTheme="minorEastAsia" w:hAnsi="Times New Roman" w:cs="Times New Roman"/>
          <w:sz w:val="28"/>
          <w:szCs w:val="28"/>
          <w:lang w:val="en-US"/>
        </w:rPr>
        <w:t>install</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наименова</w:t>
      </w:r>
      <w:r w:rsidR="003F30C2">
        <w:rPr>
          <w:rFonts w:ascii="Times New Roman" w:eastAsiaTheme="minorEastAsia" w:hAnsi="Times New Roman" w:cs="Times New Roman"/>
          <w:sz w:val="28"/>
          <w:szCs w:val="28"/>
        </w:rPr>
        <w:t>ние соответствующей библиотеки.</w:t>
      </w:r>
    </w:p>
    <w:p w14:paraId="4786ACF3" w14:textId="77777777" w:rsidR="00B57EA8" w:rsidRDefault="00B57EA8" w:rsidP="00B57EA8">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программе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используются</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следующие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библиотеки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модули</w:t>
      </w:r>
      <w:r w:rsidRPr="007A72D0">
        <w:rPr>
          <w:rFonts w:ascii="Times New Roman" w:hAnsi="Times New Roman" w:cs="Times New Roman"/>
          <w:color w:val="000000"/>
          <w:sz w:val="28"/>
          <w:szCs w:val="28"/>
        </w:rPr>
        <w:t>:</w:t>
      </w:r>
      <w:r w:rsidRPr="007A72D0">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lang w:val="en-US"/>
        </w:rPr>
        <w:t>matplotlib</w:t>
      </w:r>
      <w:r>
        <w:rPr>
          <w:rFonts w:ascii="Times New Roman" w:eastAsiaTheme="minorEastAsia" w:hAnsi="Times New Roman" w:cs="Times New Roman"/>
          <w:sz w:val="28"/>
          <w:szCs w:val="28"/>
        </w:rPr>
        <w:t xml:space="preserve"> </w:t>
      </w:r>
      <w:r w:rsidRPr="007A72D0">
        <w:rPr>
          <w:rFonts w:ascii="Times New Roman" w:eastAsiaTheme="minorEastAsia" w:hAnsi="Times New Roman" w:cs="Times New Roman"/>
          <w:sz w:val="28"/>
          <w:szCs w:val="28"/>
        </w:rPr>
        <w:t xml:space="preserve">(3.2.1), </w:t>
      </w:r>
      <w:r w:rsidRPr="00985C3C">
        <w:rPr>
          <w:rFonts w:ascii="Times New Roman" w:eastAsiaTheme="minorEastAsia" w:hAnsi="Times New Roman" w:cs="Times New Roman"/>
          <w:sz w:val="28"/>
          <w:szCs w:val="28"/>
          <w:lang w:val="en-US"/>
        </w:rPr>
        <w:t>tensorflow</w:t>
      </w:r>
      <w:r w:rsidRPr="007A72D0">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7A72D0">
        <w:rPr>
          <w:rFonts w:ascii="Times New Roman" w:eastAsiaTheme="minorEastAsia" w:hAnsi="Times New Roman" w:cs="Times New Roman"/>
          <w:sz w:val="28"/>
          <w:szCs w:val="28"/>
        </w:rPr>
        <w:t xml:space="preserve"> (1.0.3), </w:t>
      </w:r>
      <w:del w:id="54" w:author="Иван Слеповичев" w:date="2020-12-15T17:13:00Z">
        <w:r w:rsidRPr="00985C3C" w:rsidDel="00A1624F">
          <w:rPr>
            <w:rFonts w:ascii="Times New Roman" w:eastAsiaTheme="minorEastAsia" w:hAnsi="Times New Roman" w:cs="Times New Roman"/>
            <w:sz w:val="28"/>
            <w:szCs w:val="28"/>
            <w:lang w:val="en-US"/>
          </w:rPr>
          <w:delText>sklearn</w:delText>
        </w:r>
        <w:r w:rsidRPr="007A72D0" w:rsidDel="00A1624F">
          <w:rPr>
            <w:rFonts w:ascii="Times New Roman" w:eastAsiaTheme="minorEastAsia" w:hAnsi="Times New Roman" w:cs="Times New Roman"/>
            <w:sz w:val="28"/>
            <w:szCs w:val="28"/>
          </w:rPr>
          <w:delText xml:space="preserve"> </w:delText>
        </w:r>
      </w:del>
      <w:commentRangeStart w:id="55"/>
      <w:ins w:id="56" w:author="Иван Слеповичев" w:date="2020-12-15T17:13:00Z">
        <w:r>
          <w:rPr>
            <w:rFonts w:ascii="Times New Roman" w:eastAsiaTheme="minorEastAsia" w:hAnsi="Times New Roman" w:cs="Times New Roman"/>
            <w:sz w:val="28"/>
            <w:szCs w:val="28"/>
            <w:lang w:val="en-US"/>
          </w:rPr>
          <w:t>scikit</w:t>
        </w:r>
        <w:r w:rsidRPr="007A72D0">
          <w:rPr>
            <w:rFonts w:ascii="Times New Roman" w:eastAsiaTheme="minorEastAsia" w:hAnsi="Times New Roman" w:cs="Times New Roman"/>
            <w:sz w:val="28"/>
            <w:szCs w:val="28"/>
          </w:rPr>
          <w:t>-</w:t>
        </w:r>
      </w:ins>
      <w:ins w:id="57" w:author="Иван Слеповичев" w:date="2020-12-15T17:14:00Z">
        <w:r>
          <w:rPr>
            <w:rFonts w:ascii="Times New Roman" w:eastAsiaTheme="minorEastAsia" w:hAnsi="Times New Roman" w:cs="Times New Roman"/>
            <w:sz w:val="28"/>
            <w:szCs w:val="28"/>
            <w:lang w:val="en-US"/>
          </w:rPr>
          <w:t>learn</w:t>
        </w:r>
      </w:ins>
      <w:ins w:id="58" w:author="Иван Слеповичев" w:date="2020-12-15T17:13:00Z">
        <w:r w:rsidRPr="007A72D0">
          <w:rPr>
            <w:rFonts w:ascii="Times New Roman" w:eastAsiaTheme="minorEastAsia" w:hAnsi="Times New Roman" w:cs="Times New Roman"/>
            <w:sz w:val="28"/>
            <w:szCs w:val="28"/>
          </w:rPr>
          <w:t xml:space="preserve"> </w:t>
        </w:r>
      </w:ins>
      <w:commentRangeEnd w:id="55"/>
      <w:ins w:id="59" w:author="Иван Слеповичев" w:date="2020-12-15T17:14:00Z">
        <w:r>
          <w:rPr>
            <w:rStyle w:val="af"/>
          </w:rPr>
          <w:commentReference w:id="55"/>
        </w:r>
      </w:ins>
      <w:r w:rsidRPr="007A72D0">
        <w:rPr>
          <w:rFonts w:ascii="Times New Roman" w:eastAsiaTheme="minorEastAsia" w:hAnsi="Times New Roman" w:cs="Times New Roman"/>
          <w:sz w:val="28"/>
          <w:szCs w:val="28"/>
        </w:rPr>
        <w:t xml:space="preserve">(0.22.1), </w:t>
      </w:r>
      <w:r w:rsidRPr="00985C3C">
        <w:rPr>
          <w:rFonts w:ascii="Times New Roman" w:eastAsiaTheme="minorEastAsia" w:hAnsi="Times New Roman" w:cs="Times New Roman"/>
          <w:sz w:val="28"/>
          <w:szCs w:val="28"/>
          <w:lang w:val="en-US"/>
        </w:rPr>
        <w:t>numpy</w:t>
      </w:r>
      <w:r w:rsidRPr="007A72D0">
        <w:rPr>
          <w:rFonts w:ascii="Times New Roman" w:eastAsiaTheme="minorEastAsia" w:hAnsi="Times New Roman" w:cs="Times New Roman"/>
          <w:sz w:val="28"/>
          <w:szCs w:val="28"/>
        </w:rPr>
        <w:t xml:space="preserve"> (1.18.1).</w:t>
      </w:r>
      <w:r w:rsidRPr="007A72D0">
        <w:rPr>
          <w:rFonts w:ascii="Times New Roman" w:hAnsi="Times New Roman" w:cs="Times New Roman"/>
          <w:color w:val="000000"/>
          <w:sz w:val="28"/>
          <w:szCs w:val="28"/>
        </w:rPr>
        <w:t xml:space="preserve"> </w:t>
      </w:r>
    </w:p>
    <w:p w14:paraId="14A5BE1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lastRenderedPageBreak/>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выступает в качестве инструмента для интерактивной разработки и представления проектов в области </w:t>
      </w:r>
      <w:r>
        <w:rPr>
          <w:rFonts w:ascii="Times New Roman" w:eastAsiaTheme="minorEastAsia" w:hAnsi="Times New Roman" w:cs="Times New Roman"/>
          <w:sz w:val="28"/>
          <w:szCs w:val="28"/>
          <w:lang w:val="en-US"/>
        </w:rPr>
        <w:t>Data</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Science</w:t>
      </w:r>
      <w:r w:rsidRPr="00FC29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Для работы программы необходимо открыть</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Pr>
          <w:rFonts w:ascii="Times New Roman" w:eastAsiaTheme="minorEastAsia" w:hAnsi="Times New Roman" w:cs="Times New Roman"/>
          <w:sz w:val="28"/>
          <w:szCs w:val="28"/>
        </w:rPr>
        <w:t>» из папки «</w:t>
      </w:r>
      <w:r w:rsidRPr="007A72D0">
        <w:rPr>
          <w:rFonts w:ascii="Times New Roman" w:eastAsiaTheme="minorEastAsia" w:hAnsi="Times New Roman" w:cs="Times New Roman"/>
          <w:sz w:val="28"/>
          <w:szCs w:val="28"/>
          <w:lang w:val="en-US"/>
        </w:rPr>
        <w:t>Anaconda</w:t>
      </w:r>
      <w:r w:rsidRPr="00FC2996">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либо воспользоваться меню «Пуск» и запустить ярлык  </w:t>
      </w:r>
      <w:r>
        <w:rPr>
          <w:rFonts w:ascii="Times New Roman" w:eastAsiaTheme="minorEastAsia" w:hAnsi="Times New Roman" w:cs="Times New Roman"/>
          <w:sz w:val="28"/>
          <w:szCs w:val="28"/>
          <w:lang w:val="en-US"/>
        </w:rPr>
        <w:t>Jupyter</w:t>
      </w:r>
      <w:r w:rsidR="003F30C2">
        <w:rPr>
          <w:rFonts w:ascii="Times New Roman" w:eastAsiaTheme="minorEastAsia" w:hAnsi="Times New Roman" w:cs="Times New Roman"/>
          <w:sz w:val="28"/>
          <w:szCs w:val="28"/>
        </w:rPr>
        <w:t>.</w:t>
      </w:r>
    </w:p>
    <w:p w14:paraId="357A7410"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веб-браузере по умолчанию откроется новая вкладка (</w:t>
      </w:r>
      <w:r>
        <w:rPr>
          <w:rFonts w:ascii="Times New Roman" w:eastAsiaTheme="minorEastAsia" w:hAnsi="Times New Roman" w:cs="Times New Roman"/>
          <w:sz w:val="28"/>
          <w:szCs w:val="28"/>
          <w:lang w:val="en-US"/>
        </w:rPr>
        <w:t>URL</w:t>
      </w:r>
      <w:r>
        <w:rPr>
          <w:rFonts w:ascii="Times New Roman" w:eastAsiaTheme="minorEastAsia" w:hAnsi="Times New Roman" w:cs="Times New Roman"/>
          <w:sz w:val="28"/>
          <w:szCs w:val="28"/>
        </w:rPr>
        <w:t xml:space="preserve">: </w:t>
      </w:r>
      <w:r w:rsidRPr="00E72DC9">
        <w:rPr>
          <w:rFonts w:ascii="Times New Roman" w:eastAsiaTheme="minorEastAsia" w:hAnsi="Times New Roman" w:cs="Times New Roman"/>
          <w:sz w:val="28"/>
          <w:szCs w:val="28"/>
        </w:rPr>
        <w:t>http://localhost:8888/tree</w:t>
      </w:r>
      <w:r>
        <w:rPr>
          <w:rFonts w:ascii="Times New Roman" w:eastAsiaTheme="minorEastAsia" w:hAnsi="Times New Roman" w:cs="Times New Roman"/>
          <w:sz w:val="28"/>
          <w:szCs w:val="28"/>
        </w:rPr>
        <w:t xml:space="preserve">), которая представляет из себя панель инструментов ноутбука, которая специально разработана для управления ноутбуками. Но стоит отметить, что панель управления предоставит доступ к файлам и подпапкам, которые содержатся в каталоге запуска </w:t>
      </w:r>
      <w:r>
        <w:rPr>
          <w:rFonts w:ascii="Times New Roman" w:eastAsiaTheme="minorEastAsia" w:hAnsi="Times New Roman" w:cs="Times New Roman"/>
          <w:sz w:val="28"/>
          <w:szCs w:val="28"/>
          <w:lang w:val="en-US"/>
        </w:rPr>
        <w:t>Jupyter</w:t>
      </w:r>
      <w:r>
        <w:rPr>
          <w:rFonts w:ascii="Times New Roman" w:eastAsiaTheme="minorEastAsia" w:hAnsi="Times New Roman" w:cs="Times New Roman"/>
          <w:sz w:val="28"/>
          <w:szCs w:val="28"/>
        </w:rPr>
        <w:t>. В файловой системе можно выбрать и открыть нужный файл или создать новый. Интерфейс панели представлен</w:t>
      </w:r>
      <w:r w:rsidR="00070DA8">
        <w:rPr>
          <w:rFonts w:ascii="Times New Roman" w:eastAsiaTheme="minorEastAsia" w:hAnsi="Times New Roman" w:cs="Times New Roman"/>
          <w:sz w:val="28"/>
          <w:szCs w:val="28"/>
        </w:rPr>
        <w:t xml:space="preserve"> на рисунке 7</w:t>
      </w:r>
      <w:r>
        <w:rPr>
          <w:rFonts w:ascii="Times New Roman" w:eastAsiaTheme="minorEastAsia" w:hAnsi="Times New Roman" w:cs="Times New Roman"/>
          <w:sz w:val="28"/>
          <w:szCs w:val="28"/>
        </w:rPr>
        <w:t>.</w:t>
      </w:r>
    </w:p>
    <w:p w14:paraId="35C35F62" w14:textId="77777777" w:rsidR="00B57EA8" w:rsidRDefault="00B57EA8" w:rsidP="00B57EA8">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42343B36" wp14:editId="68D04DA6">
            <wp:extent cx="5305246" cy="174550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02" t="10292" r="18706" b="52363"/>
                    <a:stretch/>
                  </pic:blipFill>
                  <pic:spPr bwMode="auto">
                    <a:xfrm>
                      <a:off x="0" y="0"/>
                      <a:ext cx="5340699" cy="1757173"/>
                    </a:xfrm>
                    <a:prstGeom prst="rect">
                      <a:avLst/>
                    </a:prstGeom>
                    <a:ln>
                      <a:noFill/>
                    </a:ln>
                    <a:extLst>
                      <a:ext uri="{53640926-AAD7-44D8-BBD7-CCE9431645EC}">
                        <a14:shadowObscured xmlns:a14="http://schemas.microsoft.com/office/drawing/2010/main"/>
                      </a:ext>
                    </a:extLst>
                  </pic:spPr>
                </pic:pic>
              </a:graphicData>
            </a:graphic>
          </wp:inline>
        </w:drawing>
      </w:r>
    </w:p>
    <w:p w14:paraId="232EF6B7" w14:textId="77777777" w:rsidR="00B57EA8" w:rsidRPr="00A1379F" w:rsidRDefault="00B57EA8" w:rsidP="00B57EA8">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070DA8">
        <w:rPr>
          <w:rFonts w:ascii="Times New Roman" w:eastAsiaTheme="minorEastAsia" w:hAnsi="Times New Roman" w:cs="Times New Roman"/>
          <w:sz w:val="24"/>
          <w:szCs w:val="24"/>
        </w:rPr>
        <w:t>7</w:t>
      </w:r>
      <w:r w:rsidRPr="00A1379F">
        <w:rPr>
          <w:rFonts w:ascii="Times New Roman" w:eastAsiaTheme="minorEastAsia" w:hAnsi="Times New Roman" w:cs="Times New Roman"/>
          <w:sz w:val="24"/>
          <w:szCs w:val="24"/>
        </w:rPr>
        <w:t xml:space="preserve"> – Интерфейс панели инструментов ноутбука </w:t>
      </w:r>
      <w:r w:rsidRPr="00A1379F">
        <w:rPr>
          <w:rFonts w:ascii="Times New Roman" w:eastAsiaTheme="minorEastAsia" w:hAnsi="Times New Roman" w:cs="Times New Roman"/>
          <w:sz w:val="24"/>
          <w:szCs w:val="24"/>
          <w:lang w:val="en-US"/>
        </w:rPr>
        <w:t>Jupyter</w:t>
      </w:r>
    </w:p>
    <w:p w14:paraId="5BBB823A" w14:textId="77777777" w:rsidR="00B57EA8" w:rsidRPr="00F75219"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начала работы программы необходимо открыть файл с расширением «</w:t>
      </w:r>
      <w:r w:rsidRPr="00A8630F">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тем самым будет открыта интерактивная среда. Для выполнения определенного блока программы необходима комбинация клавиш «</w:t>
      </w:r>
      <w:r>
        <w:rPr>
          <w:rFonts w:ascii="Times New Roman" w:eastAsiaTheme="minorEastAsia" w:hAnsi="Times New Roman" w:cs="Times New Roman"/>
          <w:sz w:val="28"/>
          <w:szCs w:val="28"/>
          <w:lang w:val="en-US"/>
        </w:rPr>
        <w:t>Shift</w:t>
      </w:r>
      <w:r>
        <w:rPr>
          <w:rFonts w:ascii="Times New Roman" w:eastAsiaTheme="minorEastAsia" w:hAnsi="Times New Roman" w:cs="Times New Roman"/>
          <w:sz w:val="28"/>
          <w:szCs w:val="28"/>
        </w:rPr>
        <w:t>» и «</w:t>
      </w:r>
      <w:r>
        <w:rPr>
          <w:rFonts w:ascii="Times New Roman" w:eastAsiaTheme="minorEastAsia" w:hAnsi="Times New Roman" w:cs="Times New Roman"/>
          <w:sz w:val="28"/>
          <w:szCs w:val="28"/>
          <w:lang w:val="en-US"/>
        </w:rPr>
        <w:t>Enter</w:t>
      </w:r>
      <w:r>
        <w:rPr>
          <w:rFonts w:ascii="Times New Roman" w:eastAsiaTheme="minorEastAsia" w:hAnsi="Times New Roman" w:cs="Times New Roman"/>
          <w:sz w:val="28"/>
          <w:szCs w:val="28"/>
        </w:rPr>
        <w:t>». При выполнении блока в квадратных скобках соответствующего блока будет ст</w:t>
      </w:r>
      <w:r w:rsidR="00070DA8">
        <w:rPr>
          <w:rFonts w:ascii="Times New Roman" w:eastAsiaTheme="minorEastAsia" w:hAnsi="Times New Roman" w:cs="Times New Roman"/>
          <w:sz w:val="28"/>
          <w:szCs w:val="28"/>
        </w:rPr>
        <w:t>оят символ «*» как на рисунке 8</w:t>
      </w:r>
      <w:r>
        <w:rPr>
          <w:rFonts w:ascii="Times New Roman" w:eastAsiaTheme="minorEastAsia" w:hAnsi="Times New Roman" w:cs="Times New Roman"/>
          <w:sz w:val="28"/>
          <w:szCs w:val="28"/>
        </w:rPr>
        <w:t>.</w:t>
      </w:r>
    </w:p>
    <w:p w14:paraId="437FCA4E" w14:textId="77777777" w:rsidR="00B57EA8" w:rsidRDefault="00B57EA8" w:rsidP="00B57EA8">
      <w:pPr>
        <w:spacing w:after="0" w:line="360" w:lineRule="auto"/>
        <w:jc w:val="center"/>
        <w:rPr>
          <w:rFonts w:ascii="Times New Roman" w:eastAsiaTheme="minorEastAsia" w:hAnsi="Times New Roman" w:cs="Times New Roman"/>
          <w:sz w:val="28"/>
          <w:szCs w:val="28"/>
        </w:rPr>
      </w:pPr>
      <w:r>
        <w:rPr>
          <w:noProof/>
          <w:lang w:eastAsia="ru-RU"/>
        </w:rPr>
        <w:lastRenderedPageBreak/>
        <w:drawing>
          <wp:inline distT="0" distB="0" distL="0" distR="0" wp14:anchorId="1A3FBAA4" wp14:editId="19E7D72F">
            <wp:extent cx="5564038" cy="27658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042" t="9692" r="19669" b="37027"/>
                    <a:stretch/>
                  </pic:blipFill>
                  <pic:spPr bwMode="auto">
                    <a:xfrm>
                      <a:off x="0" y="0"/>
                      <a:ext cx="5587077" cy="2777344"/>
                    </a:xfrm>
                    <a:prstGeom prst="rect">
                      <a:avLst/>
                    </a:prstGeom>
                    <a:ln>
                      <a:noFill/>
                    </a:ln>
                    <a:extLst>
                      <a:ext uri="{53640926-AAD7-44D8-BBD7-CCE9431645EC}">
                        <a14:shadowObscured xmlns:a14="http://schemas.microsoft.com/office/drawing/2010/main"/>
                      </a:ext>
                    </a:extLst>
                  </pic:spPr>
                </pic:pic>
              </a:graphicData>
            </a:graphic>
          </wp:inline>
        </w:drawing>
      </w:r>
    </w:p>
    <w:p w14:paraId="1880E702" w14:textId="77777777" w:rsidR="00B57EA8" w:rsidRPr="00A1379F" w:rsidRDefault="00B57EA8" w:rsidP="00B57EA8">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070DA8">
        <w:rPr>
          <w:rFonts w:ascii="Times New Roman" w:eastAsiaTheme="minorEastAsia" w:hAnsi="Times New Roman" w:cs="Times New Roman"/>
          <w:sz w:val="24"/>
          <w:szCs w:val="24"/>
        </w:rPr>
        <w:t>8</w:t>
      </w:r>
      <w:r w:rsidRPr="00A1379F">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Запуск блока для импортирования зависимостей</w:t>
      </w:r>
    </w:p>
    <w:p w14:paraId="242AF4F2" w14:textId="77777777" w:rsidR="00B57EA8" w:rsidRPr="0031006B"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корректной работы программы необходимо, чтобы документ с исходными данными, в нашем случае это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В ходе работы было создано два исполняемых файла:</w:t>
      </w:r>
    </w:p>
    <w:p w14:paraId="1F03AAC1" w14:textId="77777777" w:rsidR="00B57EA8" w:rsidRDefault="00B57EA8" w:rsidP="00B57EA8">
      <w:pPr>
        <w:pStyle w:val="a8"/>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w:t>
      </w:r>
    </w:p>
    <w:p w14:paraId="6ABA627C" w14:textId="77777777" w:rsidR="00B57EA8" w:rsidRDefault="00B57EA8" w:rsidP="00B57EA8">
      <w:pPr>
        <w:pStyle w:val="a8"/>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LTSM_test_all_c.ipynb</w:t>
      </w:r>
      <w:r>
        <w:rPr>
          <w:rFonts w:ascii="Times New Roman" w:eastAsiaTheme="minorEastAsia" w:hAnsi="Times New Roman" w:cs="Times New Roman"/>
          <w:sz w:val="28"/>
          <w:szCs w:val="28"/>
          <w:lang w:val="en-US"/>
        </w:rPr>
        <w:t>.</w:t>
      </w:r>
    </w:p>
    <w:p w14:paraId="0B612DFB"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первом </w:t>
      </w:r>
      <w:r w:rsidRPr="00864B64">
        <w:rPr>
          <w:rFonts w:ascii="Times New Roman" w:eastAsiaTheme="minorEastAsia" w:hAnsi="Times New Roman" w:cs="Times New Roman"/>
          <w:sz w:val="28"/>
          <w:szCs w:val="28"/>
        </w:rPr>
        <w:t>файл</w:t>
      </w:r>
      <w:r>
        <w:rPr>
          <w:rFonts w:ascii="Times New Roman" w:eastAsiaTheme="minorEastAsia" w:hAnsi="Times New Roman" w:cs="Times New Roman"/>
          <w:sz w:val="28"/>
          <w:szCs w:val="28"/>
        </w:rPr>
        <w:t xml:space="preserve">е </w:t>
      </w:r>
      <w:r w:rsidRPr="00864B64">
        <w:rPr>
          <w:rFonts w:ascii="Times New Roman" w:eastAsiaTheme="minorEastAsia" w:hAnsi="Times New Roman" w:cs="Times New Roman"/>
          <w:sz w:val="28"/>
          <w:szCs w:val="28"/>
        </w:rPr>
        <w:t>модель</w:t>
      </w:r>
      <w:r>
        <w:rPr>
          <w:rFonts w:ascii="Times New Roman" w:eastAsiaTheme="minorEastAsia" w:hAnsi="Times New Roman" w:cs="Times New Roman"/>
          <w:sz w:val="28"/>
          <w:szCs w:val="28"/>
        </w:rPr>
        <w:t xml:space="preserve"> применяли, заменяя </w:t>
      </w:r>
      <w:r w:rsidRPr="00F43C31">
        <w:rPr>
          <w:rFonts w:ascii="Times New Roman" w:eastAsiaTheme="minorEastAsia" w:hAnsi="Times New Roman" w:cs="Times New Roman"/>
          <w:sz w:val="28"/>
          <w:szCs w:val="28"/>
        </w:rPr>
        <w:t>test_c</w:t>
      </w:r>
      <w:r>
        <w:rPr>
          <w:rFonts w:ascii="Times New Roman" w:eastAsiaTheme="minorEastAsia" w:hAnsi="Times New Roman" w:cs="Times New Roman"/>
          <w:sz w:val="28"/>
          <w:szCs w:val="28"/>
        </w:rPr>
        <w:t xml:space="preserve"> на соответствующее название страны при выполнении начального блока программы, </w:t>
      </w:r>
      <w:r w:rsidRPr="00864B64">
        <w:rPr>
          <w:rFonts w:ascii="Times New Roman" w:eastAsiaTheme="minorEastAsia" w:hAnsi="Times New Roman" w:cs="Times New Roman"/>
          <w:sz w:val="28"/>
          <w:szCs w:val="28"/>
        </w:rPr>
        <w:t>для двух крупных стран</w:t>
      </w:r>
      <w:r>
        <w:rPr>
          <w:rFonts w:ascii="Times New Roman" w:eastAsiaTheme="minorEastAsia" w:hAnsi="Times New Roman" w:cs="Times New Roman"/>
          <w:sz w:val="28"/>
          <w:szCs w:val="28"/>
        </w:rPr>
        <w:t xml:space="preserve">: США, </w:t>
      </w:r>
      <w:r w:rsidRPr="00864B64">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rPr>
        <w:t>, во втором – алгоритм циклично применяется для оставшихся стран с качественными данными</w:t>
      </w:r>
      <w:r w:rsidRPr="00864B64">
        <w:rPr>
          <w:rFonts w:ascii="Times New Roman" w:eastAsiaTheme="minorEastAsia" w:hAnsi="Times New Roman" w:cs="Times New Roman"/>
          <w:sz w:val="28"/>
          <w:szCs w:val="28"/>
        </w:rPr>
        <w:t>. Результаты работы представлены в главе 3.5</w:t>
      </w:r>
      <w:r>
        <w:rPr>
          <w:rFonts w:ascii="Times New Roman" w:eastAsiaTheme="minorEastAsia" w:hAnsi="Times New Roman" w:cs="Times New Roman"/>
          <w:sz w:val="28"/>
          <w:szCs w:val="28"/>
        </w:rPr>
        <w:t>.</w:t>
      </w:r>
    </w:p>
    <w:p w14:paraId="2A2D9E1F"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Перед началом использования модели на данных их необходимо было нормализовать, так как они имеют чёткий тренд. Кратко опишем функции, связанные с предобработкой:</w:t>
      </w:r>
    </w:p>
    <w:p w14:paraId="3317DDFC" w14:textId="77777777" w:rsidR="00B57EA8" w:rsidRPr="005C5EDA"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w:t>
      </w:r>
      <w:r w:rsidRPr="005C5EDA">
        <w:rPr>
          <w:rFonts w:ascii="Times New Roman" w:eastAsiaTheme="minorEastAsia" w:hAnsi="Times New Roman" w:cs="Times New Roman"/>
          <w:sz w:val="28"/>
          <w:szCs w:val="28"/>
        </w:rPr>
        <w:t>ункция «series_to_supervised»</w:t>
      </w:r>
      <w:r>
        <w:rPr>
          <w:rFonts w:ascii="Times New Roman" w:eastAsiaTheme="minorEastAsia" w:hAnsi="Times New Roman" w:cs="Times New Roman"/>
          <w:sz w:val="28"/>
          <w:szCs w:val="28"/>
        </w:rPr>
        <w:t xml:space="preserve"> создаёт массив возможных кусков из временного ряда, создана для устранения «краевых» эффектов;</w:t>
      </w:r>
    </w:p>
    <w:p w14:paraId="35ABD467" w14:textId="77777777" w:rsidR="00B57EA8"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difference</w:t>
      </w:r>
      <w:r>
        <w:rPr>
          <w:rFonts w:ascii="Times New Roman" w:eastAsiaTheme="minorEastAsia" w:hAnsi="Times New Roman" w:cs="Times New Roman"/>
          <w:sz w:val="28"/>
          <w:szCs w:val="28"/>
        </w:rPr>
        <w:t>» предназначена для подсчёта разницы между элементами временного ряда</w:t>
      </w:r>
      <w:r w:rsidRPr="007875B2">
        <w:rPr>
          <w:rFonts w:ascii="Times New Roman" w:eastAsiaTheme="minorEastAsia" w:hAnsi="Times New Roman" w:cs="Times New Roman"/>
          <w:sz w:val="28"/>
          <w:szCs w:val="28"/>
        </w:rPr>
        <w:t>;</w:t>
      </w:r>
    </w:p>
    <w:p w14:paraId="1C0054AD" w14:textId="77777777" w:rsidR="00B57EA8"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prepare_data</w:t>
      </w:r>
      <w:r>
        <w:rPr>
          <w:rFonts w:ascii="Times New Roman" w:eastAsiaTheme="minorEastAsia" w:hAnsi="Times New Roman" w:cs="Times New Roman"/>
          <w:sz w:val="28"/>
          <w:szCs w:val="28"/>
        </w:rPr>
        <w:t>» преобразует данные с помощью нахождения разности и шкалирования, и формирует тренировочную и обучающую выборку.</w:t>
      </w:r>
    </w:p>
    <w:p w14:paraId="53BD41D8"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Далее была построена нейронная сеть с помощью функции «</w:t>
      </w:r>
      <w:r w:rsidRPr="007875B2">
        <w:rPr>
          <w:rFonts w:ascii="Times New Roman" w:eastAsiaTheme="minorEastAsia" w:hAnsi="Times New Roman" w:cs="Times New Roman"/>
          <w:sz w:val="28"/>
          <w:szCs w:val="28"/>
        </w:rPr>
        <w:t>fit_lstm</w:t>
      </w:r>
      <w:r>
        <w:rPr>
          <w:rFonts w:ascii="Times New Roman" w:eastAsiaTheme="minorEastAsia" w:hAnsi="Times New Roman" w:cs="Times New Roman"/>
          <w:sz w:val="28"/>
          <w:szCs w:val="28"/>
        </w:rPr>
        <w:t>», которая создаёт и обучает нейросеть «</w:t>
      </w:r>
      <w:r>
        <w:rPr>
          <w:rFonts w:ascii="Times New Roman" w:eastAsiaTheme="minorEastAsia" w:hAnsi="Times New Roman" w:cs="Times New Roman"/>
          <w:sz w:val="28"/>
          <w:szCs w:val="28"/>
          <w:lang w:val="en-US"/>
        </w:rPr>
        <w:t>model</w:t>
      </w:r>
      <w:r>
        <w:rPr>
          <w:rFonts w:ascii="Times New Roman" w:eastAsiaTheme="minorEastAsia" w:hAnsi="Times New Roman" w:cs="Times New Roman"/>
          <w:sz w:val="28"/>
          <w:szCs w:val="28"/>
        </w:rPr>
        <w:t>» с учётом выбранным параметров.</w:t>
      </w:r>
      <w:r w:rsidRPr="007875B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Описание архитектуры сети указано в главе 3.3, про обучение – в главе 3.4.</w:t>
      </w:r>
    </w:p>
    <w:p w14:paraId="1E93E2DF"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Затем происходило предсказывание предстоящих значений после заданной точки с помощью функции «</w:t>
      </w:r>
      <w:r w:rsidRPr="00613067">
        <w:rPr>
          <w:rFonts w:ascii="Times New Roman" w:eastAsiaTheme="minorEastAsia" w:hAnsi="Times New Roman" w:cs="Times New Roman"/>
          <w:sz w:val="28"/>
          <w:szCs w:val="28"/>
        </w:rPr>
        <w:t>forecast_lstm</w:t>
      </w:r>
      <w:r>
        <w:rPr>
          <w:rFonts w:ascii="Times New Roman" w:eastAsiaTheme="minorEastAsia" w:hAnsi="Times New Roman" w:cs="Times New Roman"/>
          <w:sz w:val="28"/>
          <w:szCs w:val="28"/>
        </w:rPr>
        <w:t>» и предсказывание с помощью переданной модели для всех временных участков с помощью функции «</w:t>
      </w:r>
      <w:r w:rsidRPr="00F43C31">
        <w:rPr>
          <w:rFonts w:ascii="Times New Roman" w:eastAsiaTheme="minorEastAsia" w:hAnsi="Times New Roman" w:cs="Times New Roman"/>
          <w:sz w:val="28"/>
          <w:szCs w:val="28"/>
        </w:rPr>
        <w:t>make_forecasts</w:t>
      </w:r>
      <w:r>
        <w:rPr>
          <w:rFonts w:ascii="Times New Roman" w:eastAsiaTheme="minorEastAsia" w:hAnsi="Times New Roman" w:cs="Times New Roman"/>
          <w:sz w:val="28"/>
          <w:szCs w:val="28"/>
        </w:rPr>
        <w:t>».</w:t>
      </w:r>
    </w:p>
    <w:p w14:paraId="2A7351F7"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Также был произведена численная и визуальная оценка качества модели с помощью трёх метрик. </w:t>
      </w:r>
    </w:p>
    <w:p w14:paraId="251C391D" w14:textId="77777777" w:rsidR="00B57EA8" w:rsidRPr="003F30C2" w:rsidDel="00DB41F5" w:rsidRDefault="00B57EA8" w:rsidP="003F30C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результате работы </w:t>
      </w: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xml:space="preserve"> в папке исполняемого файла сохраняются два рисунка: «</w:t>
      </w:r>
      <w:r w:rsidRPr="00E827EB">
        <w:rPr>
          <w:rFonts w:ascii="Times New Roman" w:eastAsiaTheme="minorEastAsia" w:hAnsi="Times New Roman" w:cs="Times New Roman"/>
          <w:sz w:val="28"/>
          <w:szCs w:val="28"/>
        </w:rPr>
        <w:t>Forecasts.png</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8"/>
        </w:rPr>
        <w:t>график предсказаний из каждой точки тестовой выборки, включает весь «</w:t>
      </w:r>
      <w:r>
        <w:rPr>
          <w:rFonts w:ascii="Times New Roman" w:eastAsiaTheme="minorEastAsia" w:hAnsi="Times New Roman" w:cs="Times New Roman"/>
          <w:sz w:val="28"/>
          <w:szCs w:val="28"/>
          <w:lang w:val="en-US"/>
        </w:rPr>
        <w:t>train</w:t>
      </w:r>
      <w:r w:rsidRPr="00E827E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sample</w:t>
      </w:r>
      <w:r>
        <w:rPr>
          <w:rFonts w:ascii="Times New Roman" w:eastAsiaTheme="minorEastAsia" w:hAnsi="Times New Roman" w:cs="Times New Roman"/>
          <w:sz w:val="28"/>
          <w:szCs w:val="28"/>
        </w:rPr>
        <w:t>»; и часть этого графика «</w:t>
      </w:r>
      <w:r w:rsidRPr="00E827EB">
        <w:rPr>
          <w:rFonts w:ascii="Times New Roman" w:eastAsiaTheme="minorEastAsia" w:hAnsi="Times New Roman" w:cs="Times New Roman"/>
          <w:sz w:val="28"/>
          <w:szCs w:val="28"/>
        </w:rPr>
        <w:t>Forecasts_crop.png</w:t>
      </w:r>
      <w:r>
        <w:rPr>
          <w:rFonts w:ascii="Times New Roman" w:eastAsiaTheme="minorEastAsia" w:hAnsi="Times New Roman" w:cs="Times New Roman"/>
          <w:sz w:val="28"/>
          <w:szCs w:val="28"/>
        </w:rPr>
        <w:t xml:space="preserve">» для лучшей читаемости. </w:t>
      </w:r>
      <w:moveFromRangeStart w:id="60" w:author="Учетная запись Майкрософт" w:date="2020-12-16T10:24:00Z" w:name="move59006674"/>
      <w:commentRangeStart w:id="61"/>
      <w:moveFrom w:id="62" w:author="Учетная запись Майкрософт" w:date="2020-12-16T10:24:00Z">
        <w:r w:rsidRPr="0075375E" w:rsidDel="00DB41F5">
          <w:rPr>
            <w:rFonts w:ascii="Times New Roman" w:eastAsia="Times New Roman" w:hAnsi="Times New Roman" w:cs="Times New Roman"/>
            <w:bCs/>
            <w:color w:val="000000"/>
            <w:sz w:val="28"/>
            <w:szCs w:val="28"/>
            <w:lang w:eastAsia="ru-RU"/>
          </w:rPr>
          <w:t>В ходе выполнения практической части столкнулись с проблемой переобучения. Стоит отметить, что при решении многих задач нейросетевыми методами может возникнуть проблема переобучения. Переобучение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выборки.Для решения проблемы переобучения в моей модели используется специальный вычислительный слой Dropout.  Являясь промежуточным, слой Dropout случайным образом</w:t>
        </w:r>
        <w:ins w:id="63" w:author="Иван Слеповичев" w:date="2020-12-15T17:27:00Z">
          <w:r w:rsidRPr="0075375E" w:rsidDel="00DB41F5">
            <w:rPr>
              <w:rFonts w:ascii="Times New Roman" w:eastAsia="Times New Roman" w:hAnsi="Times New Roman" w:cs="Times New Roman"/>
              <w:bCs/>
              <w:color w:val="000000"/>
              <w:sz w:val="28"/>
              <w:szCs w:val="28"/>
              <w:lang w:eastAsia="ru-RU"/>
            </w:rPr>
            <w:t>,</w:t>
          </w:r>
        </w:ins>
        <w:r w:rsidRPr="0075375E" w:rsidDel="00DB41F5">
          <w:rPr>
            <w:rFonts w:ascii="Times New Roman" w:eastAsia="Times New Roman" w:hAnsi="Times New Roman" w:cs="Times New Roman"/>
            <w:bCs/>
            <w:color w:val="000000"/>
            <w:sz w:val="28"/>
            <w:szCs w:val="28"/>
            <w:lang w:eastAsia="ru-RU"/>
          </w:rPr>
          <w:t xml:space="preserve">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Сети для обучения получаются с помощью исключения из сети нейронов с вероятностью </w:t>
        </w:r>
        <w:r w:rsidRPr="0075375E">
          <w:rPr>
            <w:rFonts w:ascii="Times New Roman" w:eastAsia="Times New Roman" w:hAnsi="Times New Roman" w:cs="Times New Roman"/>
            <w:bCs/>
            <w:color w:val="000000"/>
            <w:sz w:val="28"/>
            <w:szCs w:val="28"/>
            <w:lang w:eastAsia="ru-RU"/>
          </w:rPr>
          <w:t>𝑝</w:t>
        </w:r>
        <w:r w:rsidRPr="0075375E" w:rsidDel="00DB41F5">
          <w:rPr>
            <w:rFonts w:ascii="Times New Roman" w:eastAsia="Times New Roman" w:hAnsi="Times New Roman" w:cs="Times New Roman"/>
            <w:bCs/>
            <w:color w:val="000000"/>
            <w:sz w:val="28"/>
            <w:szCs w:val="28"/>
            <w:lang w:eastAsia="ru-RU"/>
          </w:rPr>
          <w:t xml:space="preserve">, так, что вероятность того, что нейрон останется в сети составляет </w:t>
        </w:r>
        <w:r w:rsidRPr="0075375E">
          <w:rPr>
            <w:rFonts w:ascii="Times New Roman" w:eastAsia="Times New Roman" w:hAnsi="Times New Roman" w:cs="Times New Roman"/>
            <w:bCs/>
            <w:color w:val="000000"/>
            <w:sz w:val="28"/>
            <w:szCs w:val="28"/>
            <w:lang w:eastAsia="ru-RU"/>
          </w:rPr>
          <w:t>𝑞=1−𝑝</w:t>
        </w:r>
        <w:r w:rsidRPr="0075375E" w:rsidDel="00DB41F5">
          <w:rPr>
            <w:rFonts w:ascii="Times New Roman" w:eastAsia="Times New Roman" w:hAnsi="Times New Roman" w:cs="Times New Roman"/>
            <w:bCs/>
            <w:color w:val="000000"/>
            <w:sz w:val="28"/>
            <w:szCs w:val="28"/>
            <w:lang w:eastAsia="ru-RU"/>
          </w:rPr>
          <w:t xml:space="preserve">. </w:t>
        </w:r>
        <w:commentRangeEnd w:id="61"/>
        <w:r w:rsidRPr="0075375E" w:rsidDel="00DB41F5">
          <w:rPr>
            <w:rFonts w:ascii="Times New Roman" w:eastAsia="Times New Roman" w:hAnsi="Times New Roman" w:cs="Times New Roman"/>
            <w:bCs/>
            <w:color w:val="000000"/>
            <w:sz w:val="28"/>
            <w:szCs w:val="28"/>
            <w:lang w:eastAsia="ru-RU"/>
          </w:rPr>
          <w:commentReference w:id="61"/>
        </w:r>
      </w:moveFrom>
    </w:p>
    <w:moveFromRangeEnd w:id="60"/>
    <w:p w14:paraId="46C7D2D8" w14:textId="77777777" w:rsidR="00B57EA8" w:rsidRDefault="00B57EA8" w:rsidP="00B57EA8">
      <w:pPr>
        <w:spacing w:after="0" w:line="360" w:lineRule="auto"/>
        <w:ind w:firstLine="709"/>
        <w:jc w:val="both"/>
        <w:rPr>
          <w:rFonts w:ascii="Times New Roman" w:eastAsia="Times New Roman" w:hAnsi="Times New Roman" w:cs="Times New Roman"/>
          <w:bCs/>
          <w:color w:val="000000"/>
          <w:sz w:val="28"/>
          <w:szCs w:val="28"/>
          <w:lang w:eastAsia="ru-RU"/>
        </w:rPr>
      </w:pPr>
      <w:moveToRangeStart w:id="64" w:author="Учетная запись Майкрософт" w:date="2020-12-16T10:20:00Z" w:name="move59006464"/>
      <w:commentRangeStart w:id="65"/>
      <w:moveTo w:id="66" w:author="Учетная запись Майкрософт" w:date="2020-12-16T10:20:00Z">
        <w:r>
          <w:rPr>
            <w:rFonts w:ascii="Times New Roman" w:eastAsia="Times New Roman" w:hAnsi="Times New Roman" w:cs="Times New Roman"/>
            <w:bCs/>
            <w:color w:val="000000"/>
            <w:sz w:val="28"/>
            <w:szCs w:val="28"/>
            <w:lang w:eastAsia="ru-RU"/>
          </w:rPr>
          <w:t>В ходе работы построенные графики сохранялись в папки:</w:t>
        </w:r>
      </w:moveTo>
    </w:p>
    <w:p w14:paraId="7AF082FB" w14:textId="77777777" w:rsidR="00B57EA8" w:rsidRDefault="00B57EA8" w:rsidP="00B57EA8">
      <w:pPr>
        <w:pStyle w:val="a8"/>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67" w:author="Учетная запись Майкрософт" w:date="2020-12-16T10:20:00Z">
        <w:r>
          <w:rPr>
            <w:rFonts w:ascii="Times New Roman" w:eastAsia="Times New Roman" w:hAnsi="Times New Roman" w:cs="Times New Roman"/>
            <w:bCs/>
            <w:color w:val="000000"/>
            <w:sz w:val="28"/>
            <w:szCs w:val="28"/>
            <w:lang w:eastAsia="ru-RU"/>
          </w:rPr>
          <w:t xml:space="preserve">Для сохранения построенных графиков по данным из таблицы </w:t>
        </w:r>
      </w:moveTo>
      <w:r>
        <w:rPr>
          <w:rFonts w:ascii="Times New Roman" w:eastAsia="Times New Roman" w:hAnsi="Times New Roman" w:cs="Times New Roman"/>
          <w:bCs/>
          <w:color w:val="000000"/>
          <w:sz w:val="28"/>
          <w:szCs w:val="28"/>
          <w:lang w:eastAsia="ru-RU"/>
        </w:rPr>
        <w:t xml:space="preserve"> </w:t>
      </w:r>
      <w:moveTo w:id="68" w:author="Учетная запись Майкрософт" w:date="2020-12-16T10:20:00Z">
        <w:r>
          <w:rPr>
            <w:rFonts w:ascii="Times New Roman" w:eastAsia="Times New Roman" w:hAnsi="Times New Roman" w:cs="Times New Roman"/>
            <w:bCs/>
            <w:color w:val="000000"/>
            <w:sz w:val="28"/>
            <w:szCs w:val="28"/>
            <w:lang w:eastAsia="ru-RU"/>
          </w:rPr>
          <w:t>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moveTo>
    </w:p>
    <w:p w14:paraId="77DDC134" w14:textId="77777777" w:rsidR="00B57EA8" w:rsidRPr="00530CFA" w:rsidRDefault="00B57EA8" w:rsidP="00B57EA8">
      <w:pPr>
        <w:pStyle w:val="a8"/>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69" w:author="Учетная запись Майкрософт" w:date="2020-12-16T10:20:00Z">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moveTo>
    </w:p>
    <w:p w14:paraId="1149E8FF" w14:textId="77777777" w:rsidR="00B57EA8" w:rsidRPr="002D67AD" w:rsidRDefault="00B57EA8" w:rsidP="00B57EA8">
      <w:pPr>
        <w:pStyle w:val="a8"/>
        <w:numPr>
          <w:ilvl w:val="0"/>
          <w:numId w:val="17"/>
        </w:numPr>
        <w:spacing w:after="0" w:line="360" w:lineRule="auto"/>
        <w:jc w:val="both"/>
        <w:rPr>
          <w:rFonts w:ascii="Times New Roman" w:eastAsia="Times New Roman" w:hAnsi="Times New Roman" w:cs="Times New Roman"/>
          <w:sz w:val="24"/>
          <w:szCs w:val="24"/>
          <w:lang w:eastAsia="ru-RU"/>
        </w:rPr>
      </w:pPr>
      <w:moveTo w:id="70" w:author="Учетная запись Майкрософт" w:date="2020-12-16T10:20:00Z">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r w:rsidRPr="00530CFA">
          <w:rPr>
            <w:rFonts w:ascii="Times New Roman" w:eastAsia="Times New Roman" w:hAnsi="Times New Roman" w:cs="Times New Roman"/>
            <w:color w:val="000000"/>
            <w:sz w:val="28"/>
            <w:szCs w:val="28"/>
            <w:lang w:eastAsia="ru-RU"/>
          </w:rPr>
          <w:t>Forecasts_pics_</w:t>
        </w:r>
        <w:r>
          <w:rPr>
            <w:rFonts w:ascii="Times New Roman" w:eastAsia="Times New Roman" w:hAnsi="Times New Roman" w:cs="Times New Roman"/>
            <w:color w:val="000000"/>
            <w:sz w:val="28"/>
            <w:szCs w:val="28"/>
            <w:lang w:val="en-US" w:eastAsia="ru-RU"/>
          </w:rPr>
          <w:t>import</w:t>
        </w:r>
        <w:r>
          <w:rPr>
            <w:rFonts w:ascii="Times New Roman" w:eastAsia="Times New Roman" w:hAnsi="Times New Roman" w:cs="Times New Roman"/>
            <w:color w:val="000000"/>
            <w:sz w:val="28"/>
            <w:szCs w:val="28"/>
            <w:lang w:eastAsia="ru-RU"/>
          </w:rPr>
          <w:t>», на данных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w:t>
        </w:r>
        <w:commentRangeEnd w:id="65"/>
        <w:r>
          <w:rPr>
            <w:rStyle w:val="af"/>
          </w:rPr>
          <w:commentReference w:id="65"/>
        </w:r>
      </w:moveTo>
    </w:p>
    <w:p w14:paraId="5B7C30EA" w14:textId="77777777" w:rsidR="00B57EA8" w:rsidRDefault="00B57EA8" w:rsidP="00B57EA8">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Также в результате работы программы были созданы два текстовых файла</w:t>
      </w:r>
      <w:r w:rsidR="003F30C2">
        <w:rPr>
          <w:rFonts w:ascii="Times New Roman" w:eastAsia="Times New Roman" w:hAnsi="Times New Roman" w:cs="Times New Roman"/>
          <w:sz w:val="28"/>
          <w:szCs w:val="24"/>
          <w:lang w:eastAsia="ru-RU"/>
        </w:rPr>
        <w:t>:</w:t>
      </w:r>
    </w:p>
    <w:p w14:paraId="466D5647" w14:textId="77777777" w:rsidR="00B57EA8" w:rsidRDefault="00B57EA8" w:rsidP="00B57EA8">
      <w:pPr>
        <w:pStyle w:val="a8"/>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sidRPr="002D67AD">
        <w:rPr>
          <w:rFonts w:ascii="Times New Roman" w:eastAsia="Times New Roman" w:hAnsi="Times New Roman" w:cs="Times New Roman"/>
          <w:sz w:val="28"/>
          <w:szCs w:val="24"/>
          <w:lang w:eastAsia="ru-RU"/>
        </w:rPr>
        <w:t>EXPORT_RESULTS.txt</w:t>
      </w:r>
      <w:r>
        <w:rPr>
          <w:rFonts w:ascii="Times New Roman" w:eastAsia="Times New Roman" w:hAnsi="Times New Roman" w:cs="Times New Roman"/>
          <w:sz w:val="28"/>
          <w:szCs w:val="24"/>
          <w:lang w:eastAsia="ru-RU"/>
        </w:rPr>
        <w:t>» для оценки качества модели на данных объёма экспорта разных стран</w:t>
      </w:r>
      <w:r w:rsidRPr="002D67AD">
        <w:rPr>
          <w:rFonts w:ascii="Times New Roman" w:eastAsia="Times New Roman" w:hAnsi="Times New Roman" w:cs="Times New Roman"/>
          <w:sz w:val="28"/>
          <w:szCs w:val="24"/>
          <w:lang w:eastAsia="ru-RU"/>
        </w:rPr>
        <w:t>;</w:t>
      </w:r>
    </w:p>
    <w:p w14:paraId="6B93B064" w14:textId="77777777" w:rsidR="00B57EA8" w:rsidRDefault="00B57EA8" w:rsidP="00B57EA8">
      <w:pPr>
        <w:pStyle w:val="a8"/>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w:t>
      </w:r>
      <w:r>
        <w:rPr>
          <w:rFonts w:ascii="Times New Roman" w:eastAsia="Times New Roman" w:hAnsi="Times New Roman" w:cs="Times New Roman"/>
          <w:sz w:val="28"/>
          <w:szCs w:val="24"/>
          <w:lang w:val="en-US" w:eastAsia="ru-RU"/>
        </w:rPr>
        <w:t>IMPORT</w:t>
      </w:r>
      <w:r w:rsidRPr="002D67AD">
        <w:rPr>
          <w:rFonts w:ascii="Times New Roman" w:eastAsia="Times New Roman" w:hAnsi="Times New Roman" w:cs="Times New Roman"/>
          <w:sz w:val="28"/>
          <w:szCs w:val="24"/>
          <w:lang w:eastAsia="ru-RU"/>
        </w:rPr>
        <w:t>_RESULTS.txt</w:t>
      </w:r>
      <w:r>
        <w:rPr>
          <w:rFonts w:ascii="Times New Roman" w:eastAsia="Times New Roman" w:hAnsi="Times New Roman" w:cs="Times New Roman"/>
          <w:sz w:val="28"/>
          <w:szCs w:val="24"/>
          <w:lang w:eastAsia="ru-RU"/>
        </w:rPr>
        <w:t>» для оценки качества модели на данных объёма импорта разных стран.</w:t>
      </w:r>
    </w:p>
    <w:p w14:paraId="1BE2DAED" w14:textId="77777777" w:rsidR="00B57EA8" w:rsidRPr="002D67AD"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4"/>
          <w:lang w:eastAsia="ru-RU"/>
        </w:rPr>
        <w:t>Они включают в себя три</w:t>
      </w:r>
      <w:r w:rsidRPr="002D67A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оценки модели: значение функции потерь </w:t>
      </w:r>
      <w:r w:rsidRPr="001737F1">
        <w:rPr>
          <w:rFonts w:ascii="Times New Roman" w:eastAsia="Times New Roman" w:hAnsi="Times New Roman" w:cs="Times New Roman"/>
          <w:color w:val="000000"/>
          <w:sz w:val="28"/>
          <w:szCs w:val="28"/>
          <w:lang w:eastAsia="ru-RU"/>
        </w:rPr>
        <w:t>(loss), точности (accuracy) и средней абсолютной ошибки (MAE)</w:t>
      </w:r>
      <w:r>
        <w:rPr>
          <w:rFonts w:ascii="Times New Roman" w:eastAsia="Times New Roman" w:hAnsi="Times New Roman" w:cs="Times New Roman"/>
          <w:color w:val="000000"/>
          <w:sz w:val="28"/>
          <w:szCs w:val="28"/>
          <w:lang w:eastAsia="ru-RU"/>
        </w:rPr>
        <w:t>.</w:t>
      </w:r>
    </w:p>
    <w:moveToRangeEnd w:id="64"/>
    <w:p w14:paraId="68F56D78" w14:textId="77777777" w:rsidR="00B57EA8" w:rsidRPr="00985C3C" w:rsidDel="00DB41F5" w:rsidRDefault="00B57EA8" w:rsidP="00B57EA8">
      <w:pPr>
        <w:spacing w:after="0" w:line="360" w:lineRule="auto"/>
        <w:jc w:val="both"/>
        <w:rPr>
          <w:del w:id="71" w:author="Учетная запись Майкрософт" w:date="2020-12-16T10:20:00Z"/>
          <w:rFonts w:ascii="Times New Roman" w:eastAsiaTheme="minorEastAsia" w:hAnsi="Times New Roman" w:cs="Times New Roman"/>
          <w:sz w:val="28"/>
          <w:szCs w:val="28"/>
        </w:rPr>
        <w:pPrChange w:id="72" w:author="Учетная запись Майкрософт" w:date="2020-12-16T10:20:00Z">
          <w:pPr>
            <w:spacing w:after="0" w:line="360" w:lineRule="auto"/>
            <w:ind w:firstLine="709"/>
            <w:jc w:val="both"/>
          </w:pPr>
        </w:pPrChange>
      </w:pPr>
    </w:p>
    <w:p w14:paraId="2A75775A" w14:textId="77777777" w:rsidR="00B57EA8" w:rsidRPr="009B5151" w:rsidRDefault="00B57EA8" w:rsidP="00B57EA8">
      <w:pPr>
        <w:spacing w:after="0" w:line="360" w:lineRule="auto"/>
        <w:ind w:firstLine="709"/>
        <w:rPr>
          <w:rFonts w:ascii="Times New Roman" w:eastAsiaTheme="minorEastAsia" w:hAnsi="Times New Roman" w:cs="Times New Roman"/>
          <w:b/>
          <w:sz w:val="28"/>
          <w:szCs w:val="28"/>
        </w:rPr>
      </w:pPr>
      <w:commentRangeStart w:id="73"/>
      <w:r w:rsidRPr="009B5151">
        <w:rPr>
          <w:rFonts w:ascii="Times New Roman" w:eastAsiaTheme="minorEastAsia" w:hAnsi="Times New Roman" w:cs="Times New Roman"/>
          <w:b/>
          <w:sz w:val="28"/>
          <w:szCs w:val="28"/>
        </w:rPr>
        <w:t xml:space="preserve">3.2 </w:t>
      </w:r>
      <w:del w:id="74" w:author="Учетная запись Майкрософт" w:date="2020-12-16T10:15:00Z">
        <w:r w:rsidRPr="009B5151" w:rsidDel="00062540">
          <w:rPr>
            <w:rFonts w:ascii="Times New Roman" w:eastAsiaTheme="minorEastAsia" w:hAnsi="Times New Roman" w:cs="Times New Roman"/>
            <w:b/>
            <w:sz w:val="28"/>
            <w:szCs w:val="28"/>
          </w:rPr>
          <w:delText>Описание работы программы</w:delText>
        </w:r>
        <w:commentRangeEnd w:id="73"/>
        <w:r w:rsidDel="00062540">
          <w:rPr>
            <w:rStyle w:val="af"/>
          </w:rPr>
          <w:commentReference w:id="73"/>
        </w:r>
      </w:del>
      <w:ins w:id="75" w:author="Учетная запись Майкрософт" w:date="2020-12-16T10:15:00Z">
        <w:r>
          <w:rPr>
            <w:rFonts w:ascii="Times New Roman" w:eastAsiaTheme="minorEastAsia" w:hAnsi="Times New Roman" w:cs="Times New Roman"/>
            <w:b/>
            <w:sz w:val="28"/>
            <w:szCs w:val="28"/>
          </w:rPr>
          <w:t>Структура данных</w:t>
        </w:r>
      </w:ins>
    </w:p>
    <w:p w14:paraId="77707A9A" w14:textId="77777777" w:rsidR="00B57EA8" w:rsidRPr="00F469EF" w:rsidRDefault="00B57EA8" w:rsidP="00B57EA8">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311C6E04"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из  файла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AB563E6" w14:textId="77777777" w:rsidR="00B57EA8" w:rsidRDefault="00B57EA8" w:rsidP="00B57EA8">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0BC63D3C" w14:textId="77777777" w:rsidR="00B57EA8" w:rsidRPr="009B5151" w:rsidRDefault="00B57EA8" w:rsidP="00B57EA8">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4F27CFA2" w14:textId="77777777" w:rsidR="00B57EA8" w:rsidRPr="009B5151" w:rsidRDefault="00B57EA8" w:rsidP="00B57EA8">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Pr>
          <w:rFonts w:ascii="Times New Roman" w:eastAsia="Times New Roman" w:hAnsi="Times New Roman" w:cs="Times New Roman"/>
          <w:color w:val="000000"/>
          <w:sz w:val="28"/>
          <w:szCs w:val="28"/>
          <w:lang w:eastAsia="ru-RU"/>
        </w:rPr>
        <w:t>большие вектора с длиной равной</w:t>
      </w:r>
    </w:p>
    <w:p w14:paraId="45555377" w14:textId="77777777" w:rsidR="00B57EA8" w:rsidRPr="009B5151" w:rsidRDefault="00B57EA8" w:rsidP="00B57EA8">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p>
    <w:p w14:paraId="756FDF5C" w14:textId="77777777" w:rsidR="00B57EA8" w:rsidRPr="009B5151" w:rsidRDefault="00B57EA8" w:rsidP="00B57EA8">
      <w:pPr>
        <w:spacing w:after="0" w:line="360" w:lineRule="auto"/>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5FD8B22C" w14:textId="77777777" w:rsidR="00B57EA8" w:rsidRDefault="00B57EA8" w:rsidP="00B57EA8">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Каждый вектор был разбит на два фрагмента, 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датасет для обучения предсказательной модели.</w:t>
      </w:r>
    </w:p>
    <w:p w14:paraId="1738359A" w14:textId="77777777" w:rsidR="00B57EA8" w:rsidRPr="00C77568" w:rsidRDefault="00B57EA8" w:rsidP="00B57EA8">
      <w:pPr>
        <w:spacing w:after="0" w:line="360" w:lineRule="auto"/>
        <w:ind w:firstLine="720"/>
        <w:jc w:val="both"/>
        <w:rPr>
          <w:rFonts w:ascii="Times New Roman" w:eastAsia="Times New Roman" w:hAnsi="Times New Roman" w:cs="Times New Roman"/>
          <w:b/>
          <w:sz w:val="24"/>
          <w:szCs w:val="24"/>
          <w:lang w:eastAsia="ru-RU"/>
        </w:rPr>
      </w:pPr>
      <w:ins w:id="76" w:author="Учетная запись Майкрософт" w:date="2020-12-16T10:15:00Z">
        <w:r>
          <w:rPr>
            <w:rFonts w:ascii="Times New Roman" w:eastAsia="Times New Roman" w:hAnsi="Times New Roman" w:cs="Times New Roman"/>
            <w:b/>
            <w:color w:val="000000"/>
            <w:sz w:val="28"/>
            <w:szCs w:val="28"/>
            <w:lang w:eastAsia="ru-RU"/>
          </w:rPr>
          <w:t>3.3 Описание модели</w:t>
        </w:r>
      </w:ins>
      <w:commentRangeStart w:id="77"/>
      <w:del w:id="78" w:author="Учетная запись Майкрософт" w:date="2020-12-16T10:15:00Z">
        <w:r w:rsidRPr="00C77568" w:rsidDel="00062540">
          <w:rPr>
            <w:rFonts w:ascii="Times New Roman" w:eastAsia="Times New Roman" w:hAnsi="Times New Roman" w:cs="Times New Roman"/>
            <w:b/>
            <w:color w:val="000000"/>
            <w:sz w:val="28"/>
            <w:szCs w:val="28"/>
            <w:lang w:eastAsia="ru-RU"/>
          </w:rPr>
          <w:delText>Архитектура модели</w:delText>
        </w:r>
        <w:commentRangeEnd w:id="77"/>
        <w:r w:rsidDel="00062540">
          <w:rPr>
            <w:rStyle w:val="af"/>
          </w:rPr>
          <w:commentReference w:id="77"/>
        </w:r>
      </w:del>
    </w:p>
    <w:p w14:paraId="626D12D6" w14:textId="77777777" w:rsidR="00B57EA8" w:rsidRPr="00985C3C" w:rsidRDefault="00B57EA8" w:rsidP="00B57EA8">
      <w:pPr>
        <w:spacing w:after="0"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lastRenderedPageBreak/>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070DA8">
        <w:rPr>
          <w:rFonts w:ascii="Times New Roman" w:eastAsiaTheme="minorEastAsia" w:hAnsi="Times New Roman" w:cs="Times New Roman"/>
          <w:sz w:val="28"/>
          <w:szCs w:val="28"/>
        </w:rPr>
        <w:t>сети представлена на рисунке 9</w:t>
      </w:r>
      <w:r>
        <w:rPr>
          <w:rFonts w:ascii="Times New Roman" w:eastAsiaTheme="minorEastAsia" w:hAnsi="Times New Roman" w:cs="Times New Roman"/>
          <w:sz w:val="28"/>
          <w:szCs w:val="28"/>
        </w:rPr>
        <w:t>.</w:t>
      </w:r>
    </w:p>
    <w:p w14:paraId="0D7876EF" w14:textId="77777777" w:rsidR="00B57EA8" w:rsidRDefault="00B57EA8" w:rsidP="00B57EA8">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commentRangeStart w:id="79"/>
      <w:r>
        <w:rPr>
          <w:noProof/>
          <w:color w:val="000000"/>
          <w:sz w:val="28"/>
          <w:szCs w:val="28"/>
          <w:bdr w:val="none" w:sz="0" w:space="0" w:color="auto" w:frame="1"/>
          <w:lang w:eastAsia="ru-RU"/>
        </w:rPr>
        <w:drawing>
          <wp:inline distT="0" distB="0" distL="0" distR="0" wp14:anchorId="6E36E2FD" wp14:editId="4AAEF799">
            <wp:extent cx="3154567" cy="4028536"/>
            <wp:effectExtent l="0" t="0" r="8255"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3549" cy="4040007"/>
                    </a:xfrm>
                    <a:prstGeom prst="rect">
                      <a:avLst/>
                    </a:prstGeom>
                    <a:noFill/>
                    <a:ln>
                      <a:noFill/>
                    </a:ln>
                  </pic:spPr>
                </pic:pic>
              </a:graphicData>
            </a:graphic>
          </wp:inline>
        </w:drawing>
      </w:r>
      <w:commentRangeEnd w:id="79"/>
      <w:r>
        <w:rPr>
          <w:rStyle w:val="af"/>
        </w:rPr>
        <w:commentReference w:id="79"/>
      </w:r>
    </w:p>
    <w:p w14:paraId="61776479" w14:textId="77777777" w:rsidR="00B57EA8" w:rsidRPr="00324620" w:rsidRDefault="00B57EA8" w:rsidP="00B57EA8">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w:t>
      </w:r>
      <w:r w:rsidR="00070DA8">
        <w:rPr>
          <w:rFonts w:ascii="Times New Roman" w:eastAsiaTheme="minorEastAsia" w:hAnsi="Times New Roman" w:cs="Times New Roman"/>
          <w:sz w:val="24"/>
          <w:szCs w:val="28"/>
        </w:rPr>
        <w:t>9</w:t>
      </w:r>
      <w:r w:rsidRPr="00E12B81">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 xml:space="preserve"> Архитектура нейронной сети</w:t>
      </w:r>
    </w:p>
    <w:p w14:paraId="3C5651E5" w14:textId="77777777" w:rsidR="00B57EA8" w:rsidRDefault="00B57EA8" w:rsidP="00B57EA8">
      <w:pPr>
        <w:pStyle w:val="a6"/>
        <w:spacing w:before="0" w:beforeAutospacing="0" w:after="0" w:afterAutospacing="0" w:line="360" w:lineRule="auto"/>
        <w:ind w:firstLine="709"/>
        <w:jc w:val="both"/>
        <w:rPr>
          <w:rFonts w:eastAsiaTheme="minorEastAsia"/>
          <w:sz w:val="28"/>
          <w:szCs w:val="28"/>
        </w:rPr>
      </w:pPr>
      <w:r>
        <w:rPr>
          <w:color w:val="000000"/>
          <w:sz w:val="28"/>
          <w:szCs w:val="28"/>
        </w:rPr>
        <w:t>В качестве основного слоя был добавлен блок из 64 ячеек с архитектурой LSTM. Слой Drop</w:t>
      </w:r>
      <w:r>
        <w:rPr>
          <w:color w:val="000000"/>
          <w:sz w:val="28"/>
          <w:szCs w:val="28"/>
          <w:lang w:val="en-US"/>
        </w:rPr>
        <w:t>o</w:t>
      </w:r>
      <w:r>
        <w:rPr>
          <w:color w:val="000000"/>
          <w:sz w:val="28"/>
          <w:szCs w:val="28"/>
        </w:rPr>
        <w:t xml:space="preserve">ut был добавлен для регуляризации (с долей обнуляемых весов </w:t>
      </w:r>
      <m:oMath>
        <m:r>
          <w:rPr>
            <w:rFonts w:ascii="Cambria Math" w:hAnsi="Cambria Math"/>
            <w:color w:val="000000"/>
            <w:sz w:val="28"/>
            <w:szCs w:val="28"/>
          </w:rPr>
          <m:t>0,3</m:t>
        </m:r>
      </m:oMath>
      <w:r>
        <w:rPr>
          <w:color w:val="000000"/>
          <w:sz w:val="28"/>
          <w:szCs w:val="28"/>
        </w:rPr>
        <w:t>).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Dense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56909329" w14:textId="77777777" w:rsidR="00B57EA8" w:rsidRDefault="00B57EA8" w:rsidP="00B57EA8">
      <w:pPr>
        <w:spacing w:after="0" w:line="360" w:lineRule="auto"/>
        <w:ind w:firstLine="709"/>
        <w:jc w:val="both"/>
        <w:rPr>
          <w:ins w:id="80" w:author="Учетная запись Майкрософт" w:date="2020-12-16T10:24:00Z"/>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В качестве функции активации был использован гиперболический тангенс (tanh).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14:paraId="036A64FD"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moveToRangeStart w:id="81" w:author="Учетная запись Майкрософт" w:date="2020-12-16T10:24:00Z" w:name="move59006674"/>
      <w:commentRangeStart w:id="82"/>
      <w:moveTo w:id="83" w:author="Учетная запись Майкрософт" w:date="2020-12-16T10:24:00Z">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нейросетевыми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w:t>
        </w:r>
        <w:r w:rsidRPr="00F469EF">
          <w:rPr>
            <w:rFonts w:ascii="Times New Roman" w:eastAsiaTheme="minorEastAsia" w:hAnsi="Times New Roman" w:cs="Times New Roman"/>
            <w:sz w:val="28"/>
            <w:szCs w:val="28"/>
          </w:rPr>
          <w:lastRenderedPageBreak/>
          <w:t>обученного алгоритма на объектах тестовой выборки оказывается существенно выше, чем средняя ошибка из обучающей выборки.</w:t>
        </w:r>
      </w:moveTo>
    </w:p>
    <w:p w14:paraId="23B0F044" w14:textId="77777777" w:rsidR="00B57EA8" w:rsidRPr="00985C3C" w:rsidRDefault="00B57EA8" w:rsidP="00B57EA8">
      <w:pPr>
        <w:spacing w:after="0" w:line="360" w:lineRule="auto"/>
        <w:ind w:firstLine="709"/>
        <w:jc w:val="both"/>
        <w:rPr>
          <w:rFonts w:ascii="Times New Roman" w:eastAsiaTheme="minorEastAsia" w:hAnsi="Times New Roman" w:cs="Times New Roman"/>
          <w:sz w:val="28"/>
          <w:szCs w:val="28"/>
        </w:rPr>
      </w:pPr>
      <w:moveTo w:id="84" w:author="Учетная запись Майкрософт" w:date="2020-12-16T10:24:00Z">
        <w:r>
          <w:rPr>
            <w:rFonts w:ascii="Times New Roman" w:eastAsiaTheme="minorEastAsia" w:hAnsi="Times New Roman" w:cs="Times New Roman"/>
            <w:sz w:val="28"/>
            <w:szCs w:val="28"/>
          </w:rPr>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moveTo>
    </w:p>
    <w:p w14:paraId="55FE1693" w14:textId="77777777" w:rsidR="00B57EA8" w:rsidDel="00DB41F5" w:rsidRDefault="00B57EA8" w:rsidP="00B57EA8">
      <w:pPr>
        <w:spacing w:after="0" w:line="360" w:lineRule="auto"/>
        <w:ind w:firstLine="709"/>
        <w:jc w:val="both"/>
        <w:rPr>
          <w:del w:id="85" w:author="Учетная запись Майкрософт" w:date="2020-12-16T10:24:00Z"/>
          <w:rFonts w:ascii="Times New Roman" w:eastAsiaTheme="minorEastAsia" w:hAnsi="Times New Roman" w:cs="Times New Roman"/>
          <w:sz w:val="28"/>
          <w:szCs w:val="28"/>
        </w:rPr>
      </w:pPr>
      <w:moveTo w:id="86" w:author="Учетная запись Майкрософт" w:date="2020-12-16T10:24:00Z">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commentRangeEnd w:id="82"/>
        <w:r>
          <w:rPr>
            <w:rStyle w:val="af"/>
          </w:rPr>
          <w:commentReference w:id="82"/>
        </w:r>
      </w:moveTo>
    </w:p>
    <w:moveToRangeEnd w:id="81"/>
    <w:p w14:paraId="0FB4F63F" w14:textId="77777777" w:rsidR="00B57EA8" w:rsidRPr="001737F1" w:rsidRDefault="00B57EA8" w:rsidP="00B57EA8">
      <w:pPr>
        <w:spacing w:after="0" w:line="360" w:lineRule="auto"/>
        <w:ind w:firstLine="709"/>
        <w:jc w:val="both"/>
        <w:rPr>
          <w:rFonts w:ascii="Times New Roman" w:eastAsiaTheme="minorEastAsia" w:hAnsi="Times New Roman" w:cs="Times New Roman"/>
          <w:sz w:val="28"/>
          <w:szCs w:val="28"/>
        </w:rPr>
      </w:pPr>
    </w:p>
    <w:p w14:paraId="2C57977E" w14:textId="77777777" w:rsidR="00B57EA8" w:rsidRPr="00062540" w:rsidRDefault="00B57EA8" w:rsidP="00B57EA8">
      <w:pPr>
        <w:spacing w:after="0" w:line="360" w:lineRule="auto"/>
        <w:ind w:firstLine="720"/>
        <w:jc w:val="both"/>
        <w:rPr>
          <w:ins w:id="87" w:author="Учетная запись Майкрософт" w:date="2020-12-16T10:16:00Z"/>
          <w:rFonts w:ascii="Times New Roman" w:eastAsia="Times New Roman" w:hAnsi="Times New Roman" w:cs="Times New Roman"/>
          <w:b/>
          <w:sz w:val="24"/>
          <w:szCs w:val="24"/>
          <w:lang w:eastAsia="ru-RU"/>
          <w:rPrChange w:id="88" w:author="Учетная запись Майкрософт" w:date="2020-12-16T10:16:00Z">
            <w:rPr>
              <w:ins w:id="89" w:author="Учетная запись Майкрософт" w:date="2020-12-16T10:16:00Z"/>
              <w:rFonts w:ascii="Times New Roman" w:eastAsia="Times New Roman" w:hAnsi="Times New Roman" w:cs="Times New Roman"/>
              <w:color w:val="000000"/>
              <w:sz w:val="28"/>
              <w:szCs w:val="28"/>
              <w:lang w:eastAsia="ru-RU"/>
            </w:rPr>
          </w:rPrChange>
        </w:rPr>
        <w:pPrChange w:id="90" w:author="Учетная запись Майкрософт" w:date="2020-12-16T10:16:00Z">
          <w:pPr>
            <w:spacing w:after="0" w:line="360" w:lineRule="auto"/>
            <w:jc w:val="both"/>
          </w:pPr>
        </w:pPrChange>
      </w:pPr>
      <w:del w:id="91" w:author="Учетная запись Майкрософт" w:date="2020-12-16T10:16:00Z">
        <w:r w:rsidRPr="001737F1" w:rsidDel="00062540">
          <w:rPr>
            <w:rFonts w:ascii="Times New Roman" w:eastAsia="Times New Roman" w:hAnsi="Times New Roman" w:cs="Times New Roman"/>
            <w:color w:val="000000"/>
            <w:sz w:val="28"/>
            <w:szCs w:val="28"/>
            <w:lang w:eastAsia="ru-RU"/>
          </w:rPr>
          <w:tab/>
        </w:r>
      </w:del>
      <w:ins w:id="92" w:author="Учетная запись Майкрософт" w:date="2020-12-16T10:16:00Z">
        <w:r>
          <w:rPr>
            <w:rFonts w:ascii="Times New Roman" w:eastAsia="Times New Roman" w:hAnsi="Times New Roman" w:cs="Times New Roman"/>
            <w:b/>
            <w:color w:val="000000"/>
            <w:sz w:val="28"/>
            <w:szCs w:val="28"/>
            <w:lang w:eastAsia="ru-RU"/>
          </w:rPr>
          <w:t>3.4 Обучение модели</w:t>
        </w:r>
      </w:ins>
    </w:p>
    <w:p w14:paraId="375B96FD"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насколько  он способствует общей ошибке. При итеративном уменьшении ошибки каждого веса получится ряд весов, которые дают хорошие прогнозы.</w:t>
      </w:r>
    </w:p>
    <w:p w14:paraId="4FBC360F" w14:textId="77777777" w:rsidR="00B57EA8" w:rsidRDefault="00B57EA8" w:rsidP="00B57EA8">
      <w:pPr>
        <w:spacing w:after="0" w:line="360" w:lineRule="auto"/>
        <w:ind w:firstLine="709"/>
        <w:jc w:val="both"/>
        <w:rPr>
          <w:ins w:id="93" w:author="Учетная запись Майкрософт" w:date="2020-12-16T10:20:00Z"/>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Pr="002E69B2">
        <w:rPr>
          <w:rFonts w:ascii="Times New Roman" w:eastAsiaTheme="minorEastAsia" w:hAnsi="Times New Roman" w:cs="Times New Roman"/>
          <w:sz w:val="28"/>
          <w:szCs w:val="28"/>
          <w:rPrChange w:id="94" w:author="Иван Слеповичев" w:date="2020-12-15T14:56:00Z">
            <w:rPr>
              <w:rFonts w:ascii="Times New Roman" w:eastAsiaTheme="minorEastAsia" w:hAnsi="Times New Roman" w:cs="Times New Roman"/>
              <w:sz w:val="28"/>
              <w:szCs w:val="28"/>
              <w:lang w:val="en-US"/>
            </w:rPr>
          </w:rPrChange>
        </w:rPr>
        <w:t>1</w:t>
      </w:r>
      <w:r w:rsidR="00113298">
        <w:rPr>
          <w:rFonts w:ascii="Times New Roman" w:eastAsiaTheme="minorEastAsia" w:hAnsi="Times New Roman" w:cs="Times New Roman"/>
          <w:sz w:val="28"/>
          <w:szCs w:val="28"/>
        </w:rPr>
        <w:t>4</w:t>
      </w:r>
      <w:r w:rsidRPr="00985C3C">
        <w:rPr>
          <w:rFonts w:ascii="Times New Roman" w:eastAsiaTheme="minorEastAsia" w:hAnsi="Times New Roman" w:cs="Times New Roman"/>
          <w:sz w:val="28"/>
          <w:szCs w:val="28"/>
        </w:rPr>
        <w:t>]</w:t>
      </w:r>
    </w:p>
    <w:p w14:paraId="0272C89A"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commentRangeStart w:id="95"/>
      <w:r w:rsidRPr="001737F1">
        <w:rPr>
          <w:rFonts w:ascii="Times New Roman" w:eastAsia="Times New Roman" w:hAnsi="Times New Roman" w:cs="Times New Roman"/>
          <w:color w:val="000000"/>
          <w:sz w:val="28"/>
          <w:szCs w:val="28"/>
          <w:lang w:eastAsia="ru-RU"/>
        </w:rPr>
        <w:t>Для поиска весов был применен оптимизационный алгоритм A</w:t>
      </w:r>
      <w:r>
        <w:rPr>
          <w:rFonts w:ascii="Times New Roman" w:eastAsia="Times New Roman" w:hAnsi="Times New Roman" w:cs="Times New Roman"/>
          <w:color w:val="000000"/>
          <w:sz w:val="28"/>
          <w:szCs w:val="28"/>
          <w:lang w:eastAsia="ru-RU"/>
        </w:rPr>
        <w:t xml:space="preserve">daptive </w:t>
      </w:r>
      <w:commentRangeEnd w:id="95"/>
      <w:r>
        <w:rPr>
          <w:rStyle w:val="af"/>
        </w:rPr>
        <w:commentReference w:id="95"/>
      </w:r>
      <w:r>
        <w:rPr>
          <w:rFonts w:ascii="Times New Roman" w:eastAsia="Times New Roman" w:hAnsi="Times New Roman" w:cs="Times New Roman"/>
          <w:color w:val="000000"/>
          <w:sz w:val="28"/>
          <w:szCs w:val="28"/>
          <w:lang w:eastAsia="ru-RU"/>
        </w:rPr>
        <w:t>moment estimation (Adam</w:t>
      </w:r>
      <w:r w:rsidRPr="007B1F59">
        <w:rPr>
          <w:rFonts w:ascii="Times New Roman" w:eastAsia="Times New Roman" w:hAnsi="Times New Roman" w:cs="Times New Roman"/>
          <w:color w:val="000000"/>
          <w:sz w:val="28"/>
          <w:szCs w:val="28"/>
          <w:lang w:eastAsia="ru-RU"/>
        </w:rPr>
        <w:t>)</w:t>
      </w:r>
      <w:r w:rsidR="00113298">
        <w:rPr>
          <w:rFonts w:ascii="Times New Roman" w:eastAsia="Times New Roman" w:hAnsi="Times New Roman" w:cs="Times New Roman"/>
          <w:color w:val="000000"/>
          <w:sz w:val="28"/>
          <w:szCs w:val="28"/>
          <w:lang w:eastAsia="ru-RU"/>
        </w:rPr>
        <w:t>, который описан в источнике [15]</w:t>
      </w:r>
      <w:r w:rsidRPr="001737F1">
        <w:rPr>
          <w:rFonts w:ascii="Times New Roman" w:eastAsia="Times New Roman" w:hAnsi="Times New Roman" w:cs="Times New Roman"/>
          <w:color w:val="000000"/>
          <w:sz w:val="28"/>
          <w:szCs w:val="28"/>
          <w:lang w:eastAsia="ru-RU"/>
        </w:rPr>
        <w:t>. В качестве метрик оценки модели были использованы значение функции потерь (loss), точности (accuracy)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088665AF" w14:textId="77777777" w:rsidR="00B57EA8" w:rsidRDefault="00B57EA8" w:rsidP="00B57EA8">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m:t>MAE=</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e</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oMath>
      <w:r w:rsidRPr="00985C3C">
        <w:rPr>
          <w:rFonts w:ascii="Times New Roman" w:eastAsia="Times New Roman" w:hAnsi="Times New Roman" w:cs="Times New Roman"/>
          <w:color w:val="000000"/>
          <w:sz w:val="28"/>
          <w:szCs w:val="28"/>
          <w:lang w:eastAsia="ru-RU"/>
        </w:rPr>
        <w:t>,</w:t>
      </w:r>
    </w:p>
    <w:p w14:paraId="26F7A4B9" w14:textId="77777777" w:rsidR="00B57EA8" w:rsidRDefault="00B57EA8" w:rsidP="00B57EA8">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где </w:t>
      </w:r>
      <m:oMath>
        <m:d>
          <m:dPr>
            <m:begChr m:val="|"/>
            <m:endChr m:val="|"/>
            <m:ctrlPr>
              <w:rPr>
                <w:rFonts w:ascii="Cambria Math" w:eastAsia="Times New Roman" w:hAnsi="Cambria Math" w:cs="Times New Roman"/>
                <w:i/>
                <w:color w:val="000000"/>
                <w:sz w:val="28"/>
                <w:szCs w:val="28"/>
                <w:lang w:eastAsia="ru-RU"/>
              </w:rPr>
            </m:ctrlPr>
          </m:d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e</m:t>
            </m:r>
            <m:ctrlPr>
              <w:rPr>
                <w:rFonts w:ascii="Cambria Math" w:eastAsia="Times New Roman" w:hAnsi="Cambria Math" w:cs="Times New Roman"/>
                <w:i/>
                <w:color w:val="000000"/>
                <w:sz w:val="28"/>
                <w:szCs w:val="28"/>
                <w:lang w:eastAsia="ru-RU"/>
              </w:rPr>
            </m:ctrlP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oMath>
      <w:r w:rsidRPr="00BC7E6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среднее  арифметическое абсолютных ошибок,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истинное значение.</w:t>
      </w:r>
    </w:p>
    <w:p w14:paraId="057715E2" w14:textId="77777777" w:rsidR="00B57EA8" w:rsidRPr="001737F1"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14:paraId="448F2AAC"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 обучения прерывался с сохранением наилучших по величине val_loss параметров модели. </w:t>
      </w:r>
    </w:p>
    <w:p w14:paraId="4364E715" w14:textId="77777777" w:rsidR="00B57EA8" w:rsidRPr="00EB0383"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Dense, доля обнуляемых весов в регуляризационном слое Drop</w:t>
      </w:r>
      <w:r>
        <w:rPr>
          <w:rFonts w:ascii="Times New Roman" w:eastAsia="Times New Roman" w:hAnsi="Times New Roman" w:cs="Times New Roman"/>
          <w:color w:val="000000"/>
          <w:sz w:val="28"/>
          <w:szCs w:val="28"/>
          <w:lang w:val="en-US" w:eastAsia="ru-RU"/>
        </w:rPr>
        <w:t>o</w:t>
      </w:r>
      <w:r w:rsidRPr="00EB0383">
        <w:rPr>
          <w:rFonts w:ascii="Times New Roman" w:eastAsia="Times New Roman" w:hAnsi="Times New Roman" w:cs="Times New Roman"/>
          <w:color w:val="000000"/>
          <w:sz w:val="28"/>
          <w:szCs w:val="28"/>
          <w:lang w:eastAsia="ru-RU"/>
        </w:rPr>
        <w:t>ut, длина используемого для предсказания фрагмента временного ряда.</w:t>
      </w:r>
    </w:p>
    <w:p w14:paraId="1101E3A7" w14:textId="77777777" w:rsidR="00B57EA8" w:rsidRDefault="00B57EA8" w:rsidP="00B57EA8">
      <w:pPr>
        <w:pStyle w:val="a6"/>
        <w:spacing w:before="0" w:beforeAutospacing="0" w:after="0" w:afterAutospacing="0" w:line="360" w:lineRule="auto"/>
        <w:ind w:firstLine="709"/>
        <w:jc w:val="both"/>
        <w:rPr>
          <w:color w:val="000000"/>
          <w:sz w:val="28"/>
          <w:szCs w:val="28"/>
        </w:rPr>
      </w:pPr>
      <w:r w:rsidRPr="00324620">
        <w:rPr>
          <w:color w:val="000000"/>
          <w:sz w:val="28"/>
          <w:szCs w:val="28"/>
        </w:rPr>
        <w:t>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0873B0A" w14:textId="77777777" w:rsidR="00B57EA8" w:rsidRPr="00985C3C" w:rsidRDefault="00B57EA8" w:rsidP="00B57EA8">
      <w:pPr>
        <w:pStyle w:val="a6"/>
        <w:spacing w:after="0" w:line="360" w:lineRule="auto"/>
        <w:ind w:firstLine="709"/>
        <w:jc w:val="center"/>
        <w:rPr>
          <w:color w:val="000000"/>
          <w:sz w:val="28"/>
          <w:szCs w:val="28"/>
        </w:rPr>
      </w:pPr>
      <m:oMath>
        <m:r>
          <w:rPr>
            <w:rFonts w:ascii="Cambria Math" w:hAnsi="Cambria Math"/>
            <w:color w:val="000000"/>
            <w:sz w:val="28"/>
            <w:szCs w:val="28"/>
            <w:lang w:val="en-US"/>
          </w:rPr>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color w:val="000000"/>
                    <w:sz w:val="28"/>
                    <w:szCs w:val="28"/>
                    <w:lang w:val="en-US"/>
                  </w:rPr>
                </m:ctrlPr>
              </m:fPr>
              <m:num>
                <m:nary>
                  <m:naryPr>
                    <m:chr m:val="∑"/>
                    <m:limLoc m:val="undOvr"/>
                    <m:ctrlPr>
                      <w:rPr>
                        <w:rFonts w:ascii="Cambria Math" w:hAnsi="Cambria Math"/>
                        <w:i/>
                        <w:color w:val="000000"/>
                        <w:sz w:val="28"/>
                        <w:szCs w:val="28"/>
                        <w:lang w:val="en-US"/>
                      </w:rPr>
                    </m:ctrlPr>
                  </m:naryPr>
                  <m:sub>
                    <m:r>
                      <w:rPr>
                        <w:rFonts w:ascii="Cambria Math" w:hAnsi="Cambria Math"/>
                        <w:color w:val="000000"/>
                        <w:sz w:val="28"/>
                        <w:szCs w:val="28"/>
                        <w:lang w:val="en-US"/>
                      </w:rPr>
                      <m:t>t</m:t>
                    </m:r>
                    <m:r>
                      <w:rPr>
                        <w:rFonts w:ascii="Cambria Math" w:hAnsi="Cambria Math"/>
                        <w:color w:val="000000"/>
                        <w:sz w:val="28"/>
                        <w:szCs w:val="28"/>
                      </w:rPr>
                      <m:t>=1</m:t>
                    </m:r>
                  </m:sub>
                  <m:sup>
                    <m:r>
                      <w:rPr>
                        <w:rFonts w:ascii="Cambria Math" w:hAnsi="Cambria Math"/>
                        <w:color w:val="000000"/>
                        <w:sz w:val="28"/>
                        <w:szCs w:val="28"/>
                        <w:lang w:val="en-US"/>
                      </w:rPr>
                      <m:t>T</m:t>
                    </m:r>
                  </m:sup>
                  <m:e>
                    <m:sSup>
                      <m:sSupPr>
                        <m:ctrlPr>
                          <w:rPr>
                            <w:rFonts w:ascii="Cambria Math" w:hAnsi="Cambria Math"/>
                            <w:i/>
                            <w:color w:val="000000"/>
                            <w:sz w:val="28"/>
                            <w:szCs w:val="28"/>
                            <w:lang w:val="en-US"/>
                          </w:rPr>
                        </m:ctrlPr>
                      </m:sSupPr>
                      <m:e>
                        <m:d>
                          <m:dPr>
                            <m:ctrlPr>
                              <w:rPr>
                                <w:rFonts w:ascii="Cambria Math" w:hAnsi="Cambria Math"/>
                                <w:i/>
                                <w:color w:val="000000"/>
                                <w:sz w:val="28"/>
                                <w:szCs w:val="28"/>
                                <w:lang w:val="en-US"/>
                              </w:rPr>
                            </m:ctrlPr>
                          </m:dPr>
                          <m:e>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d>
                      </m:e>
                      <m:sup>
                        <m:r>
                          <w:rPr>
                            <w:rFonts w:ascii="Cambria Math" w:hAnsi="Cambria Math"/>
                            <w:color w:val="000000"/>
                            <w:sz w:val="28"/>
                            <w:szCs w:val="28"/>
                          </w:rPr>
                          <m:t>2</m:t>
                        </m:r>
                      </m:sup>
                    </m:sSup>
                  </m:e>
                </m:nary>
              </m:num>
              <m:den>
                <m:r>
                  <w:rPr>
                    <w:rFonts w:ascii="Cambria Math" w:hAnsi="Cambria Math"/>
                    <w:color w:val="000000"/>
                    <w:sz w:val="28"/>
                    <w:szCs w:val="28"/>
                    <w:lang w:val="en-US"/>
                  </w:rPr>
                  <m:t>T</m:t>
                </m:r>
              </m:den>
            </m:f>
          </m:e>
        </m:rad>
      </m:oMath>
      <w:r>
        <w:rPr>
          <w:color w:val="000000"/>
          <w:sz w:val="28"/>
          <w:szCs w:val="28"/>
        </w:rPr>
        <w:t xml:space="preserve"> </w:t>
      </w:r>
      <w:r w:rsidRPr="00985C3C">
        <w:rPr>
          <w:color w:val="000000"/>
          <w:sz w:val="28"/>
          <w:szCs w:val="28"/>
        </w:rPr>
        <w:t>,</w:t>
      </w:r>
    </w:p>
    <w:p w14:paraId="2EF0990B" w14:textId="77777777" w:rsidR="00B57EA8" w:rsidRDefault="00B57EA8" w:rsidP="00B57EA8">
      <w:pPr>
        <w:pStyle w:val="a6"/>
        <w:spacing w:before="0" w:beforeAutospacing="0" w:after="0" w:afterAutospacing="0" w:line="360" w:lineRule="auto"/>
        <w:rPr>
          <w:color w:val="000000"/>
          <w:sz w:val="28"/>
          <w:szCs w:val="28"/>
        </w:rPr>
      </w:pPr>
      <w:r>
        <w:rPr>
          <w:color w:val="000000"/>
          <w:sz w:val="28"/>
          <w:szCs w:val="28"/>
        </w:rPr>
        <w:lastRenderedPageBreak/>
        <w:t xml:space="preserve">где </w:t>
      </w:r>
      <m:oMath>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oMath>
      <w:r>
        <w:rPr>
          <w:color w:val="000000"/>
          <w:sz w:val="28"/>
          <w:szCs w:val="28"/>
        </w:rPr>
        <w:t xml:space="preserve"> – прогноз модели,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t</m:t>
            </m:r>
          </m:sub>
        </m:sSub>
      </m:oMath>
      <w:r w:rsidRPr="00985C3C">
        <w:rPr>
          <w:color w:val="000000"/>
          <w:sz w:val="28"/>
          <w:szCs w:val="28"/>
        </w:rPr>
        <w:t xml:space="preserve"> </w:t>
      </w:r>
      <w:r w:rsidRPr="00985C3C">
        <w:rPr>
          <w:rFonts w:eastAsiaTheme="minorEastAsia"/>
          <w:color w:val="000000"/>
          <w:sz w:val="28"/>
          <w:szCs w:val="28"/>
          <w:shd w:val="clear" w:color="auto" w:fill="FFFFFF"/>
        </w:rPr>
        <w:t xml:space="preserve">– </w:t>
      </w:r>
      <w:r>
        <w:rPr>
          <w:rFonts w:eastAsiaTheme="minorEastAsia"/>
          <w:color w:val="000000"/>
          <w:sz w:val="28"/>
          <w:szCs w:val="28"/>
          <w:shd w:val="clear" w:color="auto" w:fill="FFFFFF"/>
        </w:rPr>
        <w:t>фактический</w:t>
      </w:r>
      <w:r w:rsidRPr="00985C3C">
        <w:rPr>
          <w:rFonts w:eastAsiaTheme="minorEastAsia"/>
          <w:color w:val="000000"/>
          <w:sz w:val="28"/>
          <w:szCs w:val="28"/>
          <w:shd w:val="clear" w:color="auto" w:fill="FFFFFF"/>
        </w:rPr>
        <w:t xml:space="preserve"> ожидаемый</w:t>
      </w:r>
      <w:r>
        <w:rPr>
          <w:rFonts w:eastAsiaTheme="minorEastAsia"/>
          <w:color w:val="000000"/>
          <w:sz w:val="28"/>
          <w:szCs w:val="28"/>
          <w:shd w:val="clear" w:color="auto" w:fill="FFFFFF"/>
        </w:rPr>
        <w:t xml:space="preserve"> результат</w:t>
      </w:r>
      <w:r>
        <w:rPr>
          <w:color w:val="000000"/>
          <w:sz w:val="28"/>
          <w:szCs w:val="28"/>
        </w:rPr>
        <w:t>.</w:t>
      </w:r>
    </w:p>
    <w:p w14:paraId="5F2C0D7E" w14:textId="77777777" w:rsidR="00B57EA8" w:rsidRPr="00EB0383" w:rsidRDefault="00B57EA8" w:rsidP="00B57EA8">
      <w:pPr>
        <w:pStyle w:val="a6"/>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(accuracy) по классической формуле:</w:t>
      </w:r>
    </w:p>
    <w:p w14:paraId="380E7417" w14:textId="77777777" w:rsidR="00B57EA8" w:rsidRPr="00EB0383" w:rsidRDefault="00B57EA8" w:rsidP="00B57EA8">
      <w:pPr>
        <w:pStyle w:val="a6"/>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1D885D9D" w14:textId="77777777" w:rsidR="00B57EA8" w:rsidRDefault="00B57EA8" w:rsidP="00B57EA8">
      <w:pPr>
        <w:pStyle w:val="a6"/>
        <w:spacing w:before="0" w:beforeAutospacing="0" w:after="0" w:afterAutospacing="0" w:line="360" w:lineRule="auto"/>
        <w:jc w:val="both"/>
        <w:rPr>
          <w:sz w:val="28"/>
          <w:szCs w:val="28"/>
        </w:rPr>
      </w:pPr>
      <w:r w:rsidRPr="00EB0383">
        <w:rPr>
          <w:sz w:val="28"/>
          <w:szCs w:val="28"/>
        </w:rPr>
        <w:t xml:space="preserve">где </w:t>
      </w:r>
      <m:oMath>
        <m:r>
          <w:rPr>
            <w:rFonts w:ascii="Cambria Math" w:hAnsi="Cambria Math"/>
            <w:sz w:val="28"/>
            <w:szCs w:val="28"/>
          </w:rPr>
          <m:t>n</m:t>
        </m:r>
      </m:oMath>
      <w:r w:rsidRPr="00EB0383">
        <w:rPr>
          <w:sz w:val="28"/>
          <w:szCs w:val="28"/>
        </w:rPr>
        <w:t xml:space="preserve"> – число точек в тестовой части временной выборки.</w:t>
      </w:r>
    </w:p>
    <w:p w14:paraId="137C1FE9" w14:textId="77777777" w:rsidR="00B57EA8" w:rsidRDefault="00B57EA8" w:rsidP="00B57EA8">
      <w:pPr>
        <w:pStyle w:val="a6"/>
        <w:spacing w:before="0" w:beforeAutospacing="0" w:after="0" w:afterAutospacing="0" w:line="360" w:lineRule="auto"/>
        <w:ind w:firstLine="709"/>
        <w:jc w:val="both"/>
        <w:rPr>
          <w:color w:val="000000"/>
          <w:sz w:val="28"/>
          <w:szCs w:val="28"/>
        </w:rPr>
      </w:pPr>
      <w:r>
        <w:rPr>
          <w:color w:val="000000"/>
          <w:sz w:val="28"/>
          <w:szCs w:val="28"/>
        </w:rPr>
        <w:t>Обучение модели происходило силами центрального процессора Intel Core i7 9750H, при наличии 16 Gb ОЗУ. Максимальный объем потребляемой памяти в процессе обучение не превысил 1 Gb. Время обучения модели 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Mb, включая интерпретатор Python и данные.</w:t>
      </w:r>
    </w:p>
    <w:p w14:paraId="1BE0F940" w14:textId="77777777" w:rsidR="00B57EA8" w:rsidRPr="00EB0383" w:rsidRDefault="00B57EA8" w:rsidP="00B57EA8">
      <w:pPr>
        <w:pStyle w:val="a6"/>
        <w:spacing w:before="0" w:beforeAutospacing="0" w:after="0" w:afterAutospacing="0" w:line="360" w:lineRule="auto"/>
        <w:ind w:firstLine="709"/>
        <w:jc w:val="both"/>
        <w:rPr>
          <w:rFonts w:eastAsiaTheme="minorEastAsia"/>
        </w:rPr>
      </w:pPr>
      <w:ins w:id="96" w:author="Учетная запись Майкрософт" w:date="2020-12-16T10:16:00Z">
        <w:r>
          <w:rPr>
            <w:b/>
            <w:bCs/>
            <w:color w:val="000000"/>
            <w:sz w:val="28"/>
            <w:szCs w:val="28"/>
          </w:rPr>
          <w:t xml:space="preserve">3.5 </w:t>
        </w:r>
      </w:ins>
      <w:commentRangeStart w:id="97"/>
      <w:r w:rsidRPr="001737F1">
        <w:rPr>
          <w:b/>
          <w:bCs/>
          <w:color w:val="000000"/>
          <w:sz w:val="28"/>
          <w:szCs w:val="28"/>
        </w:rPr>
        <w:t>Результаты</w:t>
      </w:r>
      <w:commentRangeEnd w:id="97"/>
      <w:r>
        <w:rPr>
          <w:rStyle w:val="af"/>
          <w:rFonts w:asciiTheme="minorHAnsi" w:eastAsiaTheme="minorHAnsi" w:hAnsiTheme="minorHAnsi" w:cstheme="minorBidi"/>
          <w:lang w:eastAsia="en-US"/>
        </w:rPr>
        <w:commentReference w:id="97"/>
      </w:r>
      <w:ins w:id="98" w:author="Учетная запись Майкрософт" w:date="2020-12-16T10:16:00Z">
        <w:r>
          <w:rPr>
            <w:b/>
            <w:bCs/>
            <w:color w:val="000000"/>
            <w:sz w:val="28"/>
            <w:szCs w:val="28"/>
          </w:rPr>
          <w:t xml:space="preserve"> вычислений</w:t>
        </w:r>
      </w:ins>
    </w:p>
    <w:p w14:paraId="20C6CA4B"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я Рос</w:t>
      </w:r>
      <w:r w:rsidR="00070DA8">
        <w:rPr>
          <w:rFonts w:ascii="Times New Roman" w:eastAsia="Times New Roman" w:hAnsi="Times New Roman" w:cs="Times New Roman"/>
          <w:color w:val="000000"/>
          <w:sz w:val="28"/>
          <w:szCs w:val="28"/>
          <w:lang w:eastAsia="ru-RU"/>
        </w:rPr>
        <w:t>сийской Федерации. На рисунке 10</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054B6203" w14:textId="77777777" w:rsidR="00B57EA8" w:rsidRDefault="00B57EA8" w:rsidP="00B57EA8">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lastRenderedPageBreak/>
        <w:drawing>
          <wp:inline distT="0" distB="0" distL="0" distR="0" wp14:anchorId="355D93CE" wp14:editId="61FC1CE7">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37FBBA7F"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sidR="00070DA8">
        <w:rPr>
          <w:rFonts w:ascii="Times New Roman" w:eastAsia="Times New Roman" w:hAnsi="Times New Roman" w:cs="Times New Roman"/>
          <w:color w:val="000000"/>
          <w:sz w:val="24"/>
          <w:szCs w:val="28"/>
          <w:lang w:eastAsia="ru-RU"/>
        </w:rPr>
        <w:t xml:space="preserve">10 </w:t>
      </w:r>
      <w:r w:rsidRPr="001737F1">
        <w:rPr>
          <w:rFonts w:ascii="Times New Roman" w:eastAsia="Times New Roman" w:hAnsi="Times New Roman" w:cs="Times New Roman"/>
          <w:color w:val="000000"/>
          <w:sz w:val="24"/>
          <w:szCs w:val="28"/>
          <w:lang w:eastAsia="ru-RU"/>
        </w:rPr>
        <w:t xml:space="preserve">–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4F2E76D3"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070DA8">
        <w:rPr>
          <w:rFonts w:ascii="Times New Roman" w:eastAsia="Times New Roman" w:hAnsi="Times New Roman" w:cs="Times New Roman"/>
          <w:color w:val="000000"/>
          <w:sz w:val="28"/>
          <w:szCs w:val="28"/>
          <w:lang w:eastAsia="ru-RU"/>
        </w:rPr>
        <w:t>унке 11</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14:paraId="44914A94" w14:textId="77777777" w:rsidR="00B57EA8" w:rsidRPr="001737F1" w:rsidRDefault="00B57EA8" w:rsidP="00B57EA8">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FEDA64F" wp14:editId="7B11D6BF">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4E6E603"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1</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 Российской Федерации</w:t>
      </w:r>
    </w:p>
    <w:p w14:paraId="7912B72F" w14:textId="77777777" w:rsidR="00B57EA8" w:rsidRPr="001737F1" w:rsidRDefault="00B57EA8" w:rsidP="00B57EA8">
      <w:pPr>
        <w:spacing w:after="0" w:line="240" w:lineRule="auto"/>
        <w:rPr>
          <w:rFonts w:ascii="Times New Roman" w:eastAsia="Times New Roman" w:hAnsi="Times New Roman" w:cs="Times New Roman"/>
          <w:sz w:val="24"/>
          <w:szCs w:val="24"/>
          <w:lang w:eastAsia="ru-RU"/>
        </w:rPr>
      </w:pPr>
    </w:p>
    <w:p w14:paraId="5E0A8BD2"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070DA8">
        <w:rPr>
          <w:rFonts w:ascii="Times New Roman" w:eastAsia="Times New Roman" w:hAnsi="Times New Roman" w:cs="Times New Roman"/>
          <w:color w:val="000000"/>
          <w:sz w:val="28"/>
          <w:szCs w:val="28"/>
          <w:lang w:eastAsia="ru-RU"/>
        </w:rPr>
        <w:t>унке 12</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прогнозы отрисованы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lastRenderedPageBreak/>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реальные значения. Из каждой временной точки тренировочной выборки построен прогноз на три временные точки вперед. Как видно, модель хорошо описывает сезонные колебания, но ожидаемо плохо предсказывает аномальные изломы в линии тренда. </w:t>
      </w:r>
    </w:p>
    <w:p w14:paraId="55A2D9F8" w14:textId="77777777" w:rsidR="00B57EA8" w:rsidRPr="001737F1" w:rsidRDefault="00B57EA8" w:rsidP="00B57EA8">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6686A79" wp14:editId="1EC9A55C">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390E16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4823EBE2" w14:textId="77777777" w:rsidR="00B57EA8" w:rsidRPr="001737F1" w:rsidRDefault="00B57EA8" w:rsidP="00B57EA8">
      <w:pPr>
        <w:spacing w:after="0" w:line="240" w:lineRule="auto"/>
        <w:rPr>
          <w:rFonts w:ascii="Times New Roman" w:eastAsia="Times New Roman" w:hAnsi="Times New Roman" w:cs="Times New Roman"/>
          <w:sz w:val="24"/>
          <w:szCs w:val="24"/>
          <w:lang w:eastAsia="ru-RU"/>
        </w:rPr>
      </w:pPr>
    </w:p>
    <w:p w14:paraId="251D112C"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Для каждого шага</w:t>
      </w:r>
      <w:r>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отклонение</w:t>
      </w:r>
      <w:r>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6728972E"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1B3CA385"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0059D6B3"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118E390B"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182F0E54" w14:textId="77777777" w:rsidR="00B57EA8" w:rsidRPr="00C7756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 результаты были получены для 15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60455841" w14:textId="77777777" w:rsidR="00B57EA8" w:rsidRPr="00616BD5"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5F579A4C"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EC73C1D"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lastRenderedPageBreak/>
        <w:t>Великорбритания</w:t>
      </w:r>
      <w:r w:rsidRPr="00314382">
        <w:rPr>
          <w:rFonts w:ascii="Times New Roman" w:eastAsiaTheme="minorEastAsia" w:hAnsi="Times New Roman" w:cs="Times New Roman"/>
          <w:sz w:val="28"/>
          <w:szCs w:val="28"/>
          <w:lang w:val="en-US"/>
        </w:rPr>
        <w:t>;</w:t>
      </w:r>
    </w:p>
    <w:p w14:paraId="7C59EA97"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20899CB1"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5A4CF343"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551D3DAF"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5DD45570"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35DE94FC"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37066595"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0B73DD66"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7701447A"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06AD05E4"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ins w:id="99" w:author="Учетная запись Майкрософт" w:date="2020-12-16T10:19:00Z">
        <w:r>
          <w:rPr>
            <w:rFonts w:ascii="Times New Roman" w:hAnsi="Times New Roman" w:cs="Times New Roman"/>
            <w:color w:val="000000"/>
            <w:sz w:val="28"/>
            <w:szCs w:val="28"/>
          </w:rPr>
          <w:t xml:space="preserve"> </w:t>
        </w:r>
      </w:ins>
      <w:r>
        <w:rPr>
          <w:rFonts w:ascii="Times New Roman" w:hAnsi="Times New Roman" w:cs="Times New Roman"/>
          <w:color w:val="000000"/>
          <w:sz w:val="28"/>
          <w:szCs w:val="28"/>
        </w:rPr>
        <w:t>Швейцария</w:t>
      </w:r>
      <w:r w:rsidRPr="00314382">
        <w:rPr>
          <w:rFonts w:ascii="Times New Roman" w:eastAsiaTheme="minorEastAsia" w:hAnsi="Times New Roman" w:cs="Times New Roman"/>
          <w:sz w:val="28"/>
          <w:szCs w:val="28"/>
          <w:lang w:val="en-US"/>
        </w:rPr>
        <w:t>;</w:t>
      </w:r>
    </w:p>
    <w:p w14:paraId="36C7C230"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2871746B"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Pr="00314382">
        <w:rPr>
          <w:rFonts w:ascii="Times New Roman" w:hAnsi="Times New Roman" w:cs="Times New Roman"/>
          <w:color w:val="000000"/>
          <w:sz w:val="28"/>
          <w:szCs w:val="28"/>
        </w:rPr>
        <w:t>.</w:t>
      </w:r>
    </w:p>
    <w:p w14:paraId="238C0391" w14:textId="77777777" w:rsidR="00B57EA8" w:rsidRPr="001737F1" w:rsidRDefault="00B57EA8" w:rsidP="00070DA8">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t>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w:t>
      </w:r>
      <w:r w:rsidR="003F30C2">
        <w:rPr>
          <w:rFonts w:ascii="Times New Roman" w:hAnsi="Times New Roman" w:cs="Times New Roman"/>
          <w:color w:val="000000"/>
          <w:sz w:val="28"/>
          <w:szCs w:val="28"/>
        </w:rPr>
        <w:t>. Оценка качества модели на д</w:t>
      </w:r>
      <w:r w:rsidRPr="00D472CC">
        <w:rPr>
          <w:rFonts w:ascii="Times New Roman" w:hAnsi="Times New Roman" w:cs="Times New Roman"/>
          <w:color w:val="000000"/>
          <w:sz w:val="28"/>
          <w:szCs w:val="28"/>
        </w:rPr>
        <w:t>а</w:t>
      </w:r>
      <w:r w:rsidR="003F30C2">
        <w:rPr>
          <w:rFonts w:ascii="Times New Roman" w:hAnsi="Times New Roman" w:cs="Times New Roman"/>
          <w:color w:val="000000"/>
          <w:sz w:val="28"/>
          <w:szCs w:val="28"/>
        </w:rPr>
        <w:t xml:space="preserve">нных объёма </w:t>
      </w:r>
      <w:r w:rsidR="00070DA8">
        <w:rPr>
          <w:rFonts w:ascii="Times New Roman" w:hAnsi="Times New Roman" w:cs="Times New Roman"/>
          <w:color w:val="000000"/>
          <w:sz w:val="28"/>
          <w:szCs w:val="28"/>
        </w:rPr>
        <w:t>экспорта</w:t>
      </w:r>
      <w:r w:rsidR="003F30C2">
        <w:rPr>
          <w:rFonts w:ascii="Times New Roman" w:hAnsi="Times New Roman" w:cs="Times New Roman"/>
          <w:color w:val="000000"/>
          <w:sz w:val="28"/>
          <w:szCs w:val="28"/>
        </w:rPr>
        <w:t xml:space="preserve"> и </w:t>
      </w:r>
      <w:r w:rsidR="00070DA8">
        <w:rPr>
          <w:rFonts w:ascii="Times New Roman" w:hAnsi="Times New Roman" w:cs="Times New Roman"/>
          <w:color w:val="000000"/>
          <w:sz w:val="28"/>
          <w:szCs w:val="28"/>
        </w:rPr>
        <w:t xml:space="preserve">импорта </w:t>
      </w:r>
      <w:r w:rsidR="003F30C2">
        <w:rPr>
          <w:rFonts w:ascii="Times New Roman" w:hAnsi="Times New Roman" w:cs="Times New Roman"/>
          <w:color w:val="000000"/>
          <w:sz w:val="28"/>
          <w:szCs w:val="28"/>
        </w:rPr>
        <w:t xml:space="preserve">представлена в приложении </w:t>
      </w:r>
      <w:r w:rsidRPr="00D472CC">
        <w:rPr>
          <w:rFonts w:ascii="Times New Roman" w:hAnsi="Times New Roman" w:cs="Times New Roman"/>
          <w:color w:val="000000"/>
          <w:sz w:val="28"/>
          <w:szCs w:val="28"/>
        </w:rPr>
        <w:t xml:space="preserve">представлена в Приложении </w:t>
      </w:r>
      <w:r>
        <w:rPr>
          <w:rFonts w:ascii="Times New Roman" w:hAnsi="Times New Roman" w:cs="Times New Roman"/>
          <w:color w:val="000000"/>
          <w:sz w:val="28"/>
          <w:szCs w:val="28"/>
        </w:rPr>
        <w:t>Г</w:t>
      </w:r>
      <w:r w:rsidR="00070DA8">
        <w:rPr>
          <w:rFonts w:ascii="Times New Roman" w:hAnsi="Times New Roman" w:cs="Times New Roman"/>
          <w:color w:val="000000"/>
          <w:sz w:val="28"/>
          <w:szCs w:val="28"/>
        </w:rPr>
        <w:t xml:space="preserve"> и Д соответственно</w:t>
      </w:r>
      <w:r w:rsidRPr="00D472CC">
        <w:rPr>
          <w:rFonts w:ascii="Times New Roman" w:hAnsi="Times New Roman" w:cs="Times New Roman"/>
          <w:color w:val="000000"/>
          <w:sz w:val="28"/>
          <w:szCs w:val="28"/>
        </w:rPr>
        <w:t>.</w:t>
      </w:r>
      <w:r w:rsidR="00070DA8" w:rsidRPr="001737F1">
        <w:rPr>
          <w:rFonts w:ascii="Times New Roman" w:eastAsia="Times New Roman" w:hAnsi="Times New Roman" w:cs="Times New Roman"/>
          <w:sz w:val="24"/>
          <w:szCs w:val="24"/>
          <w:lang w:eastAsia="ru-RU"/>
        </w:rPr>
        <w:t xml:space="preserve"> </w:t>
      </w:r>
    </w:p>
    <w:p w14:paraId="4D718B38" w14:textId="77777777" w:rsidR="00B57EA8" w:rsidRPr="0075375E" w:rsidRDefault="00B57EA8" w:rsidP="00B57EA8">
      <w:pPr>
        <w:spacing w:after="0" w:line="360" w:lineRule="auto"/>
        <w:ind w:firstLine="709"/>
        <w:jc w:val="both"/>
        <w:rPr>
          <w:rFonts w:ascii="Times New Roman" w:eastAsia="Times New Roman" w:hAnsi="Times New Roman" w:cs="Times New Roman"/>
          <w:bCs/>
          <w:color w:val="000000"/>
          <w:sz w:val="28"/>
          <w:szCs w:val="28"/>
          <w:lang w:eastAsia="ru-RU"/>
        </w:rPr>
      </w:pPr>
      <w:moveFromRangeStart w:id="100" w:author="Учетная запись Майкрософт" w:date="2020-12-16T10:20:00Z" w:name="move59006464"/>
      <w:commentRangeStart w:id="101"/>
      <w:moveFrom w:id="102" w:author="Учетная запись Майкрософт" w:date="2020-12-16T10:20:00Z">
        <w:r w:rsidDel="00DB41F5">
          <w:rPr>
            <w:rFonts w:ascii="Times New Roman" w:eastAsia="Times New Roman" w:hAnsi="Times New Roman" w:cs="Times New Roman"/>
            <w:bCs/>
            <w:color w:val="000000"/>
            <w:sz w:val="28"/>
            <w:szCs w:val="28"/>
            <w:lang w:eastAsia="ru-RU"/>
          </w:rPr>
          <w:t>В ходе работы построенные графики сохранялись в папк</w:t>
        </w:r>
        <w:r w:rsidRPr="0075375E" w:rsidDel="00DB41F5">
          <w:rPr>
            <w:rFonts w:ascii="Times New Roman" w:eastAsia="Times New Roman" w:hAnsi="Times New Roman" w:cs="Times New Roman"/>
            <w:color w:val="000000"/>
            <w:sz w:val="28"/>
            <w:szCs w:val="28"/>
            <w:lang w:eastAsia="ru-RU"/>
          </w:rPr>
          <w:t>Для фиксации изменения метрик качества (loss и MAE) в процессе обучения модели на данных импорта использовали папку с названием «Forecasts_pics_</w:t>
        </w:r>
        <w:r w:rsidRPr="0075375E" w:rsidDel="00DB41F5">
          <w:rPr>
            <w:rFonts w:ascii="Times New Roman" w:eastAsia="Times New Roman" w:hAnsi="Times New Roman" w:cs="Times New Roman"/>
            <w:color w:val="000000"/>
            <w:sz w:val="28"/>
            <w:szCs w:val="28"/>
            <w:lang w:val="en-US" w:eastAsia="ru-RU"/>
          </w:rPr>
          <w:t>import</w:t>
        </w:r>
        <w:r w:rsidRPr="0075375E" w:rsidDel="00DB41F5">
          <w:rPr>
            <w:rFonts w:ascii="Times New Roman" w:eastAsia="Times New Roman" w:hAnsi="Times New Roman" w:cs="Times New Roman"/>
            <w:color w:val="000000"/>
            <w:sz w:val="28"/>
            <w:szCs w:val="28"/>
            <w:lang w:eastAsia="ru-RU"/>
          </w:rPr>
          <w:t>», на данных экспорта – «Forecasts_pics_export».</w:t>
        </w:r>
        <w:commentRangeEnd w:id="101"/>
        <w:r w:rsidDel="00DB41F5">
          <w:rPr>
            <w:rStyle w:val="af"/>
          </w:rPr>
          <w:commentReference w:id="101"/>
        </w:r>
      </w:moveFrom>
      <w:moveFromRangeEnd w:id="100"/>
      <w:r w:rsidRPr="001737F1">
        <w:rPr>
          <w:rFonts w:ascii="Times New Roman" w:eastAsia="Times New Roman" w:hAnsi="Times New Roman" w:cs="Times New Roman"/>
          <w:b/>
          <w:bCs/>
          <w:color w:val="000000"/>
          <w:sz w:val="28"/>
          <w:szCs w:val="28"/>
          <w:lang w:eastAsia="ru-RU"/>
        </w:rPr>
        <w:t>Область применимости</w:t>
      </w:r>
    </w:p>
    <w:p w14:paraId="17F6D05E"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72A464A3"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w:t>
      </w:r>
      <w:r w:rsidR="00070DA8">
        <w:rPr>
          <w:rFonts w:ascii="Times New Roman" w:eastAsia="Times New Roman" w:hAnsi="Times New Roman" w:cs="Times New Roman"/>
          <w:color w:val="000000"/>
          <w:sz w:val="28"/>
          <w:szCs w:val="28"/>
          <w:lang w:eastAsia="ru-RU"/>
        </w:rPr>
        <w:t>3</w:t>
      </w:r>
      <w:r>
        <w:rPr>
          <w:rFonts w:ascii="Times New Roman" w:eastAsia="Times New Roman" w:hAnsi="Times New Roman" w:cs="Times New Roman"/>
          <w:color w:val="000000"/>
          <w:sz w:val="28"/>
          <w:szCs w:val="28"/>
          <w:lang w:eastAsia="ru-RU"/>
        </w:rPr>
        <w:t xml:space="preserve"> изображен график ежемесячного объёма импорта для США.</w:t>
      </w:r>
    </w:p>
    <w:p w14:paraId="27B5ADCA" w14:textId="77777777" w:rsidR="00B57EA8" w:rsidRPr="00D472CC" w:rsidRDefault="00B57EA8" w:rsidP="00B57EA8">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lastRenderedPageBreak/>
        <w:drawing>
          <wp:inline distT="0" distB="0" distL="0" distR="0" wp14:anchorId="38D98893" wp14:editId="0C593431">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FD8D97F" w14:textId="77777777" w:rsidR="00B57EA8" w:rsidRPr="00D472CC"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sidR="00070DA8">
        <w:rPr>
          <w:rFonts w:ascii="Times New Roman" w:eastAsia="Times New Roman" w:hAnsi="Times New Roman" w:cs="Times New Roman"/>
          <w:color w:val="000000"/>
          <w:sz w:val="24"/>
          <w:szCs w:val="28"/>
          <w:lang w:eastAsia="ru-RU"/>
        </w:rPr>
        <w:t>3</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3D1CE967" w14:textId="77777777" w:rsidR="00B57EA8" w:rsidRDefault="00B57EA8" w:rsidP="00B57EA8">
      <w:pPr>
        <w:spacing w:after="0" w:line="240" w:lineRule="auto"/>
        <w:jc w:val="center"/>
        <w:rPr>
          <w:rFonts w:ascii="Times New Roman" w:eastAsia="Times New Roman" w:hAnsi="Times New Roman" w:cs="Times New Roman"/>
          <w:sz w:val="24"/>
          <w:szCs w:val="24"/>
          <w:lang w:eastAsia="ru-RU"/>
        </w:rPr>
      </w:pPr>
    </w:p>
    <w:p w14:paraId="1932EF75"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sidR="00070DA8">
        <w:rPr>
          <w:rFonts w:ascii="Times New Roman" w:eastAsia="Times New Roman" w:hAnsi="Times New Roman" w:cs="Times New Roman"/>
          <w:color w:val="000000"/>
          <w:sz w:val="28"/>
          <w:szCs w:val="28"/>
          <w:lang w:eastAsia="ru-RU"/>
        </w:rPr>
        <w:t>14</w:t>
      </w:r>
      <w:r w:rsidRPr="00D472CC">
        <w:rPr>
          <w:rFonts w:ascii="Times New Roman" w:eastAsia="Times New Roman" w:hAnsi="Times New Roman" w:cs="Times New Roman"/>
          <w:color w:val="000000"/>
          <w:sz w:val="28"/>
          <w:szCs w:val="28"/>
          <w:lang w:eastAsia="ru-RU"/>
        </w:rPr>
        <w:t>.</w:t>
      </w:r>
    </w:p>
    <w:p w14:paraId="52192994" w14:textId="77777777" w:rsidR="00B57EA8" w:rsidRPr="00D472CC" w:rsidRDefault="00B57EA8" w:rsidP="00B57EA8">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drawing>
          <wp:inline distT="0" distB="0" distL="0" distR="0" wp14:anchorId="5533E589" wp14:editId="42F99947">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2A5CF6F2" w14:textId="77777777" w:rsidR="00B57EA8" w:rsidRPr="00D472CC" w:rsidRDefault="00B57EA8" w:rsidP="00B57EA8">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4</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4B7A7622" w14:textId="77777777" w:rsidR="00B57EA8" w:rsidRPr="00324ED3" w:rsidRDefault="00B57EA8" w:rsidP="00B57EA8">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113298">
        <w:rPr>
          <w:rFonts w:ascii="Times New Roman" w:eastAsia="Times New Roman" w:hAnsi="Times New Roman" w:cs="Times New Roman"/>
          <w:color w:val="000000"/>
          <w:sz w:val="28"/>
          <w:szCs w:val="28"/>
          <w:lang w:eastAsia="ru-RU"/>
        </w:rPr>
        <w:t>16</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Pr="00324ED3">
        <w:rPr>
          <w:rFonts w:ascii="Times New Roman" w:eastAsia="Times New Roman" w:hAnsi="Times New Roman" w:cs="Times New Roman"/>
          <w:color w:val="000000"/>
          <w:sz w:val="28"/>
          <w:szCs w:val="28"/>
          <w:lang w:eastAsia="ru-RU"/>
        </w:rPr>
        <w:lastRenderedPageBreak/>
        <w:t>[</w:t>
      </w:r>
      <w:r w:rsidR="00113298">
        <w:rPr>
          <w:rFonts w:ascii="Times New Roman" w:eastAsia="Times New Roman" w:hAnsi="Times New Roman" w:cs="Times New Roman"/>
          <w:color w:val="000000"/>
          <w:sz w:val="28"/>
          <w:szCs w:val="28"/>
          <w:lang w:eastAsia="ru-RU"/>
        </w:rPr>
        <w:t>17</w:t>
      </w:r>
      <w:r w:rsidRPr="00324ED3">
        <w:rPr>
          <w:rFonts w:ascii="Times New Roman" w:eastAsia="Times New Roman" w:hAnsi="Times New Roman" w:cs="Times New Roman"/>
          <w:color w:val="000000"/>
          <w:sz w:val="28"/>
          <w:szCs w:val="28"/>
          <w:lang w:eastAsia="ru-RU"/>
        </w:rPr>
        <w:t>]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14:paraId="3412D67C" w14:textId="77777777" w:rsidR="00B57EA8" w:rsidRDefault="00B57EA8" w:rsidP="00B57EA8">
      <w:r>
        <w:br w:type="page"/>
      </w:r>
    </w:p>
    <w:p w14:paraId="51BB2E9C" w14:textId="77777777" w:rsidR="00B57EA8" w:rsidRPr="00B42F0B"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103" w:name="_Toc59116906"/>
      <w:r w:rsidRPr="001D00FD">
        <w:rPr>
          <w:rFonts w:ascii="Times New Roman" w:eastAsiaTheme="minorEastAsia" w:hAnsi="Times New Roman" w:cs="Times New Roman"/>
          <w:color w:val="000000" w:themeColor="text1"/>
        </w:rPr>
        <w:lastRenderedPageBreak/>
        <w:t>ЗАКЛЮЧЕНИЕ</w:t>
      </w:r>
      <w:bookmarkEnd w:id="103"/>
    </w:p>
    <w:p w14:paraId="14F7EF2A" w14:textId="77777777" w:rsidR="00B57EA8" w:rsidRPr="00C13C07" w:rsidRDefault="00B57EA8" w:rsidP="00B57EA8">
      <w:pPr>
        <w:pStyle w:val="a7"/>
        <w:spacing w:line="360" w:lineRule="auto"/>
        <w:ind w:firstLine="709"/>
        <w:jc w:val="both"/>
        <w:rPr>
          <w:rStyle w:val="ae"/>
          <w:rFonts w:ascii="Times New Roman" w:hAnsi="Times New Roman" w:cs="Times New Roman"/>
          <w:i w:val="0"/>
          <w:color w:val="auto"/>
          <w:sz w:val="28"/>
        </w:rPr>
      </w:pPr>
      <w:r w:rsidRPr="00C13C07">
        <w:rPr>
          <w:rStyle w:val="ae"/>
          <w:rFonts w:ascii="Times New Roman" w:hAnsi="Times New Roman" w:cs="Times New Roman"/>
          <w:i w:val="0"/>
          <w:color w:val="auto"/>
          <w:sz w:val="28"/>
        </w:rPr>
        <w:t>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 наибольшую применимость среди которых  имеют авторегрессионные и нейросетевые модели.</w:t>
      </w:r>
    </w:p>
    <w:p w14:paraId="069EE598" w14:textId="77777777" w:rsidR="00B57EA8" w:rsidRDefault="00B57EA8" w:rsidP="00B57EA8">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нейросетевая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18DAA8B3" w14:textId="77777777" w:rsidR="00B57EA8" w:rsidRDefault="00B57EA8" w:rsidP="00B57EA8">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1786A283" w14:textId="77777777" w:rsidR="00B57EA8" w:rsidRDefault="00B57EA8" w:rsidP="00B57E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23153A02" w14:textId="77777777" w:rsidR="00B57EA8" w:rsidRPr="00324ED3" w:rsidRDefault="00B57EA8" w:rsidP="00B57EA8">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005F1DF8" w14:textId="77777777" w:rsidR="00B57EA8" w:rsidRPr="007F2FDD" w:rsidRDefault="00B57EA8" w:rsidP="00B57EA8">
      <w:pPr>
        <w:pStyle w:val="1"/>
        <w:spacing w:before="0" w:after="120" w:line="360" w:lineRule="auto"/>
        <w:jc w:val="center"/>
        <w:rPr>
          <w:rFonts w:ascii="Times New Roman" w:eastAsiaTheme="minorEastAsia" w:hAnsi="Times New Roman" w:cs="Times New Roman"/>
        </w:rPr>
      </w:pPr>
      <w:bookmarkStart w:id="104" w:name="_Toc59116907"/>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104"/>
    </w:p>
    <w:p w14:paraId="5C0D7242" w14:textId="77777777" w:rsidR="00113298" w:rsidRPr="00113298" w:rsidRDefault="00113298" w:rsidP="00113298">
      <w:pPr>
        <w:rPr>
          <w:rFonts w:ascii="Times New Roman" w:eastAsiaTheme="minorEastAsia" w:hAnsi="Times New Roman" w:cs="Times New Roman"/>
          <w:sz w:val="28"/>
          <w:szCs w:val="28"/>
        </w:rPr>
      </w:pPr>
      <w:r w:rsidRPr="006B395D">
        <w:t xml:space="preserve">1 </w:t>
      </w:r>
      <w:hyperlink r:id="rId22" w:history="1">
        <w:r w:rsidRPr="00810D28">
          <w:rPr>
            <w:rStyle w:val="a5"/>
            <w:rFonts w:ascii="Times New Roman" w:eastAsiaTheme="minorEastAsia" w:hAnsi="Times New Roman" w:cs="Times New Roman"/>
            <w:sz w:val="28"/>
            <w:szCs w:val="28"/>
          </w:rPr>
          <w:t>http://www.ysu.am/files/Paper4.pdf</w:t>
        </w:r>
      </w:hyperlink>
    </w:p>
    <w:p w14:paraId="0AE52C8B" w14:textId="77777777" w:rsidR="00113298" w:rsidRPr="00113298" w:rsidRDefault="00113298" w:rsidP="00113298">
      <w:r w:rsidRPr="00113298">
        <w:rPr>
          <w:rFonts w:ascii="Times New Roman" w:eastAsiaTheme="minorEastAsia" w:hAnsi="Times New Roman" w:cs="Times New Roman"/>
          <w:sz w:val="28"/>
          <w:szCs w:val="28"/>
        </w:rPr>
        <w:t xml:space="preserve">2 </w:t>
      </w:r>
      <w:r w:rsidRPr="00EF6C4B">
        <w:rPr>
          <w:rFonts w:ascii="Times New Roman" w:eastAsiaTheme="minorEastAsia" w:hAnsi="Times New Roman" w:cs="Times New Roman"/>
          <w:sz w:val="28"/>
          <w:szCs w:val="28"/>
          <w:lang w:val="en-US"/>
        </w:rPr>
        <w:t>https</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laws</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studio</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uchebniki</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statistika</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metod</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analiticheskogo</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vyiravnivaniya</w:t>
      </w:r>
      <w:r w:rsidRPr="00113298">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html</w:t>
      </w:r>
    </w:p>
    <w:p w14:paraId="14EA74D7" w14:textId="77777777" w:rsidR="00113298" w:rsidRPr="00113298" w:rsidRDefault="00113298" w:rsidP="00113298">
      <w:pPr>
        <w:rPr>
          <w:color w:val="000000"/>
          <w:sz w:val="28"/>
          <w:szCs w:val="28"/>
        </w:rPr>
      </w:pPr>
      <w:r w:rsidRPr="00113298">
        <w:t xml:space="preserve">3 </w:t>
      </w:r>
      <w:hyperlink r:id="rId23" w:history="1">
        <w:r w:rsidRPr="00C06F6C">
          <w:rPr>
            <w:rStyle w:val="a5"/>
            <w:lang w:val="en-US"/>
          </w:rPr>
          <w:t>https</w:t>
        </w:r>
        <w:r w:rsidRPr="00113298">
          <w:rPr>
            <w:rStyle w:val="a5"/>
          </w:rPr>
          <w:t>://</w:t>
        </w:r>
        <w:r w:rsidRPr="00C06F6C">
          <w:rPr>
            <w:rStyle w:val="a5"/>
            <w:lang w:val="en-US"/>
          </w:rPr>
          <w:t>bigenc</w:t>
        </w:r>
        <w:r w:rsidRPr="00113298">
          <w:rPr>
            <w:rStyle w:val="a5"/>
          </w:rPr>
          <w:t>.</w:t>
        </w:r>
        <w:r w:rsidRPr="00C06F6C">
          <w:rPr>
            <w:rStyle w:val="a5"/>
            <w:lang w:val="en-US"/>
          </w:rPr>
          <w:t>ru</w:t>
        </w:r>
        <w:r w:rsidRPr="00113298">
          <w:rPr>
            <w:rStyle w:val="a5"/>
          </w:rPr>
          <w:t>/</w:t>
        </w:r>
        <w:r w:rsidRPr="00C06F6C">
          <w:rPr>
            <w:rStyle w:val="a5"/>
            <w:lang w:val="en-US"/>
          </w:rPr>
          <w:t>economics</w:t>
        </w:r>
        <w:r w:rsidRPr="00113298">
          <w:rPr>
            <w:rStyle w:val="a5"/>
          </w:rPr>
          <w:t>/</w:t>
        </w:r>
        <w:r w:rsidRPr="00C06F6C">
          <w:rPr>
            <w:rStyle w:val="a5"/>
            <w:lang w:val="en-US"/>
          </w:rPr>
          <w:t>text</w:t>
        </w:r>
        <w:r w:rsidRPr="00113298">
          <w:rPr>
            <w:rStyle w:val="a5"/>
          </w:rPr>
          <w:t>/2087489</w:t>
        </w:r>
      </w:hyperlink>
    </w:p>
    <w:p w14:paraId="01911342" w14:textId="77777777" w:rsidR="00113298" w:rsidRPr="001E7675" w:rsidRDefault="00113298" w:rsidP="00113298">
      <w:pPr>
        <w:rPr>
          <w:rFonts w:ascii="Times New Roman" w:hAnsi="Times New Roman" w:cs="Times New Roman"/>
          <w:sz w:val="28"/>
          <w:szCs w:val="28"/>
          <w:lang w:val="en-US"/>
        </w:rPr>
      </w:pPr>
      <w:r>
        <w:rPr>
          <w:lang w:val="en-US"/>
        </w:rPr>
        <w:t xml:space="preserve">4 </w:t>
      </w:r>
      <w:r w:rsidRPr="00EF6C4B">
        <w:rPr>
          <w:lang w:val="en-US"/>
        </w:rPr>
        <w:t>Winters P.R. Forecasting sales by exponentia</w:t>
      </w:r>
      <w:r>
        <w:rPr>
          <w:lang w:val="en-US"/>
        </w:rPr>
        <w:t xml:space="preserve">lly weighted moving averages // Management Science. </w:t>
      </w:r>
      <w:r w:rsidRPr="00EF6C4B">
        <w:rPr>
          <w:lang w:val="en-US"/>
        </w:rPr>
        <w:t>– 1960. – Vol. 6. – № 3.</w:t>
      </w:r>
      <w:r>
        <w:rPr>
          <w:lang w:val="en-US"/>
        </w:rPr>
        <w:br/>
      </w:r>
      <w:r>
        <w:rPr>
          <w:rFonts w:ascii="Times New Roman" w:hAnsi="Times New Roman" w:cs="Times New Roman"/>
          <w:sz w:val="28"/>
          <w:szCs w:val="28"/>
          <w:lang w:val="en-US"/>
        </w:rPr>
        <w:t xml:space="preserve">5 </w:t>
      </w:r>
      <w:hyperlink r:id="rId24" w:history="1">
        <w:r w:rsidRPr="00C06F6C">
          <w:rPr>
            <w:rStyle w:val="a5"/>
            <w:rFonts w:ascii="Times New Roman" w:hAnsi="Times New Roman" w:cs="Times New Roman"/>
            <w:lang w:val="en-US"/>
          </w:rPr>
          <w:t>https</w:t>
        </w:r>
        <w:r w:rsidRPr="001E7675">
          <w:rPr>
            <w:rStyle w:val="a5"/>
            <w:rFonts w:ascii="Times New Roman" w:hAnsi="Times New Roman" w:cs="Times New Roman"/>
            <w:lang w:val="en-US"/>
          </w:rPr>
          <w:t>://</w:t>
        </w:r>
        <w:r w:rsidRPr="00C06F6C">
          <w:rPr>
            <w:rStyle w:val="a5"/>
            <w:rFonts w:ascii="Times New Roman" w:hAnsi="Times New Roman" w:cs="Times New Roman"/>
            <w:lang w:val="en-US"/>
          </w:rPr>
          <w:t>ru</w:t>
        </w:r>
        <w:r w:rsidRPr="001E7675">
          <w:rPr>
            <w:rStyle w:val="a5"/>
            <w:rFonts w:ascii="Times New Roman" w:hAnsi="Times New Roman" w:cs="Times New Roman"/>
            <w:lang w:val="en-US"/>
          </w:rPr>
          <w:t>.</w:t>
        </w:r>
        <w:r w:rsidRPr="00C06F6C">
          <w:rPr>
            <w:rStyle w:val="a5"/>
            <w:rFonts w:ascii="Times New Roman" w:hAnsi="Times New Roman" w:cs="Times New Roman"/>
            <w:lang w:val="en-US"/>
          </w:rPr>
          <w:t>wikipedia</w:t>
        </w:r>
        <w:r w:rsidRPr="001E7675">
          <w:rPr>
            <w:rStyle w:val="a5"/>
            <w:rFonts w:ascii="Times New Roman" w:hAnsi="Times New Roman" w:cs="Times New Roman"/>
            <w:lang w:val="en-US"/>
          </w:rPr>
          <w:t>.</w:t>
        </w:r>
        <w:r w:rsidRPr="00C06F6C">
          <w:rPr>
            <w:rStyle w:val="a5"/>
            <w:rFonts w:ascii="Times New Roman" w:hAnsi="Times New Roman" w:cs="Times New Roman"/>
            <w:lang w:val="en-US"/>
          </w:rPr>
          <w:t>org</w:t>
        </w:r>
        <w:r w:rsidRPr="001E7675">
          <w:rPr>
            <w:rStyle w:val="a5"/>
            <w:rFonts w:ascii="Times New Roman" w:hAnsi="Times New Roman" w:cs="Times New Roman"/>
            <w:lang w:val="en-US"/>
          </w:rPr>
          <w:t>/</w:t>
        </w:r>
        <w:r w:rsidRPr="00C06F6C">
          <w:rPr>
            <w:rStyle w:val="a5"/>
            <w:rFonts w:ascii="Times New Roman" w:hAnsi="Times New Roman" w:cs="Times New Roman"/>
            <w:lang w:val="en-US"/>
          </w:rPr>
          <w:t>wiki</w:t>
        </w:r>
        <w:r w:rsidRPr="001E7675">
          <w:rPr>
            <w:rStyle w:val="a5"/>
            <w:rFonts w:ascii="Times New Roman" w:hAnsi="Times New Roman" w:cs="Times New Roman"/>
            <w:lang w:val="en-US"/>
          </w:rPr>
          <w:t>/%</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0%9</w:t>
        </w:r>
        <w:r w:rsidRPr="00C06F6C">
          <w:rPr>
            <w:rStyle w:val="a5"/>
            <w:rFonts w:ascii="Times New Roman" w:hAnsi="Times New Roman" w:cs="Times New Roman"/>
            <w:lang w:val="en-US"/>
          </w:rPr>
          <w:t>D</w:t>
        </w:r>
        <w:r w:rsidRPr="001E7675">
          <w:rPr>
            <w:rStyle w:val="a5"/>
            <w:rFonts w:ascii="Times New Roman" w:hAnsi="Times New Roman" w:cs="Times New Roman"/>
            <w:lang w:val="en-US"/>
          </w:rPr>
          <w:t>%</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w:t>
        </w:r>
        <w:r w:rsidRPr="001E7675">
          <w:rPr>
            <w:rStyle w:val="a5"/>
            <w:rFonts w:ascii="Times New Roman" w:hAnsi="Times New Roman" w:cs="Times New Roman"/>
            <w:lang w:val="en-US"/>
          </w:rPr>
          <w:t>5%</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w:t>
        </w:r>
        <w:r w:rsidRPr="001E7675">
          <w:rPr>
            <w:rStyle w:val="a5"/>
            <w:rFonts w:ascii="Times New Roman" w:hAnsi="Times New Roman" w:cs="Times New Roman"/>
            <w:lang w:val="en-US"/>
          </w:rPr>
          <w:t>9%</w:t>
        </w:r>
        <w:r w:rsidRPr="00C06F6C">
          <w:rPr>
            <w:rStyle w:val="a5"/>
            <w:rFonts w:ascii="Times New Roman" w:hAnsi="Times New Roman" w:cs="Times New Roman"/>
            <w:lang w:val="en-US"/>
          </w:rPr>
          <w:t>D</w:t>
        </w:r>
        <w:r w:rsidRPr="001E7675">
          <w:rPr>
            <w:rStyle w:val="a5"/>
            <w:rFonts w:ascii="Times New Roman" w:hAnsi="Times New Roman" w:cs="Times New Roman"/>
            <w:lang w:val="en-US"/>
          </w:rPr>
          <w:t>1%80%</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BE</w:t>
        </w:r>
        <w:r w:rsidRPr="001E7675">
          <w:rPr>
            <w:rStyle w:val="a5"/>
            <w:rFonts w:ascii="Times New Roman" w:hAnsi="Times New Roman" w:cs="Times New Roman"/>
            <w:lang w:val="en-US"/>
          </w:rPr>
          <w:t>%</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BD</w:t>
        </w:r>
        <w:r w:rsidRPr="001E7675">
          <w:rPr>
            <w:rStyle w:val="a5"/>
            <w:rFonts w:ascii="Times New Roman" w:hAnsi="Times New Roman" w:cs="Times New Roman"/>
            <w:lang w:val="en-US"/>
          </w:rPr>
          <w:t>%</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BD</w:t>
        </w:r>
        <w:r w:rsidRPr="001E7675">
          <w:rPr>
            <w:rStyle w:val="a5"/>
            <w:rFonts w:ascii="Times New Roman" w:hAnsi="Times New Roman" w:cs="Times New Roman"/>
            <w:lang w:val="en-US"/>
          </w:rPr>
          <w:t>%</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w:t>
        </w:r>
        <w:r w:rsidRPr="001E7675">
          <w:rPr>
            <w:rStyle w:val="a5"/>
            <w:rFonts w:ascii="Times New Roman" w:hAnsi="Times New Roman" w:cs="Times New Roman"/>
            <w:lang w:val="en-US"/>
          </w:rPr>
          <w:t>0%</w:t>
        </w:r>
        <w:r w:rsidRPr="00C06F6C">
          <w:rPr>
            <w:rStyle w:val="a5"/>
            <w:rFonts w:ascii="Times New Roman" w:hAnsi="Times New Roman" w:cs="Times New Roman"/>
            <w:lang w:val="en-US"/>
          </w:rPr>
          <w:t>D</w:t>
        </w:r>
        <w:r w:rsidRPr="001E7675">
          <w:rPr>
            <w:rStyle w:val="a5"/>
            <w:rFonts w:ascii="Times New Roman" w:hAnsi="Times New Roman" w:cs="Times New Roman"/>
            <w:lang w:val="en-US"/>
          </w:rPr>
          <w:t>1%8</w:t>
        </w:r>
        <w:r w:rsidRPr="00C06F6C">
          <w:rPr>
            <w:rStyle w:val="a5"/>
            <w:rFonts w:ascii="Times New Roman" w:hAnsi="Times New Roman" w:cs="Times New Roman"/>
            <w:lang w:val="en-US"/>
          </w:rPr>
          <w:t>F</w:t>
        </w:r>
        <w:r w:rsidRPr="001E7675">
          <w:rPr>
            <w:rStyle w:val="a5"/>
            <w:rFonts w:ascii="Times New Roman" w:hAnsi="Times New Roman" w:cs="Times New Roman"/>
            <w:lang w:val="en-US"/>
          </w:rPr>
          <w:t>_%</w:t>
        </w:r>
        <w:r w:rsidRPr="00C06F6C">
          <w:rPr>
            <w:rStyle w:val="a5"/>
            <w:rFonts w:ascii="Times New Roman" w:hAnsi="Times New Roman" w:cs="Times New Roman"/>
            <w:lang w:val="en-US"/>
          </w:rPr>
          <w:t>D</w:t>
        </w:r>
        <w:r w:rsidRPr="001E7675">
          <w:rPr>
            <w:rStyle w:val="a5"/>
            <w:rFonts w:ascii="Times New Roman" w:hAnsi="Times New Roman" w:cs="Times New Roman"/>
            <w:lang w:val="en-US"/>
          </w:rPr>
          <w:t>1%81%</w:t>
        </w:r>
        <w:r w:rsidRPr="00C06F6C">
          <w:rPr>
            <w:rStyle w:val="a5"/>
            <w:rFonts w:ascii="Times New Roman" w:hAnsi="Times New Roman" w:cs="Times New Roman"/>
            <w:lang w:val="en-US"/>
          </w:rPr>
          <w:t>D</w:t>
        </w:r>
        <w:r w:rsidRPr="001E7675">
          <w:rPr>
            <w:rStyle w:val="a5"/>
            <w:rFonts w:ascii="Times New Roman" w:hAnsi="Times New Roman" w:cs="Times New Roman"/>
            <w:lang w:val="en-US"/>
          </w:rPr>
          <w:t>0%</w:t>
        </w:r>
        <w:r w:rsidRPr="00C06F6C">
          <w:rPr>
            <w:rStyle w:val="a5"/>
            <w:rFonts w:ascii="Times New Roman" w:hAnsi="Times New Roman" w:cs="Times New Roman"/>
            <w:lang w:val="en-US"/>
          </w:rPr>
          <w:t>B</w:t>
        </w:r>
        <w:r w:rsidRPr="001E7675">
          <w:rPr>
            <w:rStyle w:val="a5"/>
            <w:rFonts w:ascii="Times New Roman" w:hAnsi="Times New Roman" w:cs="Times New Roman"/>
            <w:lang w:val="en-US"/>
          </w:rPr>
          <w:t>5%</w:t>
        </w:r>
        <w:r w:rsidRPr="00C06F6C">
          <w:rPr>
            <w:rStyle w:val="a5"/>
            <w:rFonts w:ascii="Times New Roman" w:hAnsi="Times New Roman" w:cs="Times New Roman"/>
            <w:lang w:val="en-US"/>
          </w:rPr>
          <w:t>D</w:t>
        </w:r>
        <w:r w:rsidRPr="001E7675">
          <w:rPr>
            <w:rStyle w:val="a5"/>
            <w:rFonts w:ascii="Times New Roman" w:hAnsi="Times New Roman" w:cs="Times New Roman"/>
            <w:lang w:val="en-US"/>
          </w:rPr>
          <w:t>1%82%</w:t>
        </w:r>
        <w:r w:rsidRPr="00C06F6C">
          <w:rPr>
            <w:rStyle w:val="a5"/>
            <w:rFonts w:ascii="Times New Roman" w:hAnsi="Times New Roman" w:cs="Times New Roman"/>
            <w:lang w:val="en-US"/>
          </w:rPr>
          <w:t>D</w:t>
        </w:r>
        <w:r w:rsidRPr="001E7675">
          <w:rPr>
            <w:rStyle w:val="a5"/>
            <w:rFonts w:ascii="Times New Roman" w:hAnsi="Times New Roman" w:cs="Times New Roman"/>
            <w:lang w:val="en-US"/>
          </w:rPr>
          <w:t>1%8</w:t>
        </w:r>
        <w:r w:rsidRPr="00C06F6C">
          <w:rPr>
            <w:rStyle w:val="a5"/>
            <w:rFonts w:ascii="Times New Roman" w:hAnsi="Times New Roman" w:cs="Times New Roman"/>
            <w:lang w:val="en-US"/>
          </w:rPr>
          <w:t>C</w:t>
        </w:r>
      </w:hyperlink>
      <w:r w:rsidRPr="001E7675">
        <w:rPr>
          <w:rFonts w:ascii="Times New Roman" w:hAnsi="Times New Roman" w:cs="Times New Roman"/>
          <w:sz w:val="28"/>
          <w:szCs w:val="28"/>
          <w:lang w:val="en-US"/>
        </w:rPr>
        <w:t xml:space="preserve"> </w:t>
      </w:r>
    </w:p>
    <w:p w14:paraId="359C7277" w14:textId="77777777" w:rsidR="00113298" w:rsidRPr="00113298" w:rsidRDefault="00113298" w:rsidP="00113298">
      <w:pPr>
        <w:rPr>
          <w:rFonts w:ascii="Times New Roman" w:hAnsi="Times New Roman" w:cs="Times New Roman"/>
          <w:sz w:val="28"/>
          <w:szCs w:val="28"/>
          <w:lang w:val="en-US"/>
        </w:rPr>
      </w:pPr>
      <w:r w:rsidRPr="00113298">
        <w:rPr>
          <w:rFonts w:ascii="Times New Roman" w:hAnsi="Times New Roman" w:cs="Times New Roman"/>
          <w:sz w:val="28"/>
          <w:szCs w:val="28"/>
          <w:lang w:val="en-US"/>
        </w:rPr>
        <w:t xml:space="preserve">6 </w:t>
      </w:r>
      <w:hyperlink r:id="rId25" w:history="1">
        <w:r w:rsidRPr="00C06F6C">
          <w:rPr>
            <w:rStyle w:val="a5"/>
            <w:rFonts w:ascii="Times New Roman" w:hAnsi="Times New Roman" w:cs="Times New Roman"/>
            <w:lang w:val="en-US"/>
          </w:rPr>
          <w:t>https</w:t>
        </w:r>
        <w:r w:rsidRPr="00113298">
          <w:rPr>
            <w:rStyle w:val="a5"/>
            <w:rFonts w:ascii="Times New Roman" w:hAnsi="Times New Roman" w:cs="Times New Roman"/>
            <w:lang w:val="en-US"/>
          </w:rPr>
          <w:t>://</w:t>
        </w:r>
        <w:r w:rsidRPr="00C06F6C">
          <w:rPr>
            <w:rStyle w:val="a5"/>
            <w:rFonts w:ascii="Times New Roman" w:hAnsi="Times New Roman" w:cs="Times New Roman"/>
            <w:lang w:val="en-US"/>
          </w:rPr>
          <w:t>www</w:t>
        </w:r>
        <w:r w:rsidRPr="00113298">
          <w:rPr>
            <w:rStyle w:val="a5"/>
            <w:rFonts w:ascii="Times New Roman" w:hAnsi="Times New Roman" w:cs="Times New Roman"/>
            <w:lang w:val="en-US"/>
          </w:rPr>
          <w:t>.</w:t>
        </w:r>
        <w:r w:rsidRPr="00C06F6C">
          <w:rPr>
            <w:rStyle w:val="a5"/>
            <w:rFonts w:ascii="Times New Roman" w:hAnsi="Times New Roman" w:cs="Times New Roman"/>
            <w:lang w:val="en-US"/>
          </w:rPr>
          <w:t>youtube</w:t>
        </w:r>
        <w:r w:rsidRPr="00113298">
          <w:rPr>
            <w:rStyle w:val="a5"/>
            <w:rFonts w:ascii="Times New Roman" w:hAnsi="Times New Roman" w:cs="Times New Roman"/>
            <w:lang w:val="en-US"/>
          </w:rPr>
          <w:t>.</w:t>
        </w:r>
        <w:r w:rsidRPr="00C06F6C">
          <w:rPr>
            <w:rStyle w:val="a5"/>
            <w:rFonts w:ascii="Times New Roman" w:hAnsi="Times New Roman" w:cs="Times New Roman"/>
            <w:lang w:val="en-US"/>
          </w:rPr>
          <w:t>com</w:t>
        </w:r>
        <w:r w:rsidRPr="00113298">
          <w:rPr>
            <w:rStyle w:val="a5"/>
            <w:rFonts w:ascii="Times New Roman" w:hAnsi="Times New Roman" w:cs="Times New Roman"/>
            <w:lang w:val="en-US"/>
          </w:rPr>
          <w:t>/</w:t>
        </w:r>
        <w:r w:rsidRPr="00C06F6C">
          <w:rPr>
            <w:rStyle w:val="a5"/>
            <w:rFonts w:ascii="Times New Roman" w:hAnsi="Times New Roman" w:cs="Times New Roman"/>
            <w:lang w:val="en-US"/>
          </w:rPr>
          <w:t>watch</w:t>
        </w:r>
        <w:r w:rsidRPr="00113298">
          <w:rPr>
            <w:rStyle w:val="a5"/>
            <w:rFonts w:ascii="Times New Roman" w:hAnsi="Times New Roman" w:cs="Times New Roman"/>
            <w:lang w:val="en-US"/>
          </w:rPr>
          <w:t>?</w:t>
        </w:r>
        <w:r w:rsidRPr="00C06F6C">
          <w:rPr>
            <w:rStyle w:val="a5"/>
            <w:rFonts w:ascii="Times New Roman" w:hAnsi="Times New Roman" w:cs="Times New Roman"/>
            <w:lang w:val="en-US"/>
          </w:rPr>
          <w:t>v</w:t>
        </w:r>
        <w:r w:rsidRPr="00113298">
          <w:rPr>
            <w:rStyle w:val="a5"/>
            <w:rFonts w:ascii="Times New Roman" w:hAnsi="Times New Roman" w:cs="Times New Roman"/>
            <w:lang w:val="en-US"/>
          </w:rPr>
          <w:t>=</w:t>
        </w:r>
        <w:r w:rsidRPr="00C06F6C">
          <w:rPr>
            <w:rStyle w:val="a5"/>
            <w:rFonts w:ascii="Times New Roman" w:hAnsi="Times New Roman" w:cs="Times New Roman"/>
            <w:lang w:val="en-US"/>
          </w:rPr>
          <w:t>L</w:t>
        </w:r>
        <w:r w:rsidRPr="00113298">
          <w:rPr>
            <w:rStyle w:val="a5"/>
            <w:rFonts w:ascii="Times New Roman" w:hAnsi="Times New Roman" w:cs="Times New Roman"/>
            <w:lang w:val="en-US"/>
          </w:rPr>
          <w:t>1</w:t>
        </w:r>
        <w:r w:rsidRPr="00C06F6C">
          <w:rPr>
            <w:rStyle w:val="a5"/>
            <w:rFonts w:ascii="Times New Roman" w:hAnsi="Times New Roman" w:cs="Times New Roman"/>
            <w:lang w:val="en-US"/>
          </w:rPr>
          <w:t>tsgJ</w:t>
        </w:r>
        <w:r w:rsidRPr="00113298">
          <w:rPr>
            <w:rStyle w:val="a5"/>
            <w:rFonts w:ascii="Times New Roman" w:hAnsi="Times New Roman" w:cs="Times New Roman"/>
            <w:lang w:val="en-US"/>
          </w:rPr>
          <w:t>9</w:t>
        </w:r>
        <w:r w:rsidRPr="00C06F6C">
          <w:rPr>
            <w:rStyle w:val="a5"/>
            <w:rFonts w:ascii="Times New Roman" w:hAnsi="Times New Roman" w:cs="Times New Roman"/>
            <w:lang w:val="en-US"/>
          </w:rPr>
          <w:t>m</w:t>
        </w:r>
        <w:r w:rsidRPr="00113298">
          <w:rPr>
            <w:rStyle w:val="a5"/>
            <w:rFonts w:ascii="Times New Roman" w:hAnsi="Times New Roman" w:cs="Times New Roman"/>
            <w:lang w:val="en-US"/>
          </w:rPr>
          <w:t>1</w:t>
        </w:r>
        <w:r w:rsidRPr="00C06F6C">
          <w:rPr>
            <w:rStyle w:val="a5"/>
            <w:rFonts w:ascii="Times New Roman" w:hAnsi="Times New Roman" w:cs="Times New Roman"/>
            <w:lang w:val="en-US"/>
          </w:rPr>
          <w:t>zM</w:t>
        </w:r>
      </w:hyperlink>
      <w:r w:rsidRPr="00113298">
        <w:rPr>
          <w:rFonts w:ascii="Times New Roman" w:hAnsi="Times New Roman" w:cs="Times New Roman"/>
          <w:sz w:val="28"/>
          <w:szCs w:val="28"/>
          <w:lang w:val="en-US"/>
        </w:rPr>
        <w:t xml:space="preserve"> </w:t>
      </w:r>
    </w:p>
    <w:p w14:paraId="4DE00E81" w14:textId="77777777" w:rsidR="00113298" w:rsidRDefault="00113298" w:rsidP="00113298">
      <w:pPr>
        <w:rPr>
          <w:noProof/>
          <w:sz w:val="28"/>
          <w:szCs w:val="28"/>
        </w:rPr>
      </w:pPr>
      <w:r w:rsidRPr="001E7675">
        <w:rPr>
          <w:rFonts w:ascii="Times New Roman" w:hAnsi="Times New Roman" w:cs="Times New Roman"/>
          <w:sz w:val="28"/>
          <w:szCs w:val="28"/>
        </w:rPr>
        <w:t xml:space="preserve">7 </w:t>
      </w:r>
      <w:r w:rsidRPr="00F469EF">
        <w:rPr>
          <w:noProof/>
          <w:sz w:val="28"/>
          <w:szCs w:val="28"/>
        </w:rPr>
        <w:t>Нейронные сети. Полный курс Автор: Саймон Хайкин</w:t>
      </w:r>
    </w:p>
    <w:p w14:paraId="279956E9" w14:textId="77777777" w:rsidR="00113298" w:rsidRDefault="00113298" w:rsidP="00113298">
      <w:pPr>
        <w:rPr>
          <w:color w:val="000000"/>
          <w:sz w:val="28"/>
          <w:szCs w:val="28"/>
          <w:shd w:val="clear" w:color="auto" w:fill="FFFFFF"/>
        </w:rPr>
      </w:pPr>
      <w:r w:rsidRPr="001E7675">
        <w:rPr>
          <w:noProof/>
          <w:sz w:val="28"/>
          <w:szCs w:val="28"/>
        </w:rPr>
        <w:t xml:space="preserve">8 </w:t>
      </w:r>
      <w:hyperlink r:id="rId26" w:history="1">
        <w:r w:rsidRPr="00C06F6C">
          <w:rPr>
            <w:rStyle w:val="a5"/>
            <w:shd w:val="clear" w:color="auto" w:fill="FFFFFF"/>
            <w:lang w:val="en-US"/>
          </w:rPr>
          <w:t>https</w:t>
        </w:r>
        <w:r w:rsidRPr="00C06F6C">
          <w:rPr>
            <w:rStyle w:val="a5"/>
            <w:shd w:val="clear" w:color="auto" w:fill="FFFFFF"/>
          </w:rPr>
          <w:t>://</w:t>
        </w:r>
        <w:r w:rsidRPr="00C06F6C">
          <w:rPr>
            <w:rStyle w:val="a5"/>
            <w:shd w:val="clear" w:color="auto" w:fill="FFFFFF"/>
            <w:lang w:val="en-US"/>
          </w:rPr>
          <w:t>neurohive</w:t>
        </w:r>
        <w:r w:rsidRPr="00C06F6C">
          <w:rPr>
            <w:rStyle w:val="a5"/>
            <w:shd w:val="clear" w:color="auto" w:fill="FFFFFF"/>
          </w:rPr>
          <w:t>.</w:t>
        </w:r>
        <w:r w:rsidRPr="00C06F6C">
          <w:rPr>
            <w:rStyle w:val="a5"/>
            <w:shd w:val="clear" w:color="auto" w:fill="FFFFFF"/>
            <w:lang w:val="en-US"/>
          </w:rPr>
          <w:t>io</w:t>
        </w:r>
        <w:r w:rsidRPr="00C06F6C">
          <w:rPr>
            <w:rStyle w:val="a5"/>
            <w:shd w:val="clear" w:color="auto" w:fill="FFFFFF"/>
          </w:rPr>
          <w:t>/</w:t>
        </w:r>
        <w:r w:rsidRPr="00C06F6C">
          <w:rPr>
            <w:rStyle w:val="a5"/>
            <w:shd w:val="clear" w:color="auto" w:fill="FFFFFF"/>
            <w:lang w:val="en-US"/>
          </w:rPr>
          <w:t>ru</w:t>
        </w:r>
        <w:r w:rsidRPr="00C06F6C">
          <w:rPr>
            <w:rStyle w:val="a5"/>
            <w:shd w:val="clear" w:color="auto" w:fill="FFFFFF"/>
          </w:rPr>
          <w:t>/</w:t>
        </w:r>
        <w:r w:rsidRPr="00C06F6C">
          <w:rPr>
            <w:rStyle w:val="a5"/>
            <w:shd w:val="clear" w:color="auto" w:fill="FFFFFF"/>
            <w:lang w:val="en-US"/>
          </w:rPr>
          <w:t>osnovy</w:t>
        </w:r>
        <w:r w:rsidRPr="00C06F6C">
          <w:rPr>
            <w:rStyle w:val="a5"/>
            <w:shd w:val="clear" w:color="auto" w:fill="FFFFFF"/>
          </w:rPr>
          <w:t>-</w:t>
        </w:r>
        <w:r w:rsidRPr="00C06F6C">
          <w:rPr>
            <w:rStyle w:val="a5"/>
            <w:shd w:val="clear" w:color="auto" w:fill="FFFFFF"/>
            <w:lang w:val="en-US"/>
          </w:rPr>
          <w:t>data</w:t>
        </w:r>
        <w:r w:rsidRPr="00C06F6C">
          <w:rPr>
            <w:rStyle w:val="a5"/>
            <w:shd w:val="clear" w:color="auto" w:fill="FFFFFF"/>
          </w:rPr>
          <w:t>-</w:t>
        </w:r>
        <w:r w:rsidRPr="00C06F6C">
          <w:rPr>
            <w:rStyle w:val="a5"/>
            <w:shd w:val="clear" w:color="auto" w:fill="FFFFFF"/>
            <w:lang w:val="en-US"/>
          </w:rPr>
          <w:t>science</w:t>
        </w:r>
        <w:r w:rsidRPr="00C06F6C">
          <w:rPr>
            <w:rStyle w:val="a5"/>
            <w:shd w:val="clear" w:color="auto" w:fill="FFFFFF"/>
          </w:rPr>
          <w:t>/</w:t>
        </w:r>
        <w:r w:rsidRPr="00C06F6C">
          <w:rPr>
            <w:rStyle w:val="a5"/>
            <w:shd w:val="clear" w:color="auto" w:fill="FFFFFF"/>
            <w:lang w:val="en-US"/>
          </w:rPr>
          <w:t>lstm</w:t>
        </w:r>
        <w:r w:rsidRPr="00C06F6C">
          <w:rPr>
            <w:rStyle w:val="a5"/>
            <w:shd w:val="clear" w:color="auto" w:fill="FFFFFF"/>
          </w:rPr>
          <w:t>-</w:t>
        </w:r>
        <w:r w:rsidRPr="00C06F6C">
          <w:rPr>
            <w:rStyle w:val="a5"/>
            <w:shd w:val="clear" w:color="auto" w:fill="FFFFFF"/>
            <w:lang w:val="en-US"/>
          </w:rPr>
          <w:t>nejronnaja</w:t>
        </w:r>
        <w:r w:rsidRPr="00C06F6C">
          <w:rPr>
            <w:rStyle w:val="a5"/>
            <w:shd w:val="clear" w:color="auto" w:fill="FFFFFF"/>
          </w:rPr>
          <w:t>-</w:t>
        </w:r>
        <w:r w:rsidRPr="00C06F6C">
          <w:rPr>
            <w:rStyle w:val="a5"/>
            <w:shd w:val="clear" w:color="auto" w:fill="FFFFFF"/>
            <w:lang w:val="en-US"/>
          </w:rPr>
          <w:t>set</w:t>
        </w:r>
        <w:r w:rsidRPr="00C06F6C">
          <w:rPr>
            <w:rStyle w:val="a5"/>
            <w:shd w:val="clear" w:color="auto" w:fill="FFFFFF"/>
          </w:rPr>
          <w:t>/</w:t>
        </w:r>
      </w:hyperlink>
    </w:p>
    <w:p w14:paraId="40A7FFA3" w14:textId="77777777" w:rsidR="00113298" w:rsidRPr="004E445D" w:rsidRDefault="00113298" w:rsidP="00113298">
      <w:pPr>
        <w:rPr>
          <w:color w:val="000000"/>
          <w:sz w:val="28"/>
          <w:szCs w:val="28"/>
          <w:shd w:val="clear" w:color="auto" w:fill="FFFFFF"/>
        </w:rPr>
      </w:pPr>
      <w:r>
        <w:rPr>
          <w:color w:val="000000"/>
          <w:sz w:val="28"/>
          <w:szCs w:val="28"/>
          <w:shd w:val="clear" w:color="auto" w:fill="FFFFFF"/>
        </w:rPr>
        <w:t xml:space="preserve">9 </w:t>
      </w:r>
      <w:r w:rsidRPr="004E445D">
        <w:rPr>
          <w:color w:val="000000"/>
          <w:sz w:val="28"/>
          <w:szCs w:val="28"/>
          <w:shd w:val="clear" w:color="auto" w:fill="FFFFFF"/>
        </w:rPr>
        <w:t xml:space="preserve">https://web.archive.org/web/20161123045043/http://deeplearning.cs.cmu.edu:80/pdfs/Hochreiter97_lstm.pdf </w:t>
      </w:r>
    </w:p>
    <w:p w14:paraId="0806E5A3" w14:textId="77777777" w:rsidR="00113298" w:rsidRPr="00641FB8" w:rsidRDefault="00113298" w:rsidP="00113298">
      <w:pPr>
        <w:rPr>
          <w:color w:val="000000"/>
          <w:sz w:val="28"/>
          <w:szCs w:val="28"/>
          <w:shd w:val="clear" w:color="auto" w:fill="FFFFFF"/>
        </w:rPr>
      </w:pPr>
      <w:r w:rsidRPr="001E7675">
        <w:rPr>
          <w:color w:val="000000"/>
          <w:sz w:val="28"/>
          <w:szCs w:val="28"/>
          <w:shd w:val="clear" w:color="auto" w:fill="FFFFFF"/>
        </w:rPr>
        <w:t xml:space="preserve">10 </w:t>
      </w:r>
      <w:r w:rsidRPr="00C329AD">
        <w:rPr>
          <w:color w:val="000000"/>
          <w:sz w:val="28"/>
          <w:szCs w:val="28"/>
          <w:shd w:val="clear" w:color="auto" w:fill="FFFFFF"/>
          <w:lang w:val="en-US"/>
        </w:rPr>
        <w:t>https</w:t>
      </w:r>
      <w:r w:rsidRPr="00C329AD">
        <w:rPr>
          <w:color w:val="000000"/>
          <w:sz w:val="28"/>
          <w:szCs w:val="28"/>
          <w:shd w:val="clear" w:color="auto" w:fill="FFFFFF"/>
        </w:rPr>
        <w:t>://</w:t>
      </w:r>
      <w:r w:rsidRPr="00C329AD">
        <w:rPr>
          <w:color w:val="000000"/>
          <w:sz w:val="28"/>
          <w:szCs w:val="28"/>
          <w:shd w:val="clear" w:color="auto" w:fill="FFFFFF"/>
          <w:lang w:val="en-US"/>
        </w:rPr>
        <w:t>polarwinco</w:t>
      </w:r>
      <w:r w:rsidRPr="00C329AD">
        <w:rPr>
          <w:color w:val="000000"/>
          <w:sz w:val="28"/>
          <w:szCs w:val="28"/>
          <w:shd w:val="clear" w:color="auto" w:fill="FFFFFF"/>
        </w:rPr>
        <w:t>.</w:t>
      </w:r>
      <w:r w:rsidRPr="00C329AD">
        <w:rPr>
          <w:color w:val="000000"/>
          <w:sz w:val="28"/>
          <w:szCs w:val="28"/>
          <w:shd w:val="clear" w:color="auto" w:fill="FFFFFF"/>
          <w:lang w:val="en-US"/>
        </w:rPr>
        <w:t>com</w:t>
      </w:r>
      <w:r w:rsidRPr="00C329AD">
        <w:rPr>
          <w:color w:val="000000"/>
          <w:sz w:val="28"/>
          <w:szCs w:val="28"/>
          <w:shd w:val="clear" w:color="auto" w:fill="FFFFFF"/>
        </w:rPr>
        <w:t>/2019/03/06/</w:t>
      </w:r>
      <w:r w:rsidRPr="00C329AD">
        <w:rPr>
          <w:color w:val="000000"/>
          <w:sz w:val="28"/>
          <w:szCs w:val="28"/>
          <w:shd w:val="clear" w:color="auto" w:fill="FFFFFF"/>
          <w:lang w:val="en-US"/>
        </w:rPr>
        <w:t>gru</w:t>
      </w:r>
      <w:r w:rsidRPr="00C329AD">
        <w:rPr>
          <w:color w:val="000000"/>
          <w:sz w:val="28"/>
          <w:szCs w:val="28"/>
          <w:shd w:val="clear" w:color="auto" w:fill="FFFFFF"/>
        </w:rPr>
        <w:t>-</w:t>
      </w:r>
      <w:r w:rsidRPr="00C329AD">
        <w:rPr>
          <w:color w:val="000000"/>
          <w:sz w:val="28"/>
          <w:szCs w:val="28"/>
          <w:shd w:val="clear" w:color="auto" w:fill="FFFFFF"/>
          <w:lang w:val="en-US"/>
        </w:rPr>
        <w:t>vs</w:t>
      </w:r>
      <w:r w:rsidRPr="00C329AD">
        <w:rPr>
          <w:color w:val="000000"/>
          <w:sz w:val="28"/>
          <w:szCs w:val="28"/>
          <w:shd w:val="clear" w:color="auto" w:fill="FFFFFF"/>
        </w:rPr>
        <w:t>-</w:t>
      </w:r>
      <w:r w:rsidRPr="00C329AD">
        <w:rPr>
          <w:color w:val="000000"/>
          <w:sz w:val="28"/>
          <w:szCs w:val="28"/>
          <w:shd w:val="clear" w:color="auto" w:fill="FFFFFF"/>
          <w:lang w:val="en-US"/>
        </w:rPr>
        <w:t>lstm</w:t>
      </w:r>
      <w:r w:rsidRPr="00C329AD">
        <w:rPr>
          <w:color w:val="000000"/>
          <w:sz w:val="28"/>
          <w:szCs w:val="28"/>
          <w:shd w:val="clear" w:color="auto" w:fill="FFFFFF"/>
        </w:rPr>
        <w:t>/</w:t>
      </w:r>
    </w:p>
    <w:p w14:paraId="0BA45464" w14:textId="77777777" w:rsidR="00113298" w:rsidRPr="001E7675" w:rsidRDefault="00113298" w:rsidP="00113298">
      <w:pPr>
        <w:rPr>
          <w:color w:val="000000"/>
          <w:sz w:val="28"/>
          <w:szCs w:val="28"/>
          <w:shd w:val="clear" w:color="auto" w:fill="FFFFFF"/>
        </w:rPr>
      </w:pPr>
      <w:r w:rsidRPr="001E7675">
        <w:rPr>
          <w:color w:val="000000"/>
          <w:sz w:val="28"/>
          <w:szCs w:val="28"/>
          <w:shd w:val="clear" w:color="auto" w:fill="FFFFFF"/>
        </w:rPr>
        <w:t xml:space="preserve">11 </w:t>
      </w:r>
    </w:p>
    <w:p w14:paraId="3A464051" w14:textId="77777777" w:rsidR="00113298" w:rsidRPr="001E7675" w:rsidRDefault="00113298" w:rsidP="00113298">
      <w:pPr>
        <w:rPr>
          <w:rFonts w:ascii="Times New Roman" w:eastAsiaTheme="minorEastAsia" w:hAnsi="Times New Roman" w:cs="Times New Roman"/>
          <w:sz w:val="28"/>
          <w:szCs w:val="28"/>
        </w:rPr>
      </w:pPr>
      <w:r w:rsidRPr="001E7675">
        <w:rPr>
          <w:sz w:val="28"/>
          <w:szCs w:val="28"/>
        </w:rPr>
        <w:t xml:space="preserve">12 </w:t>
      </w:r>
      <w:r>
        <w:fldChar w:fldCharType="begin"/>
      </w:r>
      <w:r w:rsidRPr="001E7675">
        <w:instrText xml:space="preserve"> </w:instrText>
      </w:r>
      <w:r w:rsidRPr="002E69B2">
        <w:rPr>
          <w:lang w:val="en-US"/>
          <w:rPrChange w:id="105" w:author="Иван Слеповичев" w:date="2020-12-15T14:56:00Z">
            <w:rPr/>
          </w:rPrChange>
        </w:rPr>
        <w:instrText>HYPERLINK</w:instrText>
      </w:r>
      <w:r w:rsidRPr="001E7675">
        <w:rPr>
          <w:rPrChange w:id="106" w:author="Иван Слеповичев" w:date="2020-12-15T14:56:00Z">
            <w:rPr/>
          </w:rPrChange>
        </w:rPr>
        <w:instrText xml:space="preserve"> "</w:instrText>
      </w:r>
      <w:r w:rsidRPr="002E69B2">
        <w:rPr>
          <w:lang w:val="en-US"/>
          <w:rPrChange w:id="107" w:author="Иван Слеповичев" w:date="2020-12-15T14:56:00Z">
            <w:rPr/>
          </w:rPrChange>
        </w:rPr>
        <w:instrText>http</w:instrText>
      </w:r>
      <w:r w:rsidRPr="001E7675">
        <w:rPr>
          <w:rPrChange w:id="108" w:author="Иван Слеповичев" w:date="2020-12-15T14:56:00Z">
            <w:rPr/>
          </w:rPrChange>
        </w:rPr>
        <w:instrText>://</w:instrText>
      </w:r>
      <w:r w:rsidRPr="002E69B2">
        <w:rPr>
          <w:lang w:val="en-US"/>
          <w:rPrChange w:id="109" w:author="Иван Слеповичев" w:date="2020-12-15T14:56:00Z">
            <w:rPr/>
          </w:rPrChange>
        </w:rPr>
        <w:instrText>www</w:instrText>
      </w:r>
      <w:r w:rsidRPr="001E7675">
        <w:rPr>
          <w:rPrChange w:id="110" w:author="Иван Слеповичев" w:date="2020-12-15T14:56:00Z">
            <w:rPr/>
          </w:rPrChange>
        </w:rPr>
        <w:instrText>.</w:instrText>
      </w:r>
      <w:r w:rsidRPr="002E69B2">
        <w:rPr>
          <w:lang w:val="en-US"/>
          <w:rPrChange w:id="111" w:author="Иван Слеповичев" w:date="2020-12-15T14:56:00Z">
            <w:rPr/>
          </w:rPrChange>
        </w:rPr>
        <w:instrText>machinelearning</w:instrText>
      </w:r>
      <w:r w:rsidRPr="001E7675">
        <w:rPr>
          <w:rPrChange w:id="112" w:author="Иван Слеповичев" w:date="2020-12-15T14:56:00Z">
            <w:rPr/>
          </w:rPrChange>
        </w:rPr>
        <w:instrText>.</w:instrText>
      </w:r>
      <w:r w:rsidRPr="002E69B2">
        <w:rPr>
          <w:lang w:val="en-US"/>
          <w:rPrChange w:id="113" w:author="Иван Слеповичев" w:date="2020-12-15T14:56:00Z">
            <w:rPr/>
          </w:rPrChange>
        </w:rPr>
        <w:instrText>ru</w:instrText>
      </w:r>
      <w:r w:rsidRPr="001E7675">
        <w:rPr>
          <w:rPrChange w:id="114" w:author="Иван Слеповичев" w:date="2020-12-15T14:56:00Z">
            <w:rPr/>
          </w:rPrChange>
        </w:rPr>
        <w:instrText>/</w:instrText>
      </w:r>
      <w:r w:rsidRPr="002E69B2">
        <w:rPr>
          <w:lang w:val="en-US"/>
          <w:rPrChange w:id="115" w:author="Иван Слеповичев" w:date="2020-12-15T14:56:00Z">
            <w:rPr/>
          </w:rPrChange>
        </w:rPr>
        <w:instrText>wiki</w:instrText>
      </w:r>
      <w:r w:rsidRPr="001E7675">
        <w:rPr>
          <w:rPrChange w:id="116" w:author="Иван Слеповичев" w:date="2020-12-15T14:56:00Z">
            <w:rPr/>
          </w:rPrChange>
        </w:rPr>
        <w:instrText>/</w:instrText>
      </w:r>
      <w:r w:rsidRPr="002E69B2">
        <w:rPr>
          <w:lang w:val="en-US"/>
          <w:rPrChange w:id="117" w:author="Иван Слеповичев" w:date="2020-12-15T14:56:00Z">
            <w:rPr/>
          </w:rPrChange>
        </w:rPr>
        <w:instrText>index</w:instrText>
      </w:r>
      <w:r w:rsidRPr="001E7675">
        <w:rPr>
          <w:rPrChange w:id="118" w:author="Иван Слеповичев" w:date="2020-12-15T14:56:00Z">
            <w:rPr/>
          </w:rPrChange>
        </w:rPr>
        <w:instrText>.</w:instrText>
      </w:r>
      <w:r w:rsidRPr="002E69B2">
        <w:rPr>
          <w:lang w:val="en-US"/>
          <w:rPrChange w:id="119" w:author="Иван Слеповичев" w:date="2020-12-15T14:56:00Z">
            <w:rPr/>
          </w:rPrChange>
        </w:rPr>
        <w:instrText>php</w:instrText>
      </w:r>
      <w:r w:rsidRPr="001E7675">
        <w:rPr>
          <w:rPrChange w:id="120" w:author="Иван Слеповичев" w:date="2020-12-15T14:56:00Z">
            <w:rPr/>
          </w:rPrChange>
        </w:rPr>
        <w:instrText>?</w:instrText>
      </w:r>
      <w:r w:rsidRPr="002E69B2">
        <w:rPr>
          <w:lang w:val="en-US"/>
          <w:rPrChange w:id="121" w:author="Иван Слеповичев" w:date="2020-12-15T14:56:00Z">
            <w:rPr/>
          </w:rPrChange>
        </w:rPr>
        <w:instrText>title</w:instrText>
      </w:r>
      <w:r w:rsidRPr="001E7675">
        <w:rPr>
          <w:rPrChange w:id="122" w:author="Иван Слеповичев" w:date="2020-12-15T14:56:00Z">
            <w:rPr/>
          </w:rPrChange>
        </w:rPr>
        <w:instrText>=%</w:instrText>
      </w:r>
      <w:r w:rsidRPr="002E69B2">
        <w:rPr>
          <w:lang w:val="en-US"/>
          <w:rPrChange w:id="123" w:author="Иван Слеповичев" w:date="2020-12-15T14:56:00Z">
            <w:rPr/>
          </w:rPrChange>
        </w:rPr>
        <w:instrText>D</w:instrText>
      </w:r>
      <w:r w:rsidRPr="001E7675">
        <w:rPr>
          <w:rPrChange w:id="124" w:author="Иван Слеповичев" w:date="2020-12-15T14:56:00Z">
            <w:rPr/>
          </w:rPrChange>
        </w:rPr>
        <w:instrText>0%9</w:instrText>
      </w:r>
      <w:r w:rsidRPr="002E69B2">
        <w:rPr>
          <w:lang w:val="en-US"/>
          <w:rPrChange w:id="125" w:author="Иван Слеповичев" w:date="2020-12-15T14:56:00Z">
            <w:rPr/>
          </w:rPrChange>
        </w:rPr>
        <w:instrText>C</w:instrText>
      </w:r>
      <w:r w:rsidRPr="001E7675">
        <w:rPr>
          <w:rPrChange w:id="126" w:author="Иван Слеповичев" w:date="2020-12-15T14:56:00Z">
            <w:rPr/>
          </w:rPrChange>
        </w:rPr>
        <w:instrText>%</w:instrText>
      </w:r>
      <w:r w:rsidRPr="002E69B2">
        <w:rPr>
          <w:lang w:val="en-US"/>
          <w:rPrChange w:id="127" w:author="Иван Слеповичев" w:date="2020-12-15T14:56:00Z">
            <w:rPr/>
          </w:rPrChange>
        </w:rPr>
        <w:instrText>D</w:instrText>
      </w:r>
      <w:r w:rsidRPr="001E7675">
        <w:rPr>
          <w:rPrChange w:id="128" w:author="Иван Слеповичев" w:date="2020-12-15T14:56:00Z">
            <w:rPr/>
          </w:rPrChange>
        </w:rPr>
        <w:instrText>0%</w:instrText>
      </w:r>
      <w:r w:rsidRPr="002E69B2">
        <w:rPr>
          <w:lang w:val="en-US"/>
          <w:rPrChange w:id="129" w:author="Иван Слеповичев" w:date="2020-12-15T14:56:00Z">
            <w:rPr/>
          </w:rPrChange>
        </w:rPr>
        <w:instrText>B</w:instrText>
      </w:r>
      <w:r w:rsidRPr="001E7675">
        <w:rPr>
          <w:rPrChange w:id="130" w:author="Иван Слеповичев" w:date="2020-12-15T14:56:00Z">
            <w:rPr/>
          </w:rPrChange>
        </w:rPr>
        <w:instrText>5%</w:instrText>
      </w:r>
      <w:r w:rsidRPr="002E69B2">
        <w:rPr>
          <w:lang w:val="en-US"/>
          <w:rPrChange w:id="131" w:author="Иван Слеповичев" w:date="2020-12-15T14:56:00Z">
            <w:rPr/>
          </w:rPrChange>
        </w:rPr>
        <w:instrText>D</w:instrText>
      </w:r>
      <w:r w:rsidRPr="001E7675">
        <w:rPr>
          <w:rPrChange w:id="132" w:author="Иван Слеповичев" w:date="2020-12-15T14:56:00Z">
            <w:rPr/>
          </w:rPrChange>
        </w:rPr>
        <w:instrText>1%82%</w:instrText>
      </w:r>
      <w:r w:rsidRPr="002E69B2">
        <w:rPr>
          <w:lang w:val="en-US"/>
          <w:rPrChange w:id="133" w:author="Иван Слеповичев" w:date="2020-12-15T14:56:00Z">
            <w:rPr/>
          </w:rPrChange>
        </w:rPr>
        <w:instrText>D</w:instrText>
      </w:r>
      <w:r w:rsidRPr="001E7675">
        <w:rPr>
          <w:rPrChange w:id="134" w:author="Иван Слеповичев" w:date="2020-12-15T14:56:00Z">
            <w:rPr/>
          </w:rPrChange>
        </w:rPr>
        <w:instrText>0%</w:instrText>
      </w:r>
      <w:r w:rsidRPr="002E69B2">
        <w:rPr>
          <w:lang w:val="en-US"/>
          <w:rPrChange w:id="135" w:author="Иван Слеповичев" w:date="2020-12-15T14:56:00Z">
            <w:rPr/>
          </w:rPrChange>
        </w:rPr>
        <w:instrText>BE</w:instrText>
      </w:r>
      <w:r w:rsidRPr="001E7675">
        <w:rPr>
          <w:rPrChange w:id="136" w:author="Иван Слеповичев" w:date="2020-12-15T14:56:00Z">
            <w:rPr/>
          </w:rPrChange>
        </w:rPr>
        <w:instrText>%</w:instrText>
      </w:r>
      <w:r w:rsidRPr="002E69B2">
        <w:rPr>
          <w:lang w:val="en-US"/>
          <w:rPrChange w:id="137" w:author="Иван Слеповичев" w:date="2020-12-15T14:56:00Z">
            <w:rPr/>
          </w:rPrChange>
        </w:rPr>
        <w:instrText>D</w:instrText>
      </w:r>
      <w:r w:rsidRPr="001E7675">
        <w:rPr>
          <w:rPrChange w:id="138" w:author="Иван Слеповичев" w:date="2020-12-15T14:56:00Z">
            <w:rPr/>
          </w:rPrChange>
        </w:rPr>
        <w:instrText>0%</w:instrText>
      </w:r>
      <w:r w:rsidRPr="002E69B2">
        <w:rPr>
          <w:lang w:val="en-US"/>
          <w:rPrChange w:id="139" w:author="Иван Слеповичев" w:date="2020-12-15T14:56:00Z">
            <w:rPr/>
          </w:rPrChange>
        </w:rPr>
        <w:instrText>B</w:instrText>
      </w:r>
      <w:r w:rsidRPr="001E7675">
        <w:rPr>
          <w:rPrChange w:id="140" w:author="Иван Слеповичев" w:date="2020-12-15T14:56:00Z">
            <w:rPr/>
          </w:rPrChange>
        </w:rPr>
        <w:instrText>4_%</w:instrText>
      </w:r>
      <w:r w:rsidRPr="002E69B2">
        <w:rPr>
          <w:lang w:val="en-US"/>
          <w:rPrChange w:id="141" w:author="Иван Слеповичев" w:date="2020-12-15T14:56:00Z">
            <w:rPr/>
          </w:rPrChange>
        </w:rPr>
        <w:instrText>D</w:instrText>
      </w:r>
      <w:r w:rsidRPr="001E7675">
        <w:rPr>
          <w:rPrChange w:id="142" w:author="Иван Слеповичев" w:date="2020-12-15T14:56:00Z">
            <w:rPr/>
          </w:rPrChange>
        </w:rPr>
        <w:instrText>0%91%</w:instrText>
      </w:r>
      <w:r w:rsidRPr="002E69B2">
        <w:rPr>
          <w:lang w:val="en-US"/>
          <w:rPrChange w:id="143" w:author="Иван Слеповичев" w:date="2020-12-15T14:56:00Z">
            <w:rPr/>
          </w:rPrChange>
        </w:rPr>
        <w:instrText>D</w:instrText>
      </w:r>
      <w:r w:rsidRPr="001E7675">
        <w:rPr>
          <w:rPrChange w:id="144" w:author="Иван Слеповичев" w:date="2020-12-15T14:56:00Z">
            <w:rPr/>
          </w:rPrChange>
        </w:rPr>
        <w:instrText>0%</w:instrText>
      </w:r>
      <w:r w:rsidRPr="002E69B2">
        <w:rPr>
          <w:lang w:val="en-US"/>
          <w:rPrChange w:id="145" w:author="Иван Слеповичев" w:date="2020-12-15T14:56:00Z">
            <w:rPr/>
          </w:rPrChange>
        </w:rPr>
        <w:instrText>BE</w:instrText>
      </w:r>
      <w:r w:rsidRPr="001E7675">
        <w:rPr>
          <w:rPrChange w:id="146" w:author="Иван Слеповичев" w:date="2020-12-15T14:56:00Z">
            <w:rPr/>
          </w:rPrChange>
        </w:rPr>
        <w:instrText>%</w:instrText>
      </w:r>
      <w:r w:rsidRPr="002E69B2">
        <w:rPr>
          <w:lang w:val="en-US"/>
          <w:rPrChange w:id="147" w:author="Иван Слеповичев" w:date="2020-12-15T14:56:00Z">
            <w:rPr/>
          </w:rPrChange>
        </w:rPr>
        <w:instrText>D</w:instrText>
      </w:r>
      <w:r w:rsidRPr="001E7675">
        <w:rPr>
          <w:rPrChange w:id="148" w:author="Иван Слеповичев" w:date="2020-12-15T14:56:00Z">
            <w:rPr/>
          </w:rPrChange>
        </w:rPr>
        <w:instrText>0%</w:instrText>
      </w:r>
      <w:r w:rsidRPr="002E69B2">
        <w:rPr>
          <w:lang w:val="en-US"/>
          <w:rPrChange w:id="149" w:author="Иван Слеповичев" w:date="2020-12-15T14:56:00Z">
            <w:rPr/>
          </w:rPrChange>
        </w:rPr>
        <w:instrText>BA</w:instrText>
      </w:r>
      <w:r w:rsidRPr="001E7675">
        <w:rPr>
          <w:rPrChange w:id="150" w:author="Иван Слеповичев" w:date="2020-12-15T14:56:00Z">
            <w:rPr/>
          </w:rPrChange>
        </w:rPr>
        <w:instrText>%</w:instrText>
      </w:r>
      <w:r w:rsidRPr="002E69B2">
        <w:rPr>
          <w:lang w:val="en-US"/>
          <w:rPrChange w:id="151" w:author="Иван Слеповичев" w:date="2020-12-15T14:56:00Z">
            <w:rPr/>
          </w:rPrChange>
        </w:rPr>
        <w:instrText>D</w:instrText>
      </w:r>
      <w:r w:rsidRPr="001E7675">
        <w:rPr>
          <w:rPrChange w:id="152" w:author="Иван Слеповичев" w:date="2020-12-15T14:56:00Z">
            <w:rPr/>
          </w:rPrChange>
        </w:rPr>
        <w:instrText>1%81%</w:instrText>
      </w:r>
      <w:r w:rsidRPr="002E69B2">
        <w:rPr>
          <w:lang w:val="en-US"/>
          <w:rPrChange w:id="153" w:author="Иван Слеповичев" w:date="2020-12-15T14:56:00Z">
            <w:rPr/>
          </w:rPrChange>
        </w:rPr>
        <w:instrText>D</w:instrText>
      </w:r>
      <w:r w:rsidRPr="001E7675">
        <w:rPr>
          <w:rPrChange w:id="154" w:author="Иван Слеповичев" w:date="2020-12-15T14:56:00Z">
            <w:rPr/>
          </w:rPrChange>
        </w:rPr>
        <w:instrText>0%</w:instrText>
      </w:r>
      <w:r w:rsidRPr="002E69B2">
        <w:rPr>
          <w:lang w:val="en-US"/>
          <w:rPrChange w:id="155" w:author="Иван Слеповичев" w:date="2020-12-15T14:56:00Z">
            <w:rPr/>
          </w:rPrChange>
        </w:rPr>
        <w:instrText>B</w:instrText>
      </w:r>
      <w:r w:rsidRPr="001E7675">
        <w:rPr>
          <w:rPrChange w:id="156" w:author="Иван Слеповичев" w:date="2020-12-15T14:56:00Z">
            <w:rPr/>
          </w:rPrChange>
        </w:rPr>
        <w:instrText>0-%</w:instrText>
      </w:r>
      <w:r w:rsidRPr="002E69B2">
        <w:rPr>
          <w:lang w:val="en-US"/>
          <w:rPrChange w:id="157" w:author="Иван Слеповичев" w:date="2020-12-15T14:56:00Z">
            <w:rPr/>
          </w:rPrChange>
        </w:rPr>
        <w:instrText>D</w:instrText>
      </w:r>
      <w:r w:rsidRPr="001E7675">
        <w:rPr>
          <w:rPrChange w:id="158" w:author="Иван Слеповичев" w:date="2020-12-15T14:56:00Z">
            <w:rPr/>
          </w:rPrChange>
        </w:rPr>
        <w:instrText>0%9</w:instrText>
      </w:r>
      <w:r w:rsidRPr="002E69B2">
        <w:rPr>
          <w:lang w:val="en-US"/>
          <w:rPrChange w:id="159" w:author="Иван Слеповичев" w:date="2020-12-15T14:56:00Z">
            <w:rPr/>
          </w:rPrChange>
        </w:rPr>
        <w:instrText>A</w:instrText>
      </w:r>
      <w:r w:rsidRPr="001E7675">
        <w:rPr>
          <w:rPrChange w:id="160" w:author="Иван Слеповичев" w:date="2020-12-15T14:56:00Z">
            <w:rPr/>
          </w:rPrChange>
        </w:rPr>
        <w:instrText>%</w:instrText>
      </w:r>
      <w:r w:rsidRPr="002E69B2">
        <w:rPr>
          <w:lang w:val="en-US"/>
          <w:rPrChange w:id="161" w:author="Иван Слеповичев" w:date="2020-12-15T14:56:00Z">
            <w:rPr/>
          </w:rPrChange>
        </w:rPr>
        <w:instrText>D</w:instrText>
      </w:r>
      <w:r w:rsidRPr="001E7675">
        <w:rPr>
          <w:rPrChange w:id="162" w:author="Иван Слеповичев" w:date="2020-12-15T14:56:00Z">
            <w:rPr/>
          </w:rPrChange>
        </w:rPr>
        <w:instrText>0%</w:instrText>
      </w:r>
      <w:r w:rsidRPr="002E69B2">
        <w:rPr>
          <w:lang w:val="en-US"/>
          <w:rPrChange w:id="163" w:author="Иван Слеповичев" w:date="2020-12-15T14:56:00Z">
            <w:rPr/>
          </w:rPrChange>
        </w:rPr>
        <w:instrText>BE</w:instrText>
      </w:r>
      <w:r w:rsidRPr="001E7675">
        <w:rPr>
          <w:rPrChange w:id="164" w:author="Иван Слеповичев" w:date="2020-12-15T14:56:00Z">
            <w:rPr/>
          </w:rPrChange>
        </w:rPr>
        <w:instrText>%</w:instrText>
      </w:r>
      <w:r w:rsidRPr="002E69B2">
        <w:rPr>
          <w:lang w:val="en-US"/>
          <w:rPrChange w:id="165" w:author="Иван Слеповичев" w:date="2020-12-15T14:56:00Z">
            <w:rPr/>
          </w:rPrChange>
        </w:rPr>
        <w:instrText>D</w:instrText>
      </w:r>
      <w:r w:rsidRPr="001E7675">
        <w:rPr>
          <w:rPrChange w:id="166" w:author="Иван Слеповичев" w:date="2020-12-15T14:56:00Z">
            <w:rPr/>
          </w:rPrChange>
        </w:rPr>
        <w:instrText>0%</w:instrText>
      </w:r>
      <w:r w:rsidRPr="002E69B2">
        <w:rPr>
          <w:lang w:val="en-US"/>
          <w:rPrChange w:id="167" w:author="Иван Слеповичев" w:date="2020-12-15T14:56:00Z">
            <w:rPr/>
          </w:rPrChange>
        </w:rPr>
        <w:instrText>BA</w:instrText>
      </w:r>
      <w:r w:rsidRPr="001E7675">
        <w:rPr>
          <w:rPrChange w:id="168" w:author="Иван Слеповичев" w:date="2020-12-15T14:56:00Z">
            <w:rPr/>
          </w:rPrChange>
        </w:rPr>
        <w:instrText>%</w:instrText>
      </w:r>
      <w:r w:rsidRPr="002E69B2">
        <w:rPr>
          <w:lang w:val="en-US"/>
          <w:rPrChange w:id="169" w:author="Иван Слеповичев" w:date="2020-12-15T14:56:00Z">
            <w:rPr/>
          </w:rPrChange>
        </w:rPr>
        <w:instrText>D</w:instrText>
      </w:r>
      <w:r w:rsidRPr="001E7675">
        <w:rPr>
          <w:rPrChange w:id="170" w:author="Иван Слеповичев" w:date="2020-12-15T14:56:00Z">
            <w:rPr/>
          </w:rPrChange>
        </w:rPr>
        <w:instrText>1%81%</w:instrText>
      </w:r>
      <w:r w:rsidRPr="002E69B2">
        <w:rPr>
          <w:lang w:val="en-US"/>
          <w:rPrChange w:id="171" w:author="Иван Слеповичев" w:date="2020-12-15T14:56:00Z">
            <w:rPr/>
          </w:rPrChange>
        </w:rPr>
        <w:instrText>D</w:instrText>
      </w:r>
      <w:r w:rsidRPr="001E7675">
        <w:rPr>
          <w:rPrChange w:id="172" w:author="Иван Слеповичев" w:date="2020-12-15T14:56:00Z">
            <w:rPr/>
          </w:rPrChange>
        </w:rPr>
        <w:instrText>0%</w:instrText>
      </w:r>
      <w:r w:rsidRPr="002E69B2">
        <w:rPr>
          <w:lang w:val="en-US"/>
          <w:rPrChange w:id="173" w:author="Иван Слеповичев" w:date="2020-12-15T14:56:00Z">
            <w:rPr/>
          </w:rPrChange>
        </w:rPr>
        <w:instrText>B</w:instrText>
      </w:r>
      <w:r w:rsidRPr="001E7675">
        <w:rPr>
          <w:rPrChange w:id="174" w:author="Иван Слеповичев" w:date="2020-12-15T14:56:00Z">
            <w:rPr/>
          </w:rPrChange>
        </w:rPr>
        <w:instrText xml:space="preserve">0" </w:instrText>
      </w:r>
      <w:r>
        <w:fldChar w:fldCharType="separate"/>
      </w:r>
      <w:r w:rsidRPr="00C06F6C">
        <w:rPr>
          <w:rStyle w:val="a5"/>
          <w:rFonts w:ascii="Times New Roman" w:eastAsiaTheme="minorEastAsia" w:hAnsi="Times New Roman" w:cs="Times New Roman"/>
          <w:lang w:val="en-US"/>
        </w:rPr>
        <w:t>http</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www</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machinelearning</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ru</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wiki</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index</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php</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title</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0%9</w:t>
      </w:r>
      <w:r w:rsidRPr="00C06F6C">
        <w:rPr>
          <w:rStyle w:val="a5"/>
          <w:rFonts w:ascii="Times New Roman" w:eastAsiaTheme="minorEastAsia" w:hAnsi="Times New Roman" w:cs="Times New Roman"/>
          <w:lang w:val="en-US"/>
        </w:rPr>
        <w:t>C</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w:t>
      </w:r>
      <w:r w:rsidRPr="001E7675">
        <w:rPr>
          <w:rStyle w:val="a5"/>
          <w:rFonts w:ascii="Times New Roman" w:eastAsiaTheme="minorEastAsia" w:hAnsi="Times New Roman" w:cs="Times New Roman"/>
        </w:rPr>
        <w:t>5%</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1%82%</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BE</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w:t>
      </w:r>
      <w:r w:rsidRPr="001E7675">
        <w:rPr>
          <w:rStyle w:val="a5"/>
          <w:rFonts w:ascii="Times New Roman" w:eastAsiaTheme="minorEastAsia" w:hAnsi="Times New Roman" w:cs="Times New Roman"/>
        </w:rPr>
        <w:t>4_%</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0%91%</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BE</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BA</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1%81%</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0%9</w:t>
      </w:r>
      <w:r w:rsidRPr="00C06F6C">
        <w:rPr>
          <w:rStyle w:val="a5"/>
          <w:rFonts w:ascii="Times New Roman" w:eastAsiaTheme="minorEastAsia" w:hAnsi="Times New Roman" w:cs="Times New Roman"/>
          <w:lang w:val="en-US"/>
        </w:rPr>
        <w:t>A</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BE</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BA</w:t>
      </w:r>
      <w:r w:rsidRPr="001E7675">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1%81%</w:t>
      </w:r>
      <w:r w:rsidRPr="00C06F6C">
        <w:rPr>
          <w:rStyle w:val="a5"/>
          <w:rFonts w:ascii="Times New Roman" w:eastAsiaTheme="minorEastAsia" w:hAnsi="Times New Roman" w:cs="Times New Roman"/>
          <w:lang w:val="en-US"/>
        </w:rPr>
        <w:t>D</w:t>
      </w:r>
      <w:r w:rsidRPr="001E7675">
        <w:rPr>
          <w:rStyle w:val="a5"/>
          <w:rFonts w:ascii="Times New Roman" w:eastAsiaTheme="minorEastAsia" w:hAnsi="Times New Roman" w:cs="Times New Roman"/>
        </w:rPr>
        <w:t>0%</w:t>
      </w:r>
      <w:r w:rsidRPr="00C06F6C">
        <w:rPr>
          <w:rStyle w:val="a5"/>
          <w:rFonts w:ascii="Times New Roman" w:eastAsiaTheme="minorEastAsia" w:hAnsi="Times New Roman" w:cs="Times New Roman"/>
          <w:lang w:val="en-US"/>
        </w:rPr>
        <w:t>B</w:t>
      </w:r>
      <w:r w:rsidRPr="001E7675">
        <w:rPr>
          <w:rStyle w:val="a5"/>
          <w:rFonts w:ascii="Times New Roman" w:eastAsiaTheme="minorEastAsia" w:hAnsi="Times New Roman" w:cs="Times New Roman"/>
        </w:rPr>
        <w:t>0</w:t>
      </w:r>
      <w:r>
        <w:rPr>
          <w:rStyle w:val="a5"/>
          <w:rFonts w:ascii="Times New Roman" w:eastAsiaTheme="minorEastAsia" w:hAnsi="Times New Roman" w:cs="Times New Roman"/>
          <w:lang w:val="en-US"/>
        </w:rPr>
        <w:fldChar w:fldCharType="end"/>
      </w:r>
    </w:p>
    <w:p w14:paraId="341E41E9" w14:textId="77777777" w:rsidR="00113298" w:rsidRPr="00113298" w:rsidRDefault="00113298" w:rsidP="00113298">
      <w:pPr>
        <w:rPr>
          <w:rFonts w:ascii="Times New Roman" w:eastAsiaTheme="minorEastAsia" w:hAnsi="Times New Roman" w:cs="Times New Roman"/>
          <w:sz w:val="28"/>
          <w:szCs w:val="28"/>
        </w:rPr>
      </w:pPr>
      <w:r w:rsidRPr="00113298">
        <w:rPr>
          <w:rFonts w:ascii="Times New Roman" w:eastAsiaTheme="minorEastAsia" w:hAnsi="Times New Roman" w:cs="Times New Roman"/>
          <w:sz w:val="28"/>
          <w:szCs w:val="28"/>
        </w:rPr>
        <w:t xml:space="preserve">13 </w:t>
      </w:r>
      <w:r>
        <w:fldChar w:fldCharType="begin"/>
      </w:r>
      <w:r w:rsidRPr="00113298">
        <w:rPr>
          <w:rPrChange w:id="175" w:author="Иван Слеповичев" w:date="2020-12-15T14:56:00Z">
            <w:rPr/>
          </w:rPrChange>
        </w:rPr>
        <w:instrText xml:space="preserve"> </w:instrText>
      </w:r>
      <w:r w:rsidRPr="002E69B2">
        <w:rPr>
          <w:lang w:val="en-US"/>
          <w:rPrChange w:id="176" w:author="Иван Слеповичев" w:date="2020-12-15T14:56:00Z">
            <w:rPr/>
          </w:rPrChange>
        </w:rPr>
        <w:instrText>HYPERLINK</w:instrText>
      </w:r>
      <w:r w:rsidRPr="00113298">
        <w:rPr>
          <w:rPrChange w:id="177" w:author="Иван Слеповичев" w:date="2020-12-15T14:56:00Z">
            <w:rPr/>
          </w:rPrChange>
        </w:rPr>
        <w:instrText xml:space="preserve"> "</w:instrText>
      </w:r>
      <w:r w:rsidRPr="002E69B2">
        <w:rPr>
          <w:lang w:val="en-US"/>
          <w:rPrChange w:id="178" w:author="Иван Слеповичев" w:date="2020-12-15T14:56:00Z">
            <w:rPr/>
          </w:rPrChange>
        </w:rPr>
        <w:instrText>https</w:instrText>
      </w:r>
      <w:r w:rsidRPr="00113298">
        <w:rPr>
          <w:rPrChange w:id="179" w:author="Иван Слеповичев" w:date="2020-12-15T14:56:00Z">
            <w:rPr/>
          </w:rPrChange>
        </w:rPr>
        <w:instrText>://</w:instrText>
      </w:r>
      <w:r w:rsidRPr="002E69B2">
        <w:rPr>
          <w:lang w:val="en-US"/>
          <w:rPrChange w:id="180" w:author="Иван Слеповичев" w:date="2020-12-15T14:56:00Z">
            <w:rPr/>
          </w:rPrChange>
        </w:rPr>
        <w:instrText>www</w:instrText>
      </w:r>
      <w:r w:rsidRPr="00113298">
        <w:rPr>
          <w:rPrChange w:id="181" w:author="Иван Слеповичев" w:date="2020-12-15T14:56:00Z">
            <w:rPr/>
          </w:rPrChange>
        </w:rPr>
        <w:instrText>.</w:instrText>
      </w:r>
      <w:r w:rsidRPr="002E69B2">
        <w:rPr>
          <w:lang w:val="en-US"/>
          <w:rPrChange w:id="182" w:author="Иван Слеповичев" w:date="2020-12-15T14:56:00Z">
            <w:rPr/>
          </w:rPrChange>
        </w:rPr>
        <w:instrText>anaconda</w:instrText>
      </w:r>
      <w:r w:rsidRPr="00113298">
        <w:rPr>
          <w:rPrChange w:id="183" w:author="Иван Слеповичев" w:date="2020-12-15T14:56:00Z">
            <w:rPr/>
          </w:rPrChange>
        </w:rPr>
        <w:instrText>.</w:instrText>
      </w:r>
      <w:r w:rsidRPr="002E69B2">
        <w:rPr>
          <w:lang w:val="en-US"/>
          <w:rPrChange w:id="184" w:author="Иван Слеповичев" w:date="2020-12-15T14:56:00Z">
            <w:rPr/>
          </w:rPrChange>
        </w:rPr>
        <w:instrText>com</w:instrText>
      </w:r>
      <w:r w:rsidRPr="00113298">
        <w:rPr>
          <w:rPrChange w:id="185" w:author="Иван Слеповичев" w:date="2020-12-15T14:56:00Z">
            <w:rPr/>
          </w:rPrChange>
        </w:rPr>
        <w:instrText xml:space="preserve">/" </w:instrText>
      </w:r>
      <w:r>
        <w:fldChar w:fldCharType="separate"/>
      </w:r>
      <w:r w:rsidRPr="00C06F6C">
        <w:rPr>
          <w:rStyle w:val="a5"/>
          <w:rFonts w:ascii="Times New Roman" w:eastAsiaTheme="minorEastAsia" w:hAnsi="Times New Roman" w:cs="Times New Roman"/>
          <w:lang w:val="en-US"/>
        </w:rPr>
        <w:t>https</w:t>
      </w:r>
      <w:r w:rsidRPr="00113298">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www</w:t>
      </w:r>
      <w:r w:rsidRPr="00113298">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anaconda</w:t>
      </w:r>
      <w:r w:rsidRPr="00113298">
        <w:rPr>
          <w:rStyle w:val="a5"/>
          <w:rFonts w:ascii="Times New Roman" w:eastAsiaTheme="minorEastAsia" w:hAnsi="Times New Roman" w:cs="Times New Roman"/>
        </w:rPr>
        <w:t>.</w:t>
      </w:r>
      <w:r w:rsidRPr="00C06F6C">
        <w:rPr>
          <w:rStyle w:val="a5"/>
          <w:rFonts w:ascii="Times New Roman" w:eastAsiaTheme="minorEastAsia" w:hAnsi="Times New Roman" w:cs="Times New Roman"/>
          <w:lang w:val="en-US"/>
        </w:rPr>
        <w:t>com</w:t>
      </w:r>
      <w:r w:rsidRPr="00113298">
        <w:rPr>
          <w:rStyle w:val="a5"/>
          <w:rFonts w:ascii="Times New Roman" w:eastAsiaTheme="minorEastAsia" w:hAnsi="Times New Roman" w:cs="Times New Roman"/>
        </w:rPr>
        <w:t>/</w:t>
      </w:r>
      <w:r>
        <w:rPr>
          <w:rStyle w:val="a5"/>
          <w:rFonts w:ascii="Times New Roman" w:eastAsiaTheme="minorEastAsia" w:hAnsi="Times New Roman" w:cs="Times New Roman"/>
          <w:lang w:val="en-US"/>
        </w:rPr>
        <w:fldChar w:fldCharType="end"/>
      </w:r>
    </w:p>
    <w:p w14:paraId="07D3635C" w14:textId="77777777" w:rsidR="00113298" w:rsidRPr="00113298" w:rsidRDefault="00113298" w:rsidP="00113298">
      <w:r w:rsidRPr="00113298">
        <w:t>14 15</w:t>
      </w:r>
    </w:p>
    <w:p w14:paraId="5397807C" w14:textId="77777777" w:rsidR="00113298" w:rsidRPr="00113298" w:rsidRDefault="00113298" w:rsidP="00113298">
      <w:r w:rsidRPr="00113298">
        <w:t xml:space="preserve">15 </w:t>
      </w:r>
      <w:r w:rsidRPr="009971C0">
        <w:rPr>
          <w:rFonts w:ascii="Times New Roman" w:eastAsia="Times New Roman" w:hAnsi="Times New Roman" w:cs="Times New Roman"/>
          <w:color w:val="000000"/>
          <w:sz w:val="28"/>
          <w:szCs w:val="28"/>
          <w:lang w:val="en-US" w:eastAsia="ru-RU"/>
        </w:rPr>
        <w:t>http</w:t>
      </w:r>
      <w:r w:rsidRPr="00113298">
        <w:rPr>
          <w:rFonts w:ascii="Times New Roman" w:eastAsia="Times New Roman" w:hAnsi="Times New Roman" w:cs="Times New Roman"/>
          <w:color w:val="000000"/>
          <w:sz w:val="28"/>
          <w:szCs w:val="28"/>
          <w:lang w:eastAsia="ru-RU"/>
        </w:rPr>
        <w:t>://</w:t>
      </w:r>
      <w:r w:rsidRPr="009971C0">
        <w:rPr>
          <w:rFonts w:ascii="Times New Roman" w:eastAsia="Times New Roman" w:hAnsi="Times New Roman" w:cs="Times New Roman"/>
          <w:color w:val="000000"/>
          <w:sz w:val="28"/>
          <w:szCs w:val="28"/>
          <w:lang w:val="en-US" w:eastAsia="ru-RU"/>
        </w:rPr>
        <w:t>arxiv</w:t>
      </w:r>
      <w:r w:rsidRPr="00113298">
        <w:rPr>
          <w:rFonts w:ascii="Times New Roman" w:eastAsia="Times New Roman" w:hAnsi="Times New Roman" w:cs="Times New Roman"/>
          <w:color w:val="000000"/>
          <w:sz w:val="28"/>
          <w:szCs w:val="28"/>
          <w:lang w:eastAsia="ru-RU"/>
        </w:rPr>
        <w:t>.</w:t>
      </w:r>
      <w:r w:rsidRPr="009971C0">
        <w:rPr>
          <w:rFonts w:ascii="Times New Roman" w:eastAsia="Times New Roman" w:hAnsi="Times New Roman" w:cs="Times New Roman"/>
          <w:color w:val="000000"/>
          <w:sz w:val="28"/>
          <w:szCs w:val="28"/>
          <w:lang w:val="en-US" w:eastAsia="ru-RU"/>
        </w:rPr>
        <w:t>org</w:t>
      </w:r>
      <w:r w:rsidRPr="00113298">
        <w:rPr>
          <w:rFonts w:ascii="Times New Roman" w:eastAsia="Times New Roman" w:hAnsi="Times New Roman" w:cs="Times New Roman"/>
          <w:color w:val="000000"/>
          <w:sz w:val="28"/>
          <w:szCs w:val="28"/>
          <w:lang w:eastAsia="ru-RU"/>
        </w:rPr>
        <w:t>/</w:t>
      </w:r>
      <w:r w:rsidRPr="009971C0">
        <w:rPr>
          <w:rFonts w:ascii="Times New Roman" w:eastAsia="Times New Roman" w:hAnsi="Times New Roman" w:cs="Times New Roman"/>
          <w:color w:val="000000"/>
          <w:sz w:val="28"/>
          <w:szCs w:val="28"/>
          <w:lang w:val="en-US" w:eastAsia="ru-RU"/>
        </w:rPr>
        <w:t>abs</w:t>
      </w:r>
      <w:r w:rsidRPr="00113298">
        <w:rPr>
          <w:rFonts w:ascii="Times New Roman" w:eastAsia="Times New Roman" w:hAnsi="Times New Roman" w:cs="Times New Roman"/>
          <w:color w:val="000000"/>
          <w:sz w:val="28"/>
          <w:szCs w:val="28"/>
          <w:lang w:eastAsia="ru-RU"/>
        </w:rPr>
        <w:t>/1412.6980</w:t>
      </w:r>
    </w:p>
    <w:p w14:paraId="7628FA7F" w14:textId="77777777" w:rsidR="00113298" w:rsidRPr="00113298" w:rsidRDefault="00113298" w:rsidP="00113298">
      <w:r w:rsidRPr="00113298">
        <w:t xml:space="preserve">16 </w:t>
      </w:r>
      <w:r>
        <w:fldChar w:fldCharType="begin"/>
      </w:r>
      <w:r w:rsidRPr="00113298">
        <w:rPr>
          <w:rPrChange w:id="186" w:author="Иван Слеповичев" w:date="2020-12-15T14:56:00Z">
            <w:rPr/>
          </w:rPrChange>
        </w:rPr>
        <w:instrText xml:space="preserve"> </w:instrText>
      </w:r>
      <w:r w:rsidRPr="002E69B2">
        <w:rPr>
          <w:lang w:val="en-US"/>
          <w:rPrChange w:id="187" w:author="Иван Слеповичев" w:date="2020-12-15T14:56:00Z">
            <w:rPr/>
          </w:rPrChange>
        </w:rPr>
        <w:instrText>HYPERLINK</w:instrText>
      </w:r>
      <w:r w:rsidRPr="00113298">
        <w:rPr>
          <w:rPrChange w:id="188" w:author="Иван Слеповичев" w:date="2020-12-15T14:56:00Z">
            <w:rPr/>
          </w:rPrChange>
        </w:rPr>
        <w:instrText xml:space="preserve"> "</w:instrText>
      </w:r>
      <w:r w:rsidRPr="002E69B2">
        <w:rPr>
          <w:lang w:val="en-US"/>
          <w:rPrChange w:id="189" w:author="Иван Слеповичев" w:date="2020-12-15T14:56:00Z">
            <w:rPr/>
          </w:rPrChange>
        </w:rPr>
        <w:instrText>https</w:instrText>
      </w:r>
      <w:r w:rsidRPr="00113298">
        <w:rPr>
          <w:rPrChange w:id="190" w:author="Иван Слеповичев" w:date="2020-12-15T14:56:00Z">
            <w:rPr/>
          </w:rPrChange>
        </w:rPr>
        <w:instrText>://</w:instrText>
      </w:r>
      <w:r w:rsidRPr="002E69B2">
        <w:rPr>
          <w:lang w:val="en-US"/>
          <w:rPrChange w:id="191" w:author="Иван Слеповичев" w:date="2020-12-15T14:56:00Z">
            <w:rPr/>
          </w:rPrChange>
        </w:rPr>
        <w:instrText>ru</w:instrText>
      </w:r>
      <w:r w:rsidRPr="00113298">
        <w:rPr>
          <w:rPrChange w:id="192" w:author="Иван Слеповичев" w:date="2020-12-15T14:56:00Z">
            <w:rPr/>
          </w:rPrChange>
        </w:rPr>
        <w:instrText>.</w:instrText>
      </w:r>
      <w:r w:rsidRPr="002E69B2">
        <w:rPr>
          <w:lang w:val="en-US"/>
          <w:rPrChange w:id="193" w:author="Иван Слеповичев" w:date="2020-12-15T14:56:00Z">
            <w:rPr/>
          </w:rPrChange>
        </w:rPr>
        <w:instrText>investing</w:instrText>
      </w:r>
      <w:r w:rsidRPr="00113298">
        <w:rPr>
          <w:rPrChange w:id="194" w:author="Иван Слеповичев" w:date="2020-12-15T14:56:00Z">
            <w:rPr/>
          </w:rPrChange>
        </w:rPr>
        <w:instrText>.</w:instrText>
      </w:r>
      <w:r w:rsidRPr="002E69B2">
        <w:rPr>
          <w:lang w:val="en-US"/>
          <w:rPrChange w:id="195" w:author="Иван Слеповичев" w:date="2020-12-15T14:56:00Z">
            <w:rPr/>
          </w:rPrChange>
        </w:rPr>
        <w:instrText>com</w:instrText>
      </w:r>
      <w:r w:rsidRPr="00113298">
        <w:rPr>
          <w:rPrChange w:id="196" w:author="Иван Слеповичев" w:date="2020-12-15T14:56:00Z">
            <w:rPr/>
          </w:rPrChange>
        </w:rPr>
        <w:instrText xml:space="preserve">/" </w:instrText>
      </w:r>
      <w:r>
        <w:fldChar w:fldCharType="separate"/>
      </w:r>
      <w:r w:rsidRPr="00C06F6C">
        <w:rPr>
          <w:rStyle w:val="a5"/>
          <w:lang w:val="en-US"/>
        </w:rPr>
        <w:t>https</w:t>
      </w:r>
      <w:r w:rsidRPr="00113298">
        <w:rPr>
          <w:rStyle w:val="a5"/>
        </w:rPr>
        <w:t>://</w:t>
      </w:r>
      <w:r w:rsidRPr="00C06F6C">
        <w:rPr>
          <w:rStyle w:val="a5"/>
          <w:lang w:val="en-US"/>
        </w:rPr>
        <w:t>ru</w:t>
      </w:r>
      <w:r w:rsidRPr="00113298">
        <w:rPr>
          <w:rStyle w:val="a5"/>
        </w:rPr>
        <w:t>.</w:t>
      </w:r>
      <w:r w:rsidRPr="00C06F6C">
        <w:rPr>
          <w:rStyle w:val="a5"/>
          <w:lang w:val="en-US"/>
        </w:rPr>
        <w:t>investing</w:t>
      </w:r>
      <w:r w:rsidRPr="00113298">
        <w:rPr>
          <w:rStyle w:val="a5"/>
        </w:rPr>
        <w:t>.</w:t>
      </w:r>
      <w:r w:rsidRPr="00C06F6C">
        <w:rPr>
          <w:rStyle w:val="a5"/>
          <w:lang w:val="en-US"/>
        </w:rPr>
        <w:t>com</w:t>
      </w:r>
      <w:r w:rsidRPr="00113298">
        <w:rPr>
          <w:rStyle w:val="a5"/>
        </w:rPr>
        <w:t>/</w:t>
      </w:r>
      <w:r>
        <w:rPr>
          <w:rStyle w:val="a5"/>
          <w:lang w:val="en-US"/>
        </w:rPr>
        <w:fldChar w:fldCharType="end"/>
      </w:r>
    </w:p>
    <w:p w14:paraId="1D1ED818" w14:textId="77777777" w:rsidR="00113298" w:rsidRPr="00113298" w:rsidRDefault="00113298" w:rsidP="00113298">
      <w:r w:rsidRPr="00113298">
        <w:t xml:space="preserve">17 </w:t>
      </w:r>
      <w:r>
        <w:fldChar w:fldCharType="begin"/>
      </w:r>
      <w:r w:rsidRPr="00113298">
        <w:rPr>
          <w:rPrChange w:id="197" w:author="Иван Слеповичев" w:date="2020-12-15T14:56:00Z">
            <w:rPr/>
          </w:rPrChange>
        </w:rPr>
        <w:instrText xml:space="preserve"> </w:instrText>
      </w:r>
      <w:r w:rsidRPr="002E69B2">
        <w:rPr>
          <w:lang w:val="en-US"/>
          <w:rPrChange w:id="198" w:author="Иван Слеповичев" w:date="2020-12-15T14:56:00Z">
            <w:rPr/>
          </w:rPrChange>
        </w:rPr>
        <w:instrText>HYPERLINK</w:instrText>
      </w:r>
      <w:r w:rsidRPr="00113298">
        <w:rPr>
          <w:rPrChange w:id="199" w:author="Иван Слеповичев" w:date="2020-12-15T14:56:00Z">
            <w:rPr/>
          </w:rPrChange>
        </w:rPr>
        <w:instrText xml:space="preserve"> "</w:instrText>
      </w:r>
      <w:r w:rsidRPr="002E69B2">
        <w:rPr>
          <w:lang w:val="en-US"/>
          <w:rPrChange w:id="200" w:author="Иван Слеповичев" w:date="2020-12-15T14:56:00Z">
            <w:rPr/>
          </w:rPrChange>
        </w:rPr>
        <w:instrText>http</w:instrText>
      </w:r>
      <w:r w:rsidRPr="00113298">
        <w:rPr>
          <w:rPrChange w:id="201" w:author="Иван Слеповичев" w:date="2020-12-15T14:56:00Z">
            <w:rPr/>
          </w:rPrChange>
        </w:rPr>
        <w:instrText>://</w:instrText>
      </w:r>
      <w:r w:rsidRPr="002E69B2">
        <w:rPr>
          <w:lang w:val="en-US"/>
          <w:rPrChange w:id="202" w:author="Иван Слеповичев" w:date="2020-12-15T14:56:00Z">
            <w:rPr/>
          </w:rPrChange>
        </w:rPr>
        <w:instrText>www</w:instrText>
      </w:r>
      <w:r w:rsidRPr="00113298">
        <w:rPr>
          <w:rPrChange w:id="203" w:author="Иван Слеповичев" w:date="2020-12-15T14:56:00Z">
            <w:rPr/>
          </w:rPrChange>
        </w:rPr>
        <w:instrText>.</w:instrText>
      </w:r>
      <w:r w:rsidRPr="002E69B2">
        <w:rPr>
          <w:lang w:val="en-US"/>
          <w:rPrChange w:id="204" w:author="Иван Слеповичев" w:date="2020-12-15T14:56:00Z">
            <w:rPr/>
          </w:rPrChange>
        </w:rPr>
        <w:instrText>thescipub</w:instrText>
      </w:r>
      <w:r w:rsidRPr="00113298">
        <w:rPr>
          <w:rPrChange w:id="205" w:author="Иван Слеповичев" w:date="2020-12-15T14:56:00Z">
            <w:rPr/>
          </w:rPrChange>
        </w:rPr>
        <w:instrText>.</w:instrText>
      </w:r>
      <w:r w:rsidRPr="002E69B2">
        <w:rPr>
          <w:lang w:val="en-US"/>
          <w:rPrChange w:id="206" w:author="Иван Слеповичев" w:date="2020-12-15T14:56:00Z">
            <w:rPr/>
          </w:rPrChange>
        </w:rPr>
        <w:instrText>com</w:instrText>
      </w:r>
      <w:r w:rsidRPr="00113298">
        <w:rPr>
          <w:rPrChange w:id="207" w:author="Иван Слеповичев" w:date="2020-12-15T14:56:00Z">
            <w:rPr/>
          </w:rPrChange>
        </w:rPr>
        <w:instrText>/</w:instrText>
      </w:r>
      <w:r w:rsidRPr="002E69B2">
        <w:rPr>
          <w:lang w:val="en-US"/>
          <w:rPrChange w:id="208" w:author="Иван Слеповичев" w:date="2020-12-15T14:56:00Z">
            <w:rPr/>
          </w:rPrChange>
        </w:rPr>
        <w:instrText>abstract</w:instrText>
      </w:r>
      <w:r w:rsidRPr="00113298">
        <w:rPr>
          <w:rPrChange w:id="209" w:author="Иван Слеповичев" w:date="2020-12-15T14:56:00Z">
            <w:rPr/>
          </w:rPrChange>
        </w:rPr>
        <w:instrText>/10.3844/</w:instrText>
      </w:r>
      <w:r w:rsidRPr="002E69B2">
        <w:rPr>
          <w:lang w:val="en-US"/>
          <w:rPrChange w:id="210" w:author="Иван Слеповичев" w:date="2020-12-15T14:56:00Z">
            <w:rPr/>
          </w:rPrChange>
        </w:rPr>
        <w:instrText>jmssp</w:instrText>
      </w:r>
      <w:r w:rsidRPr="00113298">
        <w:rPr>
          <w:rPrChange w:id="211" w:author="Иван Слеповичев" w:date="2020-12-15T14:56:00Z">
            <w:rPr/>
          </w:rPrChange>
        </w:rPr>
        <w:instrText xml:space="preserve">.2010.342.346" </w:instrText>
      </w:r>
      <w:r>
        <w:fldChar w:fldCharType="separate"/>
      </w:r>
      <w:r w:rsidRPr="004E445D">
        <w:rPr>
          <w:rStyle w:val="a5"/>
          <w:rFonts w:ascii="Arial" w:hAnsi="Arial" w:cs="Arial"/>
          <w:color w:val="1155CC"/>
          <w:sz w:val="20"/>
          <w:szCs w:val="20"/>
          <w:lang w:val="en-US"/>
        </w:rPr>
        <w:t>http</w:t>
      </w:r>
      <w:r w:rsidRPr="00113298">
        <w:rPr>
          <w:rStyle w:val="a5"/>
          <w:rFonts w:ascii="Arial" w:hAnsi="Arial" w:cs="Arial"/>
          <w:color w:val="1155CC"/>
          <w:sz w:val="20"/>
          <w:szCs w:val="20"/>
        </w:rPr>
        <w:t>://</w:t>
      </w:r>
      <w:r w:rsidRPr="004E445D">
        <w:rPr>
          <w:rStyle w:val="a5"/>
          <w:rFonts w:ascii="Arial" w:hAnsi="Arial" w:cs="Arial"/>
          <w:color w:val="1155CC"/>
          <w:sz w:val="20"/>
          <w:szCs w:val="20"/>
          <w:lang w:val="en-US"/>
        </w:rPr>
        <w:t>www</w:t>
      </w:r>
      <w:r w:rsidRPr="00113298">
        <w:rPr>
          <w:rStyle w:val="a5"/>
          <w:rFonts w:ascii="Arial" w:hAnsi="Arial" w:cs="Arial"/>
          <w:color w:val="1155CC"/>
          <w:sz w:val="20"/>
          <w:szCs w:val="20"/>
        </w:rPr>
        <w:t>.</w:t>
      </w:r>
      <w:r w:rsidRPr="004E445D">
        <w:rPr>
          <w:rStyle w:val="a5"/>
          <w:rFonts w:ascii="Arial" w:hAnsi="Arial" w:cs="Arial"/>
          <w:color w:val="1155CC"/>
          <w:sz w:val="20"/>
          <w:szCs w:val="20"/>
          <w:lang w:val="en-US"/>
        </w:rPr>
        <w:t>thescipub</w:t>
      </w:r>
      <w:r w:rsidRPr="00113298">
        <w:rPr>
          <w:rStyle w:val="a5"/>
          <w:rFonts w:ascii="Arial" w:hAnsi="Arial" w:cs="Arial"/>
          <w:color w:val="1155CC"/>
          <w:sz w:val="20"/>
          <w:szCs w:val="20"/>
        </w:rPr>
        <w:t>.</w:t>
      </w:r>
      <w:r w:rsidRPr="004E445D">
        <w:rPr>
          <w:rStyle w:val="a5"/>
          <w:rFonts w:ascii="Arial" w:hAnsi="Arial" w:cs="Arial"/>
          <w:color w:val="1155CC"/>
          <w:sz w:val="20"/>
          <w:szCs w:val="20"/>
          <w:lang w:val="en-US"/>
        </w:rPr>
        <w:t>com</w:t>
      </w:r>
      <w:r w:rsidRPr="00113298">
        <w:rPr>
          <w:rStyle w:val="a5"/>
          <w:rFonts w:ascii="Arial" w:hAnsi="Arial" w:cs="Arial"/>
          <w:color w:val="1155CC"/>
          <w:sz w:val="20"/>
          <w:szCs w:val="20"/>
        </w:rPr>
        <w:t>/</w:t>
      </w:r>
      <w:r w:rsidRPr="004E445D">
        <w:rPr>
          <w:rStyle w:val="a5"/>
          <w:rFonts w:ascii="Arial" w:hAnsi="Arial" w:cs="Arial"/>
          <w:color w:val="1155CC"/>
          <w:sz w:val="20"/>
          <w:szCs w:val="20"/>
          <w:lang w:val="en-US"/>
        </w:rPr>
        <w:t>abstract</w:t>
      </w:r>
      <w:r w:rsidRPr="00113298">
        <w:rPr>
          <w:rStyle w:val="a5"/>
          <w:rFonts w:ascii="Arial" w:hAnsi="Arial" w:cs="Arial"/>
          <w:color w:val="1155CC"/>
          <w:sz w:val="20"/>
          <w:szCs w:val="20"/>
        </w:rPr>
        <w:t>/10.3844/</w:t>
      </w:r>
      <w:r w:rsidRPr="004E445D">
        <w:rPr>
          <w:rStyle w:val="a5"/>
          <w:rFonts w:ascii="Arial" w:hAnsi="Arial" w:cs="Arial"/>
          <w:color w:val="1155CC"/>
          <w:sz w:val="20"/>
          <w:szCs w:val="20"/>
          <w:lang w:val="en-US"/>
        </w:rPr>
        <w:t>jmssp</w:t>
      </w:r>
      <w:r w:rsidRPr="00113298">
        <w:rPr>
          <w:rStyle w:val="a5"/>
          <w:rFonts w:ascii="Arial" w:hAnsi="Arial" w:cs="Arial"/>
          <w:color w:val="1155CC"/>
          <w:sz w:val="20"/>
          <w:szCs w:val="20"/>
        </w:rPr>
        <w:t>.2010.342.346</w:t>
      </w:r>
      <w:r>
        <w:rPr>
          <w:rStyle w:val="a5"/>
          <w:rFonts w:ascii="Arial" w:hAnsi="Arial" w:cs="Arial"/>
          <w:color w:val="1155CC"/>
          <w:sz w:val="20"/>
          <w:szCs w:val="20"/>
          <w:lang w:val="en-US"/>
        </w:rPr>
        <w:fldChar w:fldCharType="end"/>
      </w:r>
    </w:p>
    <w:p w14:paraId="4354D13B" w14:textId="77777777" w:rsidR="00113298" w:rsidRPr="00113298" w:rsidRDefault="00113298" w:rsidP="00113298">
      <w:r w:rsidRPr="00113298">
        <w:t xml:space="preserve">18 </w:t>
      </w:r>
      <w:r>
        <w:fldChar w:fldCharType="begin"/>
      </w:r>
      <w:r w:rsidRPr="00113298">
        <w:rPr>
          <w:rPrChange w:id="212" w:author="Иван Слеповичев" w:date="2020-12-15T14:56:00Z">
            <w:rPr/>
          </w:rPrChange>
        </w:rPr>
        <w:instrText xml:space="preserve"> </w:instrText>
      </w:r>
      <w:r w:rsidRPr="002E69B2">
        <w:rPr>
          <w:lang w:val="en-US"/>
          <w:rPrChange w:id="213" w:author="Иван Слеповичев" w:date="2020-12-15T14:56:00Z">
            <w:rPr/>
          </w:rPrChange>
        </w:rPr>
        <w:instrText>HYPERLINK</w:instrText>
      </w:r>
      <w:r w:rsidRPr="00113298">
        <w:rPr>
          <w:rPrChange w:id="214" w:author="Иван Слеповичев" w:date="2020-12-15T14:56:00Z">
            <w:rPr/>
          </w:rPrChange>
        </w:rPr>
        <w:instrText xml:space="preserve"> "</w:instrText>
      </w:r>
      <w:r w:rsidRPr="002E69B2">
        <w:rPr>
          <w:lang w:val="en-US"/>
          <w:rPrChange w:id="215" w:author="Иван Слеповичев" w:date="2020-12-15T14:56:00Z">
            <w:rPr/>
          </w:rPrChange>
        </w:rPr>
        <w:instrText>https</w:instrText>
      </w:r>
      <w:r w:rsidRPr="00113298">
        <w:rPr>
          <w:rPrChange w:id="216" w:author="Иван Слеповичев" w:date="2020-12-15T14:56:00Z">
            <w:rPr/>
          </w:rPrChange>
        </w:rPr>
        <w:instrText>://</w:instrText>
      </w:r>
      <w:r w:rsidRPr="002E69B2">
        <w:rPr>
          <w:lang w:val="en-US"/>
          <w:rPrChange w:id="217" w:author="Иван Слеповичев" w:date="2020-12-15T14:56:00Z">
            <w:rPr/>
          </w:rPrChange>
        </w:rPr>
        <w:instrText>www</w:instrText>
      </w:r>
      <w:r w:rsidRPr="00113298">
        <w:rPr>
          <w:rPrChange w:id="218" w:author="Иван Слеповичев" w:date="2020-12-15T14:56:00Z">
            <w:rPr/>
          </w:rPrChange>
        </w:rPr>
        <w:instrText>.</w:instrText>
      </w:r>
      <w:r w:rsidRPr="002E69B2">
        <w:rPr>
          <w:lang w:val="en-US"/>
          <w:rPrChange w:id="219" w:author="Иван Слеповичев" w:date="2020-12-15T14:56:00Z">
            <w:rPr/>
          </w:rPrChange>
        </w:rPr>
        <w:instrText>tensorflow</w:instrText>
      </w:r>
      <w:r w:rsidRPr="00113298">
        <w:rPr>
          <w:rPrChange w:id="220" w:author="Иван Слеповичев" w:date="2020-12-15T14:56:00Z">
            <w:rPr/>
          </w:rPrChange>
        </w:rPr>
        <w:instrText>.</w:instrText>
      </w:r>
      <w:r w:rsidRPr="002E69B2">
        <w:rPr>
          <w:lang w:val="en-US"/>
          <w:rPrChange w:id="221" w:author="Иван Слеповичев" w:date="2020-12-15T14:56:00Z">
            <w:rPr/>
          </w:rPrChange>
        </w:rPr>
        <w:instrText>org</w:instrText>
      </w:r>
      <w:r w:rsidRPr="00113298">
        <w:rPr>
          <w:rPrChange w:id="222" w:author="Иван Слеповичев" w:date="2020-12-15T14:56:00Z">
            <w:rPr/>
          </w:rPrChange>
        </w:rPr>
        <w:instrText>/</w:instrText>
      </w:r>
      <w:r w:rsidRPr="002E69B2">
        <w:rPr>
          <w:lang w:val="en-US"/>
          <w:rPrChange w:id="223" w:author="Иван Слеповичев" w:date="2020-12-15T14:56:00Z">
            <w:rPr/>
          </w:rPrChange>
        </w:rPr>
        <w:instrText>tutorials</w:instrText>
      </w:r>
      <w:r w:rsidRPr="00113298">
        <w:rPr>
          <w:rPrChange w:id="224" w:author="Иван Слеповичев" w:date="2020-12-15T14:56:00Z">
            <w:rPr/>
          </w:rPrChange>
        </w:rPr>
        <w:instrText>/</w:instrText>
      </w:r>
      <w:r w:rsidRPr="002E69B2">
        <w:rPr>
          <w:lang w:val="en-US"/>
          <w:rPrChange w:id="225" w:author="Иван Слеповичев" w:date="2020-12-15T14:56:00Z">
            <w:rPr/>
          </w:rPrChange>
        </w:rPr>
        <w:instrText>structured</w:instrText>
      </w:r>
      <w:r w:rsidRPr="00113298">
        <w:rPr>
          <w:rPrChange w:id="226" w:author="Иван Слеповичев" w:date="2020-12-15T14:56:00Z">
            <w:rPr/>
          </w:rPrChange>
        </w:rPr>
        <w:instrText>_</w:instrText>
      </w:r>
      <w:r w:rsidRPr="002E69B2">
        <w:rPr>
          <w:lang w:val="en-US"/>
          <w:rPrChange w:id="227" w:author="Иван Слеповичев" w:date="2020-12-15T14:56:00Z">
            <w:rPr/>
          </w:rPrChange>
        </w:rPr>
        <w:instrText>data</w:instrText>
      </w:r>
      <w:r w:rsidRPr="00113298">
        <w:rPr>
          <w:rPrChange w:id="228" w:author="Иван Слеповичев" w:date="2020-12-15T14:56:00Z">
            <w:rPr/>
          </w:rPrChange>
        </w:rPr>
        <w:instrText>/</w:instrText>
      </w:r>
      <w:r w:rsidRPr="002E69B2">
        <w:rPr>
          <w:lang w:val="en-US"/>
          <w:rPrChange w:id="229" w:author="Иван Слеповичев" w:date="2020-12-15T14:56:00Z">
            <w:rPr/>
          </w:rPrChange>
        </w:rPr>
        <w:instrText>time</w:instrText>
      </w:r>
      <w:r w:rsidRPr="00113298">
        <w:rPr>
          <w:rPrChange w:id="230" w:author="Иван Слеповичев" w:date="2020-12-15T14:56:00Z">
            <w:rPr/>
          </w:rPrChange>
        </w:rPr>
        <w:instrText>_</w:instrText>
      </w:r>
      <w:r w:rsidRPr="002E69B2">
        <w:rPr>
          <w:lang w:val="en-US"/>
          <w:rPrChange w:id="231" w:author="Иван Слеповичев" w:date="2020-12-15T14:56:00Z">
            <w:rPr/>
          </w:rPrChange>
        </w:rPr>
        <w:instrText>series</w:instrText>
      </w:r>
      <w:r w:rsidRPr="00113298">
        <w:rPr>
          <w:rPrChange w:id="232" w:author="Иван Слеповичев" w:date="2020-12-15T14:56:00Z">
            <w:rPr/>
          </w:rPrChange>
        </w:rPr>
        <w:instrText>?</w:instrText>
      </w:r>
      <w:r w:rsidRPr="002E69B2">
        <w:rPr>
          <w:lang w:val="en-US"/>
          <w:rPrChange w:id="233" w:author="Иван Слеповичев" w:date="2020-12-15T14:56:00Z">
            <w:rPr/>
          </w:rPrChange>
        </w:rPr>
        <w:instrText>hl</w:instrText>
      </w:r>
      <w:r w:rsidRPr="00113298">
        <w:rPr>
          <w:rPrChange w:id="234" w:author="Иван Слеповичев" w:date="2020-12-15T14:56:00Z">
            <w:rPr/>
          </w:rPrChange>
        </w:rPr>
        <w:instrText>=</w:instrText>
      </w:r>
      <w:r w:rsidRPr="002E69B2">
        <w:rPr>
          <w:lang w:val="en-US"/>
          <w:rPrChange w:id="235" w:author="Иван Слеповичев" w:date="2020-12-15T14:56:00Z">
            <w:rPr/>
          </w:rPrChange>
        </w:rPr>
        <w:instrText>en</w:instrText>
      </w:r>
      <w:r w:rsidRPr="00113298">
        <w:rPr>
          <w:rPrChange w:id="236" w:author="Иван Слеповичев" w:date="2020-12-15T14:56:00Z">
            <w:rPr/>
          </w:rPrChange>
        </w:rPr>
        <w:instrText xml:space="preserve">" </w:instrText>
      </w:r>
      <w:r>
        <w:fldChar w:fldCharType="separate"/>
      </w:r>
      <w:r w:rsidRPr="00C06F6C">
        <w:rPr>
          <w:rStyle w:val="a5"/>
          <w:lang w:val="en-US"/>
        </w:rPr>
        <w:t>https</w:t>
      </w:r>
      <w:r w:rsidRPr="00113298">
        <w:rPr>
          <w:rStyle w:val="a5"/>
        </w:rPr>
        <w:t>://</w:t>
      </w:r>
      <w:r w:rsidRPr="00C06F6C">
        <w:rPr>
          <w:rStyle w:val="a5"/>
          <w:lang w:val="en-US"/>
        </w:rPr>
        <w:t>www</w:t>
      </w:r>
      <w:r w:rsidRPr="00113298">
        <w:rPr>
          <w:rStyle w:val="a5"/>
        </w:rPr>
        <w:t>.</w:t>
      </w:r>
      <w:r w:rsidRPr="00C06F6C">
        <w:rPr>
          <w:rStyle w:val="a5"/>
          <w:lang w:val="en-US"/>
        </w:rPr>
        <w:t>tensorflow</w:t>
      </w:r>
      <w:r w:rsidRPr="00113298">
        <w:rPr>
          <w:rStyle w:val="a5"/>
        </w:rPr>
        <w:t>.</w:t>
      </w:r>
      <w:r w:rsidRPr="00C06F6C">
        <w:rPr>
          <w:rStyle w:val="a5"/>
          <w:lang w:val="en-US"/>
        </w:rPr>
        <w:t>org</w:t>
      </w:r>
      <w:r w:rsidRPr="00113298">
        <w:rPr>
          <w:rStyle w:val="a5"/>
        </w:rPr>
        <w:t>/</w:t>
      </w:r>
      <w:r w:rsidRPr="00C06F6C">
        <w:rPr>
          <w:rStyle w:val="a5"/>
          <w:lang w:val="en-US"/>
        </w:rPr>
        <w:t>tutorials</w:t>
      </w:r>
      <w:r w:rsidRPr="00113298">
        <w:rPr>
          <w:rStyle w:val="a5"/>
        </w:rPr>
        <w:t>/</w:t>
      </w:r>
      <w:r w:rsidRPr="00C06F6C">
        <w:rPr>
          <w:rStyle w:val="a5"/>
          <w:lang w:val="en-US"/>
        </w:rPr>
        <w:t>structured</w:t>
      </w:r>
      <w:r w:rsidRPr="00113298">
        <w:rPr>
          <w:rStyle w:val="a5"/>
        </w:rPr>
        <w:t>_</w:t>
      </w:r>
      <w:r w:rsidRPr="00C06F6C">
        <w:rPr>
          <w:rStyle w:val="a5"/>
          <w:lang w:val="en-US"/>
        </w:rPr>
        <w:t>data</w:t>
      </w:r>
      <w:r w:rsidRPr="00113298">
        <w:rPr>
          <w:rStyle w:val="a5"/>
        </w:rPr>
        <w:t>/</w:t>
      </w:r>
      <w:r w:rsidRPr="00C06F6C">
        <w:rPr>
          <w:rStyle w:val="a5"/>
          <w:lang w:val="en-US"/>
        </w:rPr>
        <w:t>time</w:t>
      </w:r>
      <w:r w:rsidRPr="00113298">
        <w:rPr>
          <w:rStyle w:val="a5"/>
        </w:rPr>
        <w:t>_</w:t>
      </w:r>
      <w:r w:rsidRPr="00C06F6C">
        <w:rPr>
          <w:rStyle w:val="a5"/>
          <w:lang w:val="en-US"/>
        </w:rPr>
        <w:t>series</w:t>
      </w:r>
      <w:r w:rsidRPr="00113298">
        <w:rPr>
          <w:rStyle w:val="a5"/>
        </w:rPr>
        <w:t>?</w:t>
      </w:r>
      <w:r w:rsidRPr="00C06F6C">
        <w:rPr>
          <w:rStyle w:val="a5"/>
          <w:lang w:val="en-US"/>
        </w:rPr>
        <w:t>hl</w:t>
      </w:r>
      <w:r w:rsidRPr="00113298">
        <w:rPr>
          <w:rStyle w:val="a5"/>
        </w:rPr>
        <w:t>=</w:t>
      </w:r>
      <w:r w:rsidRPr="00C06F6C">
        <w:rPr>
          <w:rStyle w:val="a5"/>
          <w:lang w:val="en-US"/>
        </w:rPr>
        <w:t>en</w:t>
      </w:r>
      <w:r>
        <w:rPr>
          <w:rStyle w:val="a5"/>
          <w:lang w:val="en-US"/>
        </w:rPr>
        <w:fldChar w:fldCharType="end"/>
      </w:r>
    </w:p>
    <w:p w14:paraId="27EBAD56" w14:textId="77777777" w:rsidR="00113298" w:rsidRPr="00113298" w:rsidRDefault="00113298" w:rsidP="00113298">
      <w:r w:rsidRPr="00113298">
        <w:t xml:space="preserve">19  </w:t>
      </w:r>
      <w:hyperlink r:id="rId27" w:history="1">
        <w:r w:rsidRPr="00C06F6C">
          <w:rPr>
            <w:rStyle w:val="a5"/>
            <w:lang w:val="en-US"/>
          </w:rPr>
          <w:t>http</w:t>
        </w:r>
        <w:r w:rsidRPr="00113298">
          <w:rPr>
            <w:rStyle w:val="a5"/>
          </w:rPr>
          <w:t>://</w:t>
        </w:r>
        <w:r w:rsidRPr="00C06F6C">
          <w:rPr>
            <w:rStyle w:val="a5"/>
            <w:lang w:val="en-US"/>
          </w:rPr>
          <w:t>www</w:t>
        </w:r>
        <w:r w:rsidRPr="00113298">
          <w:rPr>
            <w:rStyle w:val="a5"/>
          </w:rPr>
          <w:t>.</w:t>
        </w:r>
        <w:r w:rsidRPr="00C06F6C">
          <w:rPr>
            <w:rStyle w:val="a5"/>
            <w:lang w:val="en-US"/>
          </w:rPr>
          <w:t>machinelearning</w:t>
        </w:r>
        <w:r w:rsidRPr="00113298">
          <w:rPr>
            <w:rStyle w:val="a5"/>
          </w:rPr>
          <w:t>.</w:t>
        </w:r>
        <w:r w:rsidRPr="00C06F6C">
          <w:rPr>
            <w:rStyle w:val="a5"/>
            <w:lang w:val="en-US"/>
          </w:rPr>
          <w:t>ru</w:t>
        </w:r>
        <w:r w:rsidRPr="00113298">
          <w:rPr>
            <w:rStyle w:val="a5"/>
          </w:rPr>
          <w:t>/</w:t>
        </w:r>
        <w:r w:rsidRPr="00C06F6C">
          <w:rPr>
            <w:rStyle w:val="a5"/>
            <w:lang w:val="en-US"/>
          </w:rPr>
          <w:t>wiki</w:t>
        </w:r>
        <w:r w:rsidRPr="00113298">
          <w:rPr>
            <w:rStyle w:val="a5"/>
          </w:rPr>
          <w:t>/</w:t>
        </w:r>
        <w:r w:rsidRPr="00C06F6C">
          <w:rPr>
            <w:rStyle w:val="a5"/>
            <w:lang w:val="en-US"/>
          </w:rPr>
          <w:t>images</w:t>
        </w:r>
        <w:r w:rsidRPr="00113298">
          <w:rPr>
            <w:rStyle w:val="a5"/>
          </w:rPr>
          <w:t>/</w:t>
        </w:r>
        <w:r w:rsidRPr="00C06F6C">
          <w:rPr>
            <w:rStyle w:val="a5"/>
            <w:lang w:val="en-US"/>
          </w:rPr>
          <w:t>archive</w:t>
        </w:r>
        <w:r w:rsidRPr="00113298">
          <w:rPr>
            <w:rStyle w:val="a5"/>
          </w:rPr>
          <w:t>/</w:t>
        </w:r>
        <w:r w:rsidRPr="00C06F6C">
          <w:rPr>
            <w:rStyle w:val="a5"/>
            <w:lang w:val="en-US"/>
          </w:rPr>
          <w:t>c</w:t>
        </w:r>
        <w:r w:rsidRPr="00113298">
          <w:rPr>
            <w:rStyle w:val="a5"/>
          </w:rPr>
          <w:t>/</w:t>
        </w:r>
        <w:r w:rsidRPr="00C06F6C">
          <w:rPr>
            <w:rStyle w:val="a5"/>
            <w:lang w:val="en-US"/>
          </w:rPr>
          <w:t>cb</w:t>
        </w:r>
        <w:r w:rsidRPr="00113298">
          <w:rPr>
            <w:rStyle w:val="a5"/>
          </w:rPr>
          <w:t>/20160412121749%21</w:t>
        </w:r>
        <w:r w:rsidRPr="00C06F6C">
          <w:rPr>
            <w:rStyle w:val="a5"/>
            <w:lang w:val="en-US"/>
          </w:rPr>
          <w:t>Voron</w:t>
        </w:r>
        <w:r w:rsidRPr="00113298">
          <w:rPr>
            <w:rStyle w:val="a5"/>
          </w:rPr>
          <w:t>-</w:t>
        </w:r>
        <w:r w:rsidRPr="00C06F6C">
          <w:rPr>
            <w:rStyle w:val="a5"/>
            <w:lang w:val="en-US"/>
          </w:rPr>
          <w:t>ML</w:t>
        </w:r>
        <w:r w:rsidRPr="00113298">
          <w:rPr>
            <w:rStyle w:val="a5"/>
          </w:rPr>
          <w:t>-</w:t>
        </w:r>
        <w:r w:rsidRPr="00C06F6C">
          <w:rPr>
            <w:rStyle w:val="a5"/>
            <w:lang w:val="en-US"/>
          </w:rPr>
          <w:t>forecasting</w:t>
        </w:r>
        <w:r w:rsidRPr="00113298">
          <w:rPr>
            <w:rStyle w:val="a5"/>
          </w:rPr>
          <w:t>-</w:t>
        </w:r>
        <w:r w:rsidRPr="00C06F6C">
          <w:rPr>
            <w:rStyle w:val="a5"/>
            <w:lang w:val="en-US"/>
          </w:rPr>
          <w:t>slides</w:t>
        </w:r>
        <w:r w:rsidRPr="00113298">
          <w:rPr>
            <w:rStyle w:val="a5"/>
          </w:rPr>
          <w:t>.</w:t>
        </w:r>
        <w:r w:rsidRPr="00C06F6C">
          <w:rPr>
            <w:rStyle w:val="a5"/>
            <w:lang w:val="en-US"/>
          </w:rPr>
          <w:t>pdf</w:t>
        </w:r>
      </w:hyperlink>
    </w:p>
    <w:p w14:paraId="17657B1C" w14:textId="77777777" w:rsidR="00113298" w:rsidRPr="00113298" w:rsidRDefault="00113298" w:rsidP="00113298">
      <w:r w:rsidRPr="00113298">
        <w:t xml:space="preserve">20 </w:t>
      </w:r>
      <w:r>
        <w:fldChar w:fldCharType="begin"/>
      </w:r>
      <w:r w:rsidRPr="00113298">
        <w:rPr>
          <w:rPrChange w:id="237" w:author="Иван Слеповичев" w:date="2020-12-15T14:56:00Z">
            <w:rPr/>
          </w:rPrChange>
        </w:rPr>
        <w:instrText xml:space="preserve"> </w:instrText>
      </w:r>
      <w:r w:rsidRPr="002E69B2">
        <w:rPr>
          <w:lang w:val="en-US"/>
          <w:rPrChange w:id="238" w:author="Иван Слеповичев" w:date="2020-12-15T14:56:00Z">
            <w:rPr/>
          </w:rPrChange>
        </w:rPr>
        <w:instrText>HYPERLINK</w:instrText>
      </w:r>
      <w:r w:rsidRPr="00113298">
        <w:rPr>
          <w:rPrChange w:id="239" w:author="Иван Слеповичев" w:date="2020-12-15T14:56:00Z">
            <w:rPr/>
          </w:rPrChange>
        </w:rPr>
        <w:instrText xml:space="preserve"> "</w:instrText>
      </w:r>
      <w:r w:rsidRPr="002E69B2">
        <w:rPr>
          <w:lang w:val="en-US"/>
          <w:rPrChange w:id="240" w:author="Иван Слеповичев" w:date="2020-12-15T14:56:00Z">
            <w:rPr/>
          </w:rPrChange>
        </w:rPr>
        <w:instrText>http</w:instrText>
      </w:r>
      <w:r w:rsidRPr="00113298">
        <w:rPr>
          <w:rPrChange w:id="241" w:author="Иван Слеповичев" w:date="2020-12-15T14:56:00Z">
            <w:rPr/>
          </w:rPrChange>
        </w:rPr>
        <w:instrText>://</w:instrText>
      </w:r>
      <w:r w:rsidRPr="002E69B2">
        <w:rPr>
          <w:lang w:val="en-US"/>
          <w:rPrChange w:id="242" w:author="Иван Слеповичев" w:date="2020-12-15T14:56:00Z">
            <w:rPr/>
          </w:rPrChange>
        </w:rPr>
        <w:instrText>www</w:instrText>
      </w:r>
      <w:r w:rsidRPr="00113298">
        <w:rPr>
          <w:rPrChange w:id="243" w:author="Иван Слеповичев" w:date="2020-12-15T14:56:00Z">
            <w:rPr/>
          </w:rPrChange>
        </w:rPr>
        <w:instrText>.</w:instrText>
      </w:r>
      <w:r w:rsidRPr="002E69B2">
        <w:rPr>
          <w:lang w:val="en-US"/>
          <w:rPrChange w:id="244" w:author="Иван Слеповичев" w:date="2020-12-15T14:56:00Z">
            <w:rPr/>
          </w:rPrChange>
        </w:rPr>
        <w:instrText>machinelearning</w:instrText>
      </w:r>
      <w:r w:rsidRPr="00113298">
        <w:rPr>
          <w:rPrChange w:id="245" w:author="Иван Слеповичев" w:date="2020-12-15T14:56:00Z">
            <w:rPr/>
          </w:rPrChange>
        </w:rPr>
        <w:instrText>.</w:instrText>
      </w:r>
      <w:r w:rsidRPr="002E69B2">
        <w:rPr>
          <w:lang w:val="en-US"/>
          <w:rPrChange w:id="246" w:author="Иван Слеповичев" w:date="2020-12-15T14:56:00Z">
            <w:rPr/>
          </w:rPrChange>
        </w:rPr>
        <w:instrText>ru</w:instrText>
      </w:r>
      <w:r w:rsidRPr="00113298">
        <w:rPr>
          <w:rPrChange w:id="247" w:author="Иван Слеповичев" w:date="2020-12-15T14:56:00Z">
            <w:rPr/>
          </w:rPrChange>
        </w:rPr>
        <w:instrText>/</w:instrText>
      </w:r>
      <w:r w:rsidRPr="002E69B2">
        <w:rPr>
          <w:lang w:val="en-US"/>
          <w:rPrChange w:id="248" w:author="Иван Слеповичев" w:date="2020-12-15T14:56:00Z">
            <w:rPr/>
          </w:rPrChange>
        </w:rPr>
        <w:instrText>wiki</w:instrText>
      </w:r>
      <w:r w:rsidRPr="00113298">
        <w:rPr>
          <w:rPrChange w:id="249" w:author="Иван Слеповичев" w:date="2020-12-15T14:56:00Z">
            <w:rPr/>
          </w:rPrChange>
        </w:rPr>
        <w:instrText>/</w:instrText>
      </w:r>
      <w:r w:rsidRPr="002E69B2">
        <w:rPr>
          <w:lang w:val="en-US"/>
          <w:rPrChange w:id="250" w:author="Иван Слеповичев" w:date="2020-12-15T14:56:00Z">
            <w:rPr/>
          </w:rPrChange>
        </w:rPr>
        <w:instrText>index</w:instrText>
      </w:r>
      <w:r w:rsidRPr="00113298">
        <w:rPr>
          <w:rPrChange w:id="251" w:author="Иван Слеповичев" w:date="2020-12-15T14:56:00Z">
            <w:rPr/>
          </w:rPrChange>
        </w:rPr>
        <w:instrText>.</w:instrText>
      </w:r>
      <w:r w:rsidRPr="002E69B2">
        <w:rPr>
          <w:lang w:val="en-US"/>
          <w:rPrChange w:id="252" w:author="Иван Слеповичев" w:date="2020-12-15T14:56:00Z">
            <w:rPr/>
          </w:rPrChange>
        </w:rPr>
        <w:instrText>php</w:instrText>
      </w:r>
      <w:r w:rsidRPr="00113298">
        <w:rPr>
          <w:rPrChange w:id="253" w:author="Иван Слеповичев" w:date="2020-12-15T14:56:00Z">
            <w:rPr/>
          </w:rPrChange>
        </w:rPr>
        <w:instrText>?</w:instrText>
      </w:r>
      <w:r w:rsidRPr="002E69B2">
        <w:rPr>
          <w:lang w:val="en-US"/>
          <w:rPrChange w:id="254" w:author="Иван Слеповичев" w:date="2020-12-15T14:56:00Z">
            <w:rPr/>
          </w:rPrChange>
        </w:rPr>
        <w:instrText>title</w:instrText>
      </w:r>
      <w:r w:rsidRPr="00113298">
        <w:rPr>
          <w:rPrChange w:id="255" w:author="Иван Слеповичев" w:date="2020-12-15T14:56:00Z">
            <w:rPr/>
          </w:rPrChange>
        </w:rPr>
        <w:instrText>=%</w:instrText>
      </w:r>
      <w:r w:rsidRPr="002E69B2">
        <w:rPr>
          <w:lang w:val="en-US"/>
          <w:rPrChange w:id="256" w:author="Иван Слеповичев" w:date="2020-12-15T14:56:00Z">
            <w:rPr/>
          </w:rPrChange>
        </w:rPr>
        <w:instrText>D</w:instrText>
      </w:r>
      <w:r w:rsidRPr="00113298">
        <w:rPr>
          <w:rPrChange w:id="257" w:author="Иван Слеповичев" w:date="2020-12-15T14:56:00Z">
            <w:rPr/>
          </w:rPrChange>
        </w:rPr>
        <w:instrText>0%9</w:instrText>
      </w:r>
      <w:r w:rsidRPr="002E69B2">
        <w:rPr>
          <w:lang w:val="en-US"/>
          <w:rPrChange w:id="258" w:author="Иван Слеповичев" w:date="2020-12-15T14:56:00Z">
            <w:rPr/>
          </w:rPrChange>
        </w:rPr>
        <w:instrText>A</w:instrText>
      </w:r>
      <w:r w:rsidRPr="00113298">
        <w:rPr>
          <w:rPrChange w:id="259" w:author="Иван Слеповичев" w:date="2020-12-15T14:56:00Z">
            <w:rPr/>
          </w:rPrChange>
        </w:rPr>
        <w:instrText>%</w:instrText>
      </w:r>
      <w:r w:rsidRPr="002E69B2">
        <w:rPr>
          <w:lang w:val="en-US"/>
          <w:rPrChange w:id="260" w:author="Иван Слеповичев" w:date="2020-12-15T14:56:00Z">
            <w:rPr/>
          </w:rPrChange>
        </w:rPr>
        <w:instrText>D</w:instrText>
      </w:r>
      <w:r w:rsidRPr="00113298">
        <w:rPr>
          <w:rPrChange w:id="261" w:author="Иван Слеповичев" w:date="2020-12-15T14:56:00Z">
            <w:rPr/>
          </w:rPrChange>
        </w:rPr>
        <w:instrText>0%</w:instrText>
      </w:r>
      <w:r w:rsidRPr="002E69B2">
        <w:rPr>
          <w:lang w:val="en-US"/>
          <w:rPrChange w:id="262" w:author="Иван Слеповичев" w:date="2020-12-15T14:56:00Z">
            <w:rPr/>
          </w:rPrChange>
        </w:rPr>
        <w:instrText>B</w:instrText>
      </w:r>
      <w:r w:rsidRPr="00113298">
        <w:rPr>
          <w:rPrChange w:id="263" w:author="Иван Слеповичев" w:date="2020-12-15T14:56:00Z">
            <w:rPr/>
          </w:rPrChange>
        </w:rPr>
        <w:instrText>0%</w:instrText>
      </w:r>
      <w:r w:rsidRPr="002E69B2">
        <w:rPr>
          <w:lang w:val="en-US"/>
          <w:rPrChange w:id="264" w:author="Иван Слеповичев" w:date="2020-12-15T14:56:00Z">
            <w:rPr/>
          </w:rPrChange>
        </w:rPr>
        <w:instrText>D</w:instrText>
      </w:r>
      <w:r w:rsidRPr="00113298">
        <w:rPr>
          <w:rPrChange w:id="265" w:author="Иван Слеповичев" w:date="2020-12-15T14:56:00Z">
            <w:rPr/>
          </w:rPrChange>
        </w:rPr>
        <w:instrText>1%82%</w:instrText>
      </w:r>
      <w:r w:rsidRPr="002E69B2">
        <w:rPr>
          <w:lang w:val="en-US"/>
          <w:rPrChange w:id="266" w:author="Иван Слеповичев" w:date="2020-12-15T14:56:00Z">
            <w:rPr/>
          </w:rPrChange>
        </w:rPr>
        <w:instrText>D</w:instrText>
      </w:r>
      <w:r w:rsidRPr="00113298">
        <w:rPr>
          <w:rPrChange w:id="267" w:author="Иван Слеповичев" w:date="2020-12-15T14:56:00Z">
            <w:rPr/>
          </w:rPrChange>
        </w:rPr>
        <w:instrText>0%</w:instrText>
      </w:r>
      <w:r w:rsidRPr="002E69B2">
        <w:rPr>
          <w:lang w:val="en-US"/>
          <w:rPrChange w:id="268" w:author="Иван Слеповичев" w:date="2020-12-15T14:56:00Z">
            <w:rPr/>
          </w:rPrChange>
        </w:rPr>
        <w:instrText>B</w:instrText>
      </w:r>
      <w:r w:rsidRPr="00113298">
        <w:rPr>
          <w:rPrChange w:id="269" w:author="Иван Слеповичев" w:date="2020-12-15T14:56:00Z">
            <w:rPr/>
          </w:rPrChange>
        </w:rPr>
        <w:instrText>5%</w:instrText>
      </w:r>
      <w:r w:rsidRPr="002E69B2">
        <w:rPr>
          <w:lang w:val="en-US"/>
          <w:rPrChange w:id="270" w:author="Иван Слеповичев" w:date="2020-12-15T14:56:00Z">
            <w:rPr/>
          </w:rPrChange>
        </w:rPr>
        <w:instrText>D</w:instrText>
      </w:r>
      <w:r w:rsidRPr="00113298">
        <w:rPr>
          <w:rPrChange w:id="271" w:author="Иван Слеповичев" w:date="2020-12-15T14:56:00Z">
            <w:rPr/>
          </w:rPrChange>
        </w:rPr>
        <w:instrText>0%</w:instrText>
      </w:r>
      <w:r w:rsidRPr="002E69B2">
        <w:rPr>
          <w:lang w:val="en-US"/>
          <w:rPrChange w:id="272" w:author="Иван Слеповичев" w:date="2020-12-15T14:56:00Z">
            <w:rPr/>
          </w:rPrChange>
        </w:rPr>
        <w:instrText>B</w:instrText>
      </w:r>
      <w:r w:rsidRPr="00113298">
        <w:rPr>
          <w:rPrChange w:id="273" w:author="Иван Слеповичев" w:date="2020-12-15T14:56:00Z">
            <w:rPr/>
          </w:rPrChange>
        </w:rPr>
        <w:instrText>3%</w:instrText>
      </w:r>
      <w:r w:rsidRPr="002E69B2">
        <w:rPr>
          <w:lang w:val="en-US"/>
          <w:rPrChange w:id="274" w:author="Иван Слеповичев" w:date="2020-12-15T14:56:00Z">
            <w:rPr/>
          </w:rPrChange>
        </w:rPr>
        <w:instrText>D</w:instrText>
      </w:r>
      <w:r w:rsidRPr="00113298">
        <w:rPr>
          <w:rPrChange w:id="275" w:author="Иван Слеповичев" w:date="2020-12-15T14:56:00Z">
            <w:rPr/>
          </w:rPrChange>
        </w:rPr>
        <w:instrText>0%</w:instrText>
      </w:r>
      <w:r w:rsidRPr="002E69B2">
        <w:rPr>
          <w:lang w:val="en-US"/>
          <w:rPrChange w:id="276" w:author="Иван Слеповичев" w:date="2020-12-15T14:56:00Z">
            <w:rPr/>
          </w:rPrChange>
        </w:rPr>
        <w:instrText>BE</w:instrText>
      </w:r>
      <w:r w:rsidRPr="00113298">
        <w:rPr>
          <w:rPrChange w:id="277" w:author="Иван Слеповичев" w:date="2020-12-15T14:56:00Z">
            <w:rPr/>
          </w:rPrChange>
        </w:rPr>
        <w:instrText>%</w:instrText>
      </w:r>
      <w:r w:rsidRPr="002E69B2">
        <w:rPr>
          <w:lang w:val="en-US"/>
          <w:rPrChange w:id="278" w:author="Иван Слеповичев" w:date="2020-12-15T14:56:00Z">
            <w:rPr/>
          </w:rPrChange>
        </w:rPr>
        <w:instrText>D</w:instrText>
      </w:r>
      <w:r w:rsidRPr="00113298">
        <w:rPr>
          <w:rPrChange w:id="279" w:author="Иван Слеповичев" w:date="2020-12-15T14:56:00Z">
            <w:rPr/>
          </w:rPrChange>
        </w:rPr>
        <w:instrText>1%80%</w:instrText>
      </w:r>
      <w:r w:rsidRPr="002E69B2">
        <w:rPr>
          <w:lang w:val="en-US"/>
          <w:rPrChange w:id="280" w:author="Иван Слеповичев" w:date="2020-12-15T14:56:00Z">
            <w:rPr/>
          </w:rPrChange>
        </w:rPr>
        <w:instrText>D</w:instrText>
      </w:r>
      <w:r w:rsidRPr="00113298">
        <w:rPr>
          <w:rPrChange w:id="281" w:author="Иван Слеповичев" w:date="2020-12-15T14:56:00Z">
            <w:rPr/>
          </w:rPrChange>
        </w:rPr>
        <w:instrText>0%</w:instrText>
      </w:r>
      <w:r w:rsidRPr="002E69B2">
        <w:rPr>
          <w:lang w:val="en-US"/>
          <w:rPrChange w:id="282" w:author="Иван Слеповичев" w:date="2020-12-15T14:56:00Z">
            <w:rPr/>
          </w:rPrChange>
        </w:rPr>
        <w:instrText>B</w:instrText>
      </w:r>
      <w:r w:rsidRPr="00113298">
        <w:rPr>
          <w:rPrChange w:id="283" w:author="Иван Слеповичев" w:date="2020-12-15T14:56:00Z">
            <w:rPr/>
          </w:rPrChange>
        </w:rPr>
        <w:instrText>8%</w:instrText>
      </w:r>
      <w:r w:rsidRPr="002E69B2">
        <w:rPr>
          <w:lang w:val="en-US"/>
          <w:rPrChange w:id="284" w:author="Иван Слеповичев" w:date="2020-12-15T14:56:00Z">
            <w:rPr/>
          </w:rPrChange>
        </w:rPr>
        <w:instrText>D</w:instrText>
      </w:r>
      <w:r w:rsidRPr="00113298">
        <w:rPr>
          <w:rPrChange w:id="285" w:author="Иван Слеповичев" w:date="2020-12-15T14:56:00Z">
            <w:rPr/>
          </w:rPrChange>
        </w:rPr>
        <w:instrText>1%8</w:instrText>
      </w:r>
      <w:r w:rsidRPr="002E69B2">
        <w:rPr>
          <w:lang w:val="en-US"/>
          <w:rPrChange w:id="286" w:author="Иван Слеповичев" w:date="2020-12-15T14:56:00Z">
            <w:rPr/>
          </w:rPrChange>
        </w:rPr>
        <w:instrText>F</w:instrText>
      </w:r>
      <w:r w:rsidRPr="00113298">
        <w:rPr>
          <w:rPrChange w:id="287" w:author="Иван Слеповичев" w:date="2020-12-15T14:56:00Z">
            <w:rPr/>
          </w:rPrChange>
        </w:rPr>
        <w:instrText>:%</w:instrText>
      </w:r>
      <w:r w:rsidRPr="002E69B2">
        <w:rPr>
          <w:lang w:val="en-US"/>
          <w:rPrChange w:id="288" w:author="Иван Слеповичев" w:date="2020-12-15T14:56:00Z">
            <w:rPr/>
          </w:rPrChange>
        </w:rPr>
        <w:instrText>D</w:instrText>
      </w:r>
      <w:r w:rsidRPr="00113298">
        <w:rPr>
          <w:rPrChange w:id="289" w:author="Иван Слеповичев" w:date="2020-12-15T14:56:00Z">
            <w:rPr/>
          </w:rPrChange>
        </w:rPr>
        <w:instrText>0%9</w:instrText>
      </w:r>
      <w:r w:rsidRPr="002E69B2">
        <w:rPr>
          <w:lang w:val="en-US"/>
          <w:rPrChange w:id="290" w:author="Иван Слеповичев" w:date="2020-12-15T14:56:00Z">
            <w:rPr/>
          </w:rPrChange>
        </w:rPr>
        <w:instrText>F</w:instrText>
      </w:r>
      <w:r w:rsidRPr="00113298">
        <w:rPr>
          <w:rPrChange w:id="291" w:author="Иван Слеповичев" w:date="2020-12-15T14:56:00Z">
            <w:rPr/>
          </w:rPrChange>
        </w:rPr>
        <w:instrText>%</w:instrText>
      </w:r>
      <w:r w:rsidRPr="002E69B2">
        <w:rPr>
          <w:lang w:val="en-US"/>
          <w:rPrChange w:id="292" w:author="Иван Слеповичев" w:date="2020-12-15T14:56:00Z">
            <w:rPr/>
          </w:rPrChange>
        </w:rPr>
        <w:instrText>D</w:instrText>
      </w:r>
      <w:r w:rsidRPr="00113298">
        <w:rPr>
          <w:rPrChange w:id="293" w:author="Иван Слеповичев" w:date="2020-12-15T14:56:00Z">
            <w:rPr/>
          </w:rPrChange>
        </w:rPr>
        <w:instrText>1%80%</w:instrText>
      </w:r>
      <w:r w:rsidRPr="002E69B2">
        <w:rPr>
          <w:lang w:val="en-US"/>
          <w:rPrChange w:id="294" w:author="Иван Слеповичев" w:date="2020-12-15T14:56:00Z">
            <w:rPr/>
          </w:rPrChange>
        </w:rPr>
        <w:instrText>D</w:instrText>
      </w:r>
      <w:r w:rsidRPr="00113298">
        <w:rPr>
          <w:rPrChange w:id="295" w:author="Иван Слеповичев" w:date="2020-12-15T14:56:00Z">
            <w:rPr/>
          </w:rPrChange>
        </w:rPr>
        <w:instrText>0%</w:instrText>
      </w:r>
      <w:r w:rsidRPr="002E69B2">
        <w:rPr>
          <w:lang w:val="en-US"/>
          <w:rPrChange w:id="296" w:author="Иван Слеповичев" w:date="2020-12-15T14:56:00Z">
            <w:rPr/>
          </w:rPrChange>
        </w:rPr>
        <w:instrText>BE</w:instrText>
      </w:r>
      <w:r w:rsidRPr="00113298">
        <w:rPr>
          <w:rPrChange w:id="297" w:author="Иван Слеповичев" w:date="2020-12-15T14:56:00Z">
            <w:rPr/>
          </w:rPrChange>
        </w:rPr>
        <w:instrText>%</w:instrText>
      </w:r>
      <w:r w:rsidRPr="002E69B2">
        <w:rPr>
          <w:lang w:val="en-US"/>
          <w:rPrChange w:id="298" w:author="Иван Слеповичев" w:date="2020-12-15T14:56:00Z">
            <w:rPr/>
          </w:rPrChange>
        </w:rPr>
        <w:instrText>D</w:instrText>
      </w:r>
      <w:r w:rsidRPr="00113298">
        <w:rPr>
          <w:rPrChange w:id="299" w:author="Иван Слеповичев" w:date="2020-12-15T14:56:00Z">
            <w:rPr/>
          </w:rPrChange>
        </w:rPr>
        <w:instrText>0%</w:instrText>
      </w:r>
      <w:r w:rsidRPr="002E69B2">
        <w:rPr>
          <w:lang w:val="en-US"/>
          <w:rPrChange w:id="300" w:author="Иван Слеповичев" w:date="2020-12-15T14:56:00Z">
            <w:rPr/>
          </w:rPrChange>
        </w:rPr>
        <w:instrText>B</w:instrText>
      </w:r>
      <w:r w:rsidRPr="00113298">
        <w:rPr>
          <w:rPrChange w:id="301" w:author="Иван Слеповичев" w:date="2020-12-15T14:56:00Z">
            <w:rPr/>
          </w:rPrChange>
        </w:rPr>
        <w:instrText>3%</w:instrText>
      </w:r>
      <w:r w:rsidRPr="002E69B2">
        <w:rPr>
          <w:lang w:val="en-US"/>
          <w:rPrChange w:id="302" w:author="Иван Слеповичев" w:date="2020-12-15T14:56:00Z">
            <w:rPr/>
          </w:rPrChange>
        </w:rPr>
        <w:instrText>D</w:instrText>
      </w:r>
      <w:r w:rsidRPr="00113298">
        <w:rPr>
          <w:rPrChange w:id="303" w:author="Иван Слеповичев" w:date="2020-12-15T14:56:00Z">
            <w:rPr/>
          </w:rPrChange>
        </w:rPr>
        <w:instrText>0%</w:instrText>
      </w:r>
      <w:r w:rsidRPr="002E69B2">
        <w:rPr>
          <w:lang w:val="en-US"/>
          <w:rPrChange w:id="304" w:author="Иван Слеповичев" w:date="2020-12-15T14:56:00Z">
            <w:rPr/>
          </w:rPrChange>
        </w:rPr>
        <w:instrText>BD</w:instrText>
      </w:r>
      <w:r w:rsidRPr="00113298">
        <w:rPr>
          <w:rPrChange w:id="305" w:author="Иван Слеповичев" w:date="2020-12-15T14:56:00Z">
            <w:rPr/>
          </w:rPrChange>
        </w:rPr>
        <w:instrText>%</w:instrText>
      </w:r>
      <w:r w:rsidRPr="002E69B2">
        <w:rPr>
          <w:lang w:val="en-US"/>
          <w:rPrChange w:id="306" w:author="Иван Слеповичев" w:date="2020-12-15T14:56:00Z">
            <w:rPr/>
          </w:rPrChange>
        </w:rPr>
        <w:instrText>D</w:instrText>
      </w:r>
      <w:r w:rsidRPr="00113298">
        <w:rPr>
          <w:rPrChange w:id="307" w:author="Иван Слеповичев" w:date="2020-12-15T14:56:00Z">
            <w:rPr/>
          </w:rPrChange>
        </w:rPr>
        <w:instrText>0%</w:instrText>
      </w:r>
      <w:r w:rsidRPr="002E69B2">
        <w:rPr>
          <w:lang w:val="en-US"/>
          <w:rPrChange w:id="308" w:author="Иван Слеповичев" w:date="2020-12-15T14:56:00Z">
            <w:rPr/>
          </w:rPrChange>
        </w:rPr>
        <w:instrText>BE</w:instrText>
      </w:r>
      <w:r w:rsidRPr="00113298">
        <w:rPr>
          <w:rPrChange w:id="309" w:author="Иван Слеповичев" w:date="2020-12-15T14:56:00Z">
            <w:rPr/>
          </w:rPrChange>
        </w:rPr>
        <w:instrText>%</w:instrText>
      </w:r>
      <w:r w:rsidRPr="002E69B2">
        <w:rPr>
          <w:lang w:val="en-US"/>
          <w:rPrChange w:id="310" w:author="Иван Слеповичев" w:date="2020-12-15T14:56:00Z">
            <w:rPr/>
          </w:rPrChange>
        </w:rPr>
        <w:instrText>D</w:instrText>
      </w:r>
      <w:r w:rsidRPr="00113298">
        <w:rPr>
          <w:rPrChange w:id="311" w:author="Иван Слеповичев" w:date="2020-12-15T14:56:00Z">
            <w:rPr/>
          </w:rPrChange>
        </w:rPr>
        <w:instrText>0%</w:instrText>
      </w:r>
      <w:r w:rsidRPr="002E69B2">
        <w:rPr>
          <w:lang w:val="en-US"/>
          <w:rPrChange w:id="312" w:author="Иван Слеповичев" w:date="2020-12-15T14:56:00Z">
            <w:rPr/>
          </w:rPrChange>
        </w:rPr>
        <w:instrText>B</w:instrText>
      </w:r>
      <w:r w:rsidRPr="00113298">
        <w:rPr>
          <w:rPrChange w:id="313" w:author="Иван Слеповичев" w:date="2020-12-15T14:56:00Z">
            <w:rPr/>
          </w:rPrChange>
        </w:rPr>
        <w:instrText>7%</w:instrText>
      </w:r>
      <w:r w:rsidRPr="002E69B2">
        <w:rPr>
          <w:lang w:val="en-US"/>
          <w:rPrChange w:id="314" w:author="Иван Слеповичев" w:date="2020-12-15T14:56:00Z">
            <w:rPr/>
          </w:rPrChange>
        </w:rPr>
        <w:instrText>D</w:instrText>
      </w:r>
      <w:r w:rsidRPr="00113298">
        <w:rPr>
          <w:rPrChange w:id="315" w:author="Иван Слеповичев" w:date="2020-12-15T14:56:00Z">
            <w:rPr/>
          </w:rPrChange>
        </w:rPr>
        <w:instrText>0%</w:instrText>
      </w:r>
      <w:r w:rsidRPr="002E69B2">
        <w:rPr>
          <w:lang w:val="en-US"/>
          <w:rPrChange w:id="316" w:author="Иван Слеповичев" w:date="2020-12-15T14:56:00Z">
            <w:rPr/>
          </w:rPrChange>
        </w:rPr>
        <w:instrText>B</w:instrText>
      </w:r>
      <w:r w:rsidRPr="00113298">
        <w:rPr>
          <w:rPrChange w:id="317" w:author="Иван Слеповичев" w:date="2020-12-15T14:56:00Z">
            <w:rPr/>
          </w:rPrChange>
        </w:rPr>
        <w:instrText>8%</w:instrText>
      </w:r>
      <w:r w:rsidRPr="002E69B2">
        <w:rPr>
          <w:lang w:val="en-US"/>
          <w:rPrChange w:id="318" w:author="Иван Слеповичев" w:date="2020-12-15T14:56:00Z">
            <w:rPr/>
          </w:rPrChange>
        </w:rPr>
        <w:instrText>D</w:instrText>
      </w:r>
      <w:r w:rsidRPr="00113298">
        <w:rPr>
          <w:rPrChange w:id="319" w:author="Иван Слеповичев" w:date="2020-12-15T14:56:00Z">
            <w:rPr/>
          </w:rPrChange>
        </w:rPr>
        <w:instrText>1%80%</w:instrText>
      </w:r>
      <w:r w:rsidRPr="002E69B2">
        <w:rPr>
          <w:lang w:val="en-US"/>
          <w:rPrChange w:id="320" w:author="Иван Слеповичев" w:date="2020-12-15T14:56:00Z">
            <w:rPr/>
          </w:rPrChange>
        </w:rPr>
        <w:instrText>D</w:instrText>
      </w:r>
      <w:r w:rsidRPr="00113298">
        <w:rPr>
          <w:rPrChange w:id="321" w:author="Иван Слеповичев" w:date="2020-12-15T14:56:00Z">
            <w:rPr/>
          </w:rPrChange>
        </w:rPr>
        <w:instrText>0%</w:instrText>
      </w:r>
      <w:r w:rsidRPr="002E69B2">
        <w:rPr>
          <w:lang w:val="en-US"/>
          <w:rPrChange w:id="322" w:author="Иван Слеповичев" w:date="2020-12-15T14:56:00Z">
            <w:rPr/>
          </w:rPrChange>
        </w:rPr>
        <w:instrText>BE</w:instrText>
      </w:r>
      <w:r w:rsidRPr="00113298">
        <w:rPr>
          <w:rPrChange w:id="323" w:author="Иван Слеповичев" w:date="2020-12-15T14:56:00Z">
            <w:rPr/>
          </w:rPrChange>
        </w:rPr>
        <w:instrText>%</w:instrText>
      </w:r>
      <w:r w:rsidRPr="002E69B2">
        <w:rPr>
          <w:lang w:val="en-US"/>
          <w:rPrChange w:id="324" w:author="Иван Слеповичев" w:date="2020-12-15T14:56:00Z">
            <w:rPr/>
          </w:rPrChange>
        </w:rPr>
        <w:instrText>D</w:instrText>
      </w:r>
      <w:r w:rsidRPr="00113298">
        <w:rPr>
          <w:rPrChange w:id="325" w:author="Иван Слеповичев" w:date="2020-12-15T14:56:00Z">
            <w:rPr/>
          </w:rPrChange>
        </w:rPr>
        <w:instrText>0%</w:instrText>
      </w:r>
      <w:r w:rsidRPr="002E69B2">
        <w:rPr>
          <w:lang w:val="en-US"/>
          <w:rPrChange w:id="326" w:author="Иван Слеповичев" w:date="2020-12-15T14:56:00Z">
            <w:rPr/>
          </w:rPrChange>
        </w:rPr>
        <w:instrText>B</w:instrText>
      </w:r>
      <w:r w:rsidRPr="00113298">
        <w:rPr>
          <w:rPrChange w:id="327" w:author="Иван Слеповичев" w:date="2020-12-15T14:56:00Z">
            <w:rPr/>
          </w:rPrChange>
        </w:rPr>
        <w:instrText>2%</w:instrText>
      </w:r>
      <w:r w:rsidRPr="002E69B2">
        <w:rPr>
          <w:lang w:val="en-US"/>
          <w:rPrChange w:id="328" w:author="Иван Слеповичев" w:date="2020-12-15T14:56:00Z">
            <w:rPr/>
          </w:rPrChange>
        </w:rPr>
        <w:instrText>D</w:instrText>
      </w:r>
      <w:r w:rsidRPr="00113298">
        <w:rPr>
          <w:rPrChange w:id="329" w:author="Иван Слеповичев" w:date="2020-12-15T14:56:00Z">
            <w:rPr/>
          </w:rPrChange>
        </w:rPr>
        <w:instrText>0%</w:instrText>
      </w:r>
      <w:r w:rsidRPr="002E69B2">
        <w:rPr>
          <w:lang w:val="en-US"/>
          <w:rPrChange w:id="330" w:author="Иван Слеповичев" w:date="2020-12-15T14:56:00Z">
            <w:rPr/>
          </w:rPrChange>
        </w:rPr>
        <w:instrText>B</w:instrText>
      </w:r>
      <w:r w:rsidRPr="00113298">
        <w:rPr>
          <w:rPrChange w:id="331" w:author="Иван Слеповичев" w:date="2020-12-15T14:56:00Z">
            <w:rPr/>
          </w:rPrChange>
        </w:rPr>
        <w:instrText>0%</w:instrText>
      </w:r>
      <w:r w:rsidRPr="002E69B2">
        <w:rPr>
          <w:lang w:val="en-US"/>
          <w:rPrChange w:id="332" w:author="Иван Слеповичев" w:date="2020-12-15T14:56:00Z">
            <w:rPr/>
          </w:rPrChange>
        </w:rPr>
        <w:instrText>D</w:instrText>
      </w:r>
      <w:r w:rsidRPr="00113298">
        <w:rPr>
          <w:rPrChange w:id="333" w:author="Иван Слеповичев" w:date="2020-12-15T14:56:00Z">
            <w:rPr/>
          </w:rPrChange>
        </w:rPr>
        <w:instrText>0%</w:instrText>
      </w:r>
      <w:r w:rsidRPr="002E69B2">
        <w:rPr>
          <w:lang w:val="en-US"/>
          <w:rPrChange w:id="334" w:author="Иван Слеповичев" w:date="2020-12-15T14:56:00Z">
            <w:rPr/>
          </w:rPrChange>
        </w:rPr>
        <w:instrText>BD</w:instrText>
      </w:r>
      <w:r w:rsidRPr="00113298">
        <w:rPr>
          <w:rPrChange w:id="335" w:author="Иван Слеповичев" w:date="2020-12-15T14:56:00Z">
            <w:rPr/>
          </w:rPrChange>
        </w:rPr>
        <w:instrText>%</w:instrText>
      </w:r>
      <w:r w:rsidRPr="002E69B2">
        <w:rPr>
          <w:lang w:val="en-US"/>
          <w:rPrChange w:id="336" w:author="Иван Слеповичев" w:date="2020-12-15T14:56:00Z">
            <w:rPr/>
          </w:rPrChange>
        </w:rPr>
        <w:instrText>D</w:instrText>
      </w:r>
      <w:r w:rsidRPr="00113298">
        <w:rPr>
          <w:rPrChange w:id="337" w:author="Иван Слеповичев" w:date="2020-12-15T14:56:00Z">
            <w:rPr/>
          </w:rPrChange>
        </w:rPr>
        <w:instrText>0%</w:instrText>
      </w:r>
      <w:r w:rsidRPr="002E69B2">
        <w:rPr>
          <w:lang w:val="en-US"/>
          <w:rPrChange w:id="338" w:author="Иван Слеповичев" w:date="2020-12-15T14:56:00Z">
            <w:rPr/>
          </w:rPrChange>
        </w:rPr>
        <w:instrText>B</w:instrText>
      </w:r>
      <w:r w:rsidRPr="00113298">
        <w:rPr>
          <w:rPrChange w:id="339" w:author="Иван Слеповичев" w:date="2020-12-15T14:56:00Z">
            <w:rPr/>
          </w:rPrChange>
        </w:rPr>
        <w:instrText>8%</w:instrText>
      </w:r>
      <w:r w:rsidRPr="002E69B2">
        <w:rPr>
          <w:lang w:val="en-US"/>
          <w:rPrChange w:id="340" w:author="Иван Слеповичев" w:date="2020-12-15T14:56:00Z">
            <w:rPr/>
          </w:rPrChange>
        </w:rPr>
        <w:instrText>D</w:instrText>
      </w:r>
      <w:r w:rsidRPr="00113298">
        <w:rPr>
          <w:rPrChange w:id="341" w:author="Иван Слеповичев" w:date="2020-12-15T14:56:00Z">
            <w:rPr/>
          </w:rPrChange>
        </w:rPr>
        <w:instrText>0%</w:instrText>
      </w:r>
      <w:r w:rsidRPr="002E69B2">
        <w:rPr>
          <w:lang w:val="en-US"/>
          <w:rPrChange w:id="342" w:author="Иван Слеповичев" w:date="2020-12-15T14:56:00Z">
            <w:rPr/>
          </w:rPrChange>
        </w:rPr>
        <w:instrText>B</w:instrText>
      </w:r>
      <w:r w:rsidRPr="00113298">
        <w:rPr>
          <w:rPrChange w:id="343" w:author="Иван Слеповичев" w:date="2020-12-15T14:56:00Z">
            <w:rPr/>
          </w:rPrChange>
        </w:rPr>
        <w:instrText>5_%</w:instrText>
      </w:r>
      <w:r w:rsidRPr="002E69B2">
        <w:rPr>
          <w:lang w:val="en-US"/>
          <w:rPrChange w:id="344" w:author="Иван Слеповичев" w:date="2020-12-15T14:56:00Z">
            <w:rPr/>
          </w:rPrChange>
        </w:rPr>
        <w:instrText>D</w:instrText>
      </w:r>
      <w:r w:rsidRPr="00113298">
        <w:rPr>
          <w:rPrChange w:id="345" w:author="Иван Слеповичев" w:date="2020-12-15T14:56:00Z">
            <w:rPr/>
          </w:rPrChange>
        </w:rPr>
        <w:instrText>0%</w:instrText>
      </w:r>
      <w:r w:rsidRPr="002E69B2">
        <w:rPr>
          <w:lang w:val="en-US"/>
          <w:rPrChange w:id="346" w:author="Иван Слеповичев" w:date="2020-12-15T14:56:00Z">
            <w:rPr/>
          </w:rPrChange>
        </w:rPr>
        <w:instrText>B</w:instrText>
      </w:r>
      <w:r w:rsidRPr="00113298">
        <w:rPr>
          <w:rPrChange w:id="347" w:author="Иван Слеповичев" w:date="2020-12-15T14:56:00Z">
            <w:rPr/>
          </w:rPrChange>
        </w:rPr>
        <w:instrText>2%</w:instrText>
      </w:r>
      <w:r w:rsidRPr="002E69B2">
        <w:rPr>
          <w:lang w:val="en-US"/>
          <w:rPrChange w:id="348" w:author="Иван Слеповичев" w:date="2020-12-15T14:56:00Z">
            <w:rPr/>
          </w:rPrChange>
        </w:rPr>
        <w:instrText>D</w:instrText>
      </w:r>
      <w:r w:rsidRPr="00113298">
        <w:rPr>
          <w:rPrChange w:id="349" w:author="Иван Слеповичев" w:date="2020-12-15T14:56:00Z">
            <w:rPr/>
          </w:rPrChange>
        </w:rPr>
        <w:instrText>1%80%</w:instrText>
      </w:r>
      <w:r w:rsidRPr="002E69B2">
        <w:rPr>
          <w:lang w:val="en-US"/>
          <w:rPrChange w:id="350" w:author="Иван Слеповичев" w:date="2020-12-15T14:56:00Z">
            <w:rPr/>
          </w:rPrChange>
        </w:rPr>
        <w:instrText>D</w:instrText>
      </w:r>
      <w:r w:rsidRPr="00113298">
        <w:rPr>
          <w:rPrChange w:id="351" w:author="Иван Слеповичев" w:date="2020-12-15T14:56:00Z">
            <w:rPr/>
          </w:rPrChange>
        </w:rPr>
        <w:instrText>0%</w:instrText>
      </w:r>
      <w:r w:rsidRPr="002E69B2">
        <w:rPr>
          <w:lang w:val="en-US"/>
          <w:rPrChange w:id="352" w:author="Иван Слеповичев" w:date="2020-12-15T14:56:00Z">
            <w:rPr/>
          </w:rPrChange>
        </w:rPr>
        <w:instrText>B</w:instrText>
      </w:r>
      <w:r w:rsidRPr="00113298">
        <w:rPr>
          <w:rPrChange w:id="353" w:author="Иван Слеповичев" w:date="2020-12-15T14:56:00Z">
            <w:rPr/>
          </w:rPrChange>
        </w:rPr>
        <w:instrText>5%</w:instrText>
      </w:r>
      <w:r w:rsidRPr="002E69B2">
        <w:rPr>
          <w:lang w:val="en-US"/>
          <w:rPrChange w:id="354" w:author="Иван Слеповичев" w:date="2020-12-15T14:56:00Z">
            <w:rPr/>
          </w:rPrChange>
        </w:rPr>
        <w:instrText>D</w:instrText>
      </w:r>
      <w:r w:rsidRPr="00113298">
        <w:rPr>
          <w:rPrChange w:id="355" w:author="Иван Слеповичев" w:date="2020-12-15T14:56:00Z">
            <w:rPr/>
          </w:rPrChange>
        </w:rPr>
        <w:instrText>0%</w:instrText>
      </w:r>
      <w:r w:rsidRPr="002E69B2">
        <w:rPr>
          <w:lang w:val="en-US"/>
          <w:rPrChange w:id="356" w:author="Иван Слеповичев" w:date="2020-12-15T14:56:00Z">
            <w:rPr/>
          </w:rPrChange>
        </w:rPr>
        <w:instrText>BC</w:instrText>
      </w:r>
      <w:r w:rsidRPr="00113298">
        <w:rPr>
          <w:rPrChange w:id="357" w:author="Иван Слеповичев" w:date="2020-12-15T14:56:00Z">
            <w:rPr/>
          </w:rPrChange>
        </w:rPr>
        <w:instrText>%</w:instrText>
      </w:r>
      <w:r w:rsidRPr="002E69B2">
        <w:rPr>
          <w:lang w:val="en-US"/>
          <w:rPrChange w:id="358" w:author="Иван Слеповичев" w:date="2020-12-15T14:56:00Z">
            <w:rPr/>
          </w:rPrChange>
        </w:rPr>
        <w:instrText>D</w:instrText>
      </w:r>
      <w:r w:rsidRPr="00113298">
        <w:rPr>
          <w:rPrChange w:id="359" w:author="Иван Слеповичев" w:date="2020-12-15T14:56:00Z">
            <w:rPr/>
          </w:rPrChange>
        </w:rPr>
        <w:instrText>0%</w:instrText>
      </w:r>
      <w:r w:rsidRPr="002E69B2">
        <w:rPr>
          <w:lang w:val="en-US"/>
          <w:rPrChange w:id="360" w:author="Иван Слеповичев" w:date="2020-12-15T14:56:00Z">
            <w:rPr/>
          </w:rPrChange>
        </w:rPr>
        <w:instrText>B</w:instrText>
      </w:r>
      <w:r w:rsidRPr="00113298">
        <w:rPr>
          <w:rPrChange w:id="361" w:author="Иван Слеповичев" w:date="2020-12-15T14:56:00Z">
            <w:rPr/>
          </w:rPrChange>
        </w:rPr>
        <w:instrText>5%</w:instrText>
      </w:r>
      <w:r w:rsidRPr="002E69B2">
        <w:rPr>
          <w:lang w:val="en-US"/>
          <w:rPrChange w:id="362" w:author="Иван Слеповичев" w:date="2020-12-15T14:56:00Z">
            <w:rPr/>
          </w:rPrChange>
        </w:rPr>
        <w:instrText>D</w:instrText>
      </w:r>
      <w:r w:rsidRPr="00113298">
        <w:rPr>
          <w:rPrChange w:id="363" w:author="Иван Слеповичев" w:date="2020-12-15T14:56:00Z">
            <w:rPr/>
          </w:rPrChange>
        </w:rPr>
        <w:instrText>0%</w:instrText>
      </w:r>
      <w:r w:rsidRPr="002E69B2">
        <w:rPr>
          <w:lang w:val="en-US"/>
          <w:rPrChange w:id="364" w:author="Иван Слеповичев" w:date="2020-12-15T14:56:00Z">
            <w:rPr/>
          </w:rPrChange>
        </w:rPr>
        <w:instrText>BD</w:instrText>
      </w:r>
      <w:r w:rsidRPr="00113298">
        <w:rPr>
          <w:rPrChange w:id="365" w:author="Иван Слеповичев" w:date="2020-12-15T14:56:00Z">
            <w:rPr/>
          </w:rPrChange>
        </w:rPr>
        <w:instrText>%</w:instrText>
      </w:r>
      <w:r w:rsidRPr="002E69B2">
        <w:rPr>
          <w:lang w:val="en-US"/>
          <w:rPrChange w:id="366" w:author="Иван Слеповичев" w:date="2020-12-15T14:56:00Z">
            <w:rPr/>
          </w:rPrChange>
        </w:rPr>
        <w:instrText>D</w:instrText>
      </w:r>
      <w:r w:rsidRPr="00113298">
        <w:rPr>
          <w:rPrChange w:id="367" w:author="Иван Слеповичев" w:date="2020-12-15T14:56:00Z">
            <w:rPr/>
          </w:rPrChange>
        </w:rPr>
        <w:instrText>0%</w:instrText>
      </w:r>
      <w:r w:rsidRPr="002E69B2">
        <w:rPr>
          <w:lang w:val="en-US"/>
          <w:rPrChange w:id="368" w:author="Иван Слеповичев" w:date="2020-12-15T14:56:00Z">
            <w:rPr/>
          </w:rPrChange>
        </w:rPr>
        <w:instrText>BD</w:instrText>
      </w:r>
      <w:r w:rsidRPr="00113298">
        <w:rPr>
          <w:rPrChange w:id="369" w:author="Иван Слеповичев" w:date="2020-12-15T14:56:00Z">
            <w:rPr/>
          </w:rPrChange>
        </w:rPr>
        <w:instrText>%</w:instrText>
      </w:r>
      <w:r w:rsidRPr="002E69B2">
        <w:rPr>
          <w:lang w:val="en-US"/>
          <w:rPrChange w:id="370" w:author="Иван Слеповичев" w:date="2020-12-15T14:56:00Z">
            <w:rPr/>
          </w:rPrChange>
        </w:rPr>
        <w:instrText>D</w:instrText>
      </w:r>
      <w:r w:rsidRPr="00113298">
        <w:rPr>
          <w:rPrChange w:id="371" w:author="Иван Слеповичев" w:date="2020-12-15T14:56:00Z">
            <w:rPr/>
          </w:rPrChange>
        </w:rPr>
        <w:instrText>1%8</w:instrText>
      </w:r>
      <w:r w:rsidRPr="002E69B2">
        <w:rPr>
          <w:lang w:val="en-US"/>
          <w:rPrChange w:id="372" w:author="Иван Слеповичев" w:date="2020-12-15T14:56:00Z">
            <w:rPr/>
          </w:rPrChange>
        </w:rPr>
        <w:instrText>B</w:instrText>
      </w:r>
      <w:r w:rsidRPr="00113298">
        <w:rPr>
          <w:rPrChange w:id="373" w:author="Иван Слеповичев" w:date="2020-12-15T14:56:00Z">
            <w:rPr/>
          </w:rPrChange>
        </w:rPr>
        <w:instrText>%</w:instrText>
      </w:r>
      <w:r w:rsidRPr="002E69B2">
        <w:rPr>
          <w:lang w:val="en-US"/>
          <w:rPrChange w:id="374" w:author="Иван Слеповичев" w:date="2020-12-15T14:56:00Z">
            <w:rPr/>
          </w:rPrChange>
        </w:rPr>
        <w:instrText>D</w:instrText>
      </w:r>
      <w:r w:rsidRPr="00113298">
        <w:rPr>
          <w:rPrChange w:id="375" w:author="Иван Слеповичев" w:date="2020-12-15T14:56:00Z">
            <w:rPr/>
          </w:rPrChange>
        </w:rPr>
        <w:instrText>1%85_%</w:instrText>
      </w:r>
      <w:r w:rsidRPr="002E69B2">
        <w:rPr>
          <w:lang w:val="en-US"/>
          <w:rPrChange w:id="376" w:author="Иван Слеповичев" w:date="2020-12-15T14:56:00Z">
            <w:rPr/>
          </w:rPrChange>
        </w:rPr>
        <w:instrText>D</w:instrText>
      </w:r>
      <w:r w:rsidRPr="00113298">
        <w:rPr>
          <w:rPrChange w:id="377" w:author="Иван Слеповичев" w:date="2020-12-15T14:56:00Z">
            <w:rPr/>
          </w:rPrChange>
        </w:rPr>
        <w:instrText>1%80%</w:instrText>
      </w:r>
      <w:r w:rsidRPr="002E69B2">
        <w:rPr>
          <w:lang w:val="en-US"/>
          <w:rPrChange w:id="378" w:author="Иван Слеповичев" w:date="2020-12-15T14:56:00Z">
            <w:rPr/>
          </w:rPrChange>
        </w:rPr>
        <w:instrText>D</w:instrText>
      </w:r>
      <w:r w:rsidRPr="00113298">
        <w:rPr>
          <w:rPrChange w:id="379" w:author="Иван Слеповичев" w:date="2020-12-15T14:56:00Z">
            <w:rPr/>
          </w:rPrChange>
        </w:rPr>
        <w:instrText>1%8</w:instrText>
      </w:r>
      <w:r w:rsidRPr="002E69B2">
        <w:rPr>
          <w:lang w:val="en-US"/>
          <w:rPrChange w:id="380" w:author="Иван Слеповичев" w:date="2020-12-15T14:56:00Z">
            <w:rPr/>
          </w:rPrChange>
        </w:rPr>
        <w:instrText>F</w:instrText>
      </w:r>
      <w:r w:rsidRPr="00113298">
        <w:rPr>
          <w:rPrChange w:id="381" w:author="Иван Слеповичев" w:date="2020-12-15T14:56:00Z">
            <w:rPr/>
          </w:rPrChange>
        </w:rPr>
        <w:instrText>%</w:instrText>
      </w:r>
      <w:r w:rsidRPr="002E69B2">
        <w:rPr>
          <w:lang w:val="en-US"/>
          <w:rPrChange w:id="382" w:author="Иван Слеповичев" w:date="2020-12-15T14:56:00Z">
            <w:rPr/>
          </w:rPrChange>
        </w:rPr>
        <w:instrText>D</w:instrText>
      </w:r>
      <w:r w:rsidRPr="00113298">
        <w:rPr>
          <w:rPrChange w:id="383" w:author="Иван Слеповичев" w:date="2020-12-15T14:56:00Z">
            <w:rPr/>
          </w:rPrChange>
        </w:rPr>
        <w:instrText>0%</w:instrText>
      </w:r>
      <w:r w:rsidRPr="002E69B2">
        <w:rPr>
          <w:lang w:val="en-US"/>
          <w:rPrChange w:id="384" w:author="Иван Слеповичев" w:date="2020-12-15T14:56:00Z">
            <w:rPr/>
          </w:rPrChange>
        </w:rPr>
        <w:instrText>B</w:instrText>
      </w:r>
      <w:r w:rsidRPr="00113298">
        <w:rPr>
          <w:rPrChange w:id="385" w:author="Иван Слеповичев" w:date="2020-12-15T14:56:00Z">
            <w:rPr/>
          </w:rPrChange>
        </w:rPr>
        <w:instrText>4%</w:instrText>
      </w:r>
      <w:r w:rsidRPr="002E69B2">
        <w:rPr>
          <w:lang w:val="en-US"/>
          <w:rPrChange w:id="386" w:author="Иван Слеповичев" w:date="2020-12-15T14:56:00Z">
            <w:rPr/>
          </w:rPrChange>
        </w:rPr>
        <w:instrText>D</w:instrText>
      </w:r>
      <w:r w:rsidRPr="00113298">
        <w:rPr>
          <w:rPrChange w:id="387" w:author="Иван Слеповичев" w:date="2020-12-15T14:56:00Z">
            <w:rPr/>
          </w:rPrChange>
        </w:rPr>
        <w:instrText>0%</w:instrText>
      </w:r>
      <w:r w:rsidRPr="002E69B2">
        <w:rPr>
          <w:lang w:val="en-US"/>
          <w:rPrChange w:id="388" w:author="Иван Слеповичев" w:date="2020-12-15T14:56:00Z">
            <w:rPr/>
          </w:rPrChange>
        </w:rPr>
        <w:instrText>BE</w:instrText>
      </w:r>
      <w:r w:rsidRPr="00113298">
        <w:rPr>
          <w:rPrChange w:id="389" w:author="Иван Слеповичев" w:date="2020-12-15T14:56:00Z">
            <w:rPr/>
          </w:rPrChange>
        </w:rPr>
        <w:instrText>%</w:instrText>
      </w:r>
      <w:r w:rsidRPr="002E69B2">
        <w:rPr>
          <w:lang w:val="en-US"/>
          <w:rPrChange w:id="390" w:author="Иван Слеповичев" w:date="2020-12-15T14:56:00Z">
            <w:rPr/>
          </w:rPrChange>
        </w:rPr>
        <w:instrText>D</w:instrText>
      </w:r>
      <w:r w:rsidRPr="00113298">
        <w:rPr>
          <w:rPrChange w:id="391" w:author="Иван Слеповичев" w:date="2020-12-15T14:56:00Z">
            <w:rPr/>
          </w:rPrChange>
        </w:rPr>
        <w:instrText>0%</w:instrText>
      </w:r>
      <w:r w:rsidRPr="002E69B2">
        <w:rPr>
          <w:lang w:val="en-US"/>
          <w:rPrChange w:id="392" w:author="Иван Слеповичев" w:date="2020-12-15T14:56:00Z">
            <w:rPr/>
          </w:rPrChange>
        </w:rPr>
        <w:instrText>B</w:instrText>
      </w:r>
      <w:r w:rsidRPr="00113298">
        <w:rPr>
          <w:rPrChange w:id="393" w:author="Иван Слеповичев" w:date="2020-12-15T14:56:00Z">
            <w:rPr/>
          </w:rPrChange>
        </w:rPr>
        <w:instrText xml:space="preserve">2" </w:instrText>
      </w:r>
      <w:r>
        <w:fldChar w:fldCharType="separate"/>
      </w:r>
      <w:r w:rsidRPr="00C06F6C">
        <w:rPr>
          <w:rStyle w:val="a5"/>
          <w:lang w:val="en-US"/>
        </w:rPr>
        <w:t>http</w:t>
      </w:r>
      <w:r w:rsidRPr="00113298">
        <w:rPr>
          <w:rStyle w:val="a5"/>
        </w:rPr>
        <w:t>://</w:t>
      </w:r>
      <w:r w:rsidRPr="00C06F6C">
        <w:rPr>
          <w:rStyle w:val="a5"/>
          <w:lang w:val="en-US"/>
        </w:rPr>
        <w:t>www</w:t>
      </w:r>
      <w:r w:rsidRPr="00113298">
        <w:rPr>
          <w:rStyle w:val="a5"/>
        </w:rPr>
        <w:t>.</w:t>
      </w:r>
      <w:r w:rsidRPr="00C06F6C">
        <w:rPr>
          <w:rStyle w:val="a5"/>
          <w:lang w:val="en-US"/>
        </w:rPr>
        <w:t>machinelearning</w:t>
      </w:r>
      <w:r w:rsidRPr="00113298">
        <w:rPr>
          <w:rStyle w:val="a5"/>
        </w:rPr>
        <w:t>.</w:t>
      </w:r>
      <w:r w:rsidRPr="00C06F6C">
        <w:rPr>
          <w:rStyle w:val="a5"/>
          <w:lang w:val="en-US"/>
        </w:rPr>
        <w:t>ru</w:t>
      </w:r>
      <w:r w:rsidRPr="00113298">
        <w:rPr>
          <w:rStyle w:val="a5"/>
        </w:rPr>
        <w:t>/</w:t>
      </w:r>
      <w:r w:rsidRPr="00C06F6C">
        <w:rPr>
          <w:rStyle w:val="a5"/>
          <w:lang w:val="en-US"/>
        </w:rPr>
        <w:t>wiki</w:t>
      </w:r>
      <w:r w:rsidRPr="00113298">
        <w:rPr>
          <w:rStyle w:val="a5"/>
        </w:rPr>
        <w:t>/</w:t>
      </w:r>
      <w:r w:rsidRPr="00C06F6C">
        <w:rPr>
          <w:rStyle w:val="a5"/>
          <w:lang w:val="en-US"/>
        </w:rPr>
        <w:t>index</w:t>
      </w:r>
      <w:r w:rsidRPr="00113298">
        <w:rPr>
          <w:rStyle w:val="a5"/>
        </w:rPr>
        <w:t>.</w:t>
      </w:r>
      <w:r w:rsidRPr="00C06F6C">
        <w:rPr>
          <w:rStyle w:val="a5"/>
          <w:lang w:val="en-US"/>
        </w:rPr>
        <w:t>php</w:t>
      </w:r>
      <w:r w:rsidRPr="00113298">
        <w:rPr>
          <w:rStyle w:val="a5"/>
        </w:rPr>
        <w:t>?</w:t>
      </w:r>
      <w:r w:rsidRPr="00C06F6C">
        <w:rPr>
          <w:rStyle w:val="a5"/>
          <w:lang w:val="en-US"/>
        </w:rPr>
        <w:t>title</w:t>
      </w:r>
      <w:r w:rsidRPr="00113298">
        <w:rPr>
          <w:rStyle w:val="a5"/>
        </w:rPr>
        <w:t>=%</w:t>
      </w:r>
      <w:r w:rsidRPr="00C06F6C">
        <w:rPr>
          <w:rStyle w:val="a5"/>
          <w:lang w:val="en-US"/>
        </w:rPr>
        <w:t>D</w:t>
      </w:r>
      <w:r w:rsidRPr="00113298">
        <w:rPr>
          <w:rStyle w:val="a5"/>
        </w:rPr>
        <w:t>0%9</w:t>
      </w:r>
      <w:r w:rsidRPr="00C06F6C">
        <w:rPr>
          <w:rStyle w:val="a5"/>
          <w:lang w:val="en-US"/>
        </w:rPr>
        <w:t>A</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0%</w:t>
      </w:r>
      <w:r w:rsidRPr="00C06F6C">
        <w:rPr>
          <w:rStyle w:val="a5"/>
          <w:lang w:val="en-US"/>
        </w:rPr>
        <w:t>D</w:t>
      </w:r>
      <w:r w:rsidRPr="00113298">
        <w:rPr>
          <w:rStyle w:val="a5"/>
        </w:rPr>
        <w:t>1%82%</w:t>
      </w:r>
      <w:r w:rsidRPr="00C06F6C">
        <w:rPr>
          <w:rStyle w:val="a5"/>
          <w:lang w:val="en-US"/>
        </w:rPr>
        <w:t>D</w:t>
      </w:r>
      <w:r w:rsidRPr="00113298">
        <w:rPr>
          <w:rStyle w:val="a5"/>
        </w:rPr>
        <w:t>0%</w:t>
      </w:r>
      <w:r w:rsidRPr="00C06F6C">
        <w:rPr>
          <w:rStyle w:val="a5"/>
          <w:lang w:val="en-US"/>
        </w:rPr>
        <w:t>B</w:t>
      </w:r>
      <w:r w:rsidRPr="00113298">
        <w:rPr>
          <w:rStyle w:val="a5"/>
        </w:rPr>
        <w:t>5%</w:t>
      </w:r>
      <w:r w:rsidRPr="00C06F6C">
        <w:rPr>
          <w:rStyle w:val="a5"/>
          <w:lang w:val="en-US"/>
        </w:rPr>
        <w:t>D</w:t>
      </w:r>
      <w:r w:rsidRPr="00113298">
        <w:rPr>
          <w:rStyle w:val="a5"/>
        </w:rPr>
        <w:t>0%</w:t>
      </w:r>
      <w:r w:rsidRPr="00C06F6C">
        <w:rPr>
          <w:rStyle w:val="a5"/>
          <w:lang w:val="en-US"/>
        </w:rPr>
        <w:t>B</w:t>
      </w:r>
      <w:r w:rsidRPr="00113298">
        <w:rPr>
          <w:rStyle w:val="a5"/>
        </w:rPr>
        <w:t>3%</w:t>
      </w:r>
      <w:r w:rsidRPr="00C06F6C">
        <w:rPr>
          <w:rStyle w:val="a5"/>
          <w:lang w:val="en-US"/>
        </w:rPr>
        <w:t>D</w:t>
      </w:r>
      <w:r w:rsidRPr="00113298">
        <w:rPr>
          <w:rStyle w:val="a5"/>
        </w:rPr>
        <w:t>0</w:t>
      </w:r>
      <w:r w:rsidRPr="00113298">
        <w:rPr>
          <w:rStyle w:val="a5"/>
        </w:rPr>
        <w:lastRenderedPageBreak/>
        <w:t>%</w:t>
      </w:r>
      <w:r w:rsidRPr="00C06F6C">
        <w:rPr>
          <w:rStyle w:val="a5"/>
          <w:lang w:val="en-US"/>
        </w:rPr>
        <w:t>BE</w:t>
      </w:r>
      <w:r w:rsidRPr="00113298">
        <w:rPr>
          <w:rStyle w:val="a5"/>
        </w:rPr>
        <w:t>%</w:t>
      </w:r>
      <w:r w:rsidRPr="00C06F6C">
        <w:rPr>
          <w:rStyle w:val="a5"/>
          <w:lang w:val="en-US"/>
        </w:rPr>
        <w:t>D</w:t>
      </w:r>
      <w:r w:rsidRPr="00113298">
        <w:rPr>
          <w:rStyle w:val="a5"/>
        </w:rPr>
        <w:t>1%80%</w:t>
      </w:r>
      <w:r w:rsidRPr="00C06F6C">
        <w:rPr>
          <w:rStyle w:val="a5"/>
          <w:lang w:val="en-US"/>
        </w:rPr>
        <w:t>D</w:t>
      </w:r>
      <w:r w:rsidRPr="00113298">
        <w:rPr>
          <w:rStyle w:val="a5"/>
        </w:rPr>
        <w:t>0%</w:t>
      </w:r>
      <w:r w:rsidRPr="00C06F6C">
        <w:rPr>
          <w:rStyle w:val="a5"/>
          <w:lang w:val="en-US"/>
        </w:rPr>
        <w:t>B</w:t>
      </w:r>
      <w:r w:rsidRPr="00113298">
        <w:rPr>
          <w:rStyle w:val="a5"/>
        </w:rPr>
        <w:t>8%</w:t>
      </w:r>
      <w:r w:rsidRPr="00C06F6C">
        <w:rPr>
          <w:rStyle w:val="a5"/>
          <w:lang w:val="en-US"/>
        </w:rPr>
        <w:t>D</w:t>
      </w:r>
      <w:r w:rsidRPr="00113298">
        <w:rPr>
          <w:rStyle w:val="a5"/>
        </w:rPr>
        <w:t>1%8</w:t>
      </w:r>
      <w:r w:rsidRPr="00C06F6C">
        <w:rPr>
          <w:rStyle w:val="a5"/>
          <w:lang w:val="en-US"/>
        </w:rPr>
        <w:t>F</w:t>
      </w:r>
      <w:r w:rsidRPr="00113298">
        <w:rPr>
          <w:rStyle w:val="a5"/>
        </w:rPr>
        <w:t>:%</w:t>
      </w:r>
      <w:r w:rsidRPr="00C06F6C">
        <w:rPr>
          <w:rStyle w:val="a5"/>
          <w:lang w:val="en-US"/>
        </w:rPr>
        <w:t>D</w:t>
      </w:r>
      <w:r w:rsidRPr="00113298">
        <w:rPr>
          <w:rStyle w:val="a5"/>
        </w:rPr>
        <w:t>0%9</w:t>
      </w:r>
      <w:r w:rsidRPr="00C06F6C">
        <w:rPr>
          <w:rStyle w:val="a5"/>
          <w:lang w:val="en-US"/>
        </w:rPr>
        <w:t>F</w:t>
      </w:r>
      <w:r w:rsidRPr="00113298">
        <w:rPr>
          <w:rStyle w:val="a5"/>
        </w:rPr>
        <w:t>%</w:t>
      </w:r>
      <w:r w:rsidRPr="00C06F6C">
        <w:rPr>
          <w:rStyle w:val="a5"/>
          <w:lang w:val="en-US"/>
        </w:rPr>
        <w:t>D</w:t>
      </w:r>
      <w:r w:rsidRPr="00113298">
        <w:rPr>
          <w:rStyle w:val="a5"/>
        </w:rPr>
        <w:t>1%80%</w:t>
      </w:r>
      <w:r w:rsidRPr="00C06F6C">
        <w:rPr>
          <w:rStyle w:val="a5"/>
          <w:lang w:val="en-US"/>
        </w:rPr>
        <w:t>D</w:t>
      </w:r>
      <w:r w:rsidRPr="00113298">
        <w:rPr>
          <w:rStyle w:val="a5"/>
        </w:rPr>
        <w:t>0%</w:t>
      </w:r>
      <w:r w:rsidRPr="00C06F6C">
        <w:rPr>
          <w:rStyle w:val="a5"/>
          <w:lang w:val="en-US"/>
        </w:rPr>
        <w:t>BE</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3%</w:t>
      </w:r>
      <w:r w:rsidRPr="00C06F6C">
        <w:rPr>
          <w:rStyle w:val="a5"/>
          <w:lang w:val="en-US"/>
        </w:rPr>
        <w:t>D</w:t>
      </w:r>
      <w:r w:rsidRPr="00113298">
        <w:rPr>
          <w:rStyle w:val="a5"/>
        </w:rPr>
        <w:t>0%</w:t>
      </w:r>
      <w:r w:rsidRPr="00C06F6C">
        <w:rPr>
          <w:rStyle w:val="a5"/>
          <w:lang w:val="en-US"/>
        </w:rPr>
        <w:t>BD</w:t>
      </w:r>
      <w:r w:rsidRPr="00113298">
        <w:rPr>
          <w:rStyle w:val="a5"/>
        </w:rPr>
        <w:t>%</w:t>
      </w:r>
      <w:r w:rsidRPr="00C06F6C">
        <w:rPr>
          <w:rStyle w:val="a5"/>
          <w:lang w:val="en-US"/>
        </w:rPr>
        <w:t>D</w:t>
      </w:r>
      <w:r w:rsidRPr="00113298">
        <w:rPr>
          <w:rStyle w:val="a5"/>
        </w:rPr>
        <w:t>0%</w:t>
      </w:r>
      <w:r w:rsidRPr="00C06F6C">
        <w:rPr>
          <w:rStyle w:val="a5"/>
          <w:lang w:val="en-US"/>
        </w:rPr>
        <w:t>BE</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7%</w:t>
      </w:r>
      <w:r w:rsidRPr="00C06F6C">
        <w:rPr>
          <w:rStyle w:val="a5"/>
          <w:lang w:val="en-US"/>
        </w:rPr>
        <w:t>D</w:t>
      </w:r>
      <w:r w:rsidRPr="00113298">
        <w:rPr>
          <w:rStyle w:val="a5"/>
        </w:rPr>
        <w:t>0%</w:t>
      </w:r>
      <w:r w:rsidRPr="00C06F6C">
        <w:rPr>
          <w:rStyle w:val="a5"/>
          <w:lang w:val="en-US"/>
        </w:rPr>
        <w:t>B</w:t>
      </w:r>
      <w:r w:rsidRPr="00113298">
        <w:rPr>
          <w:rStyle w:val="a5"/>
        </w:rPr>
        <w:t>8%</w:t>
      </w:r>
      <w:r w:rsidRPr="00C06F6C">
        <w:rPr>
          <w:rStyle w:val="a5"/>
          <w:lang w:val="en-US"/>
        </w:rPr>
        <w:t>D</w:t>
      </w:r>
      <w:r w:rsidRPr="00113298">
        <w:rPr>
          <w:rStyle w:val="a5"/>
        </w:rPr>
        <w:t>1%80%</w:t>
      </w:r>
      <w:r w:rsidRPr="00C06F6C">
        <w:rPr>
          <w:rStyle w:val="a5"/>
          <w:lang w:val="en-US"/>
        </w:rPr>
        <w:t>D</w:t>
      </w:r>
      <w:r w:rsidRPr="00113298">
        <w:rPr>
          <w:rStyle w:val="a5"/>
        </w:rPr>
        <w:t>0%</w:t>
      </w:r>
      <w:r w:rsidRPr="00C06F6C">
        <w:rPr>
          <w:rStyle w:val="a5"/>
          <w:lang w:val="en-US"/>
        </w:rPr>
        <w:t>BE</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2%</w:t>
      </w:r>
      <w:r w:rsidRPr="00C06F6C">
        <w:rPr>
          <w:rStyle w:val="a5"/>
          <w:lang w:val="en-US"/>
        </w:rPr>
        <w:t>D</w:t>
      </w:r>
      <w:r w:rsidRPr="00113298">
        <w:rPr>
          <w:rStyle w:val="a5"/>
        </w:rPr>
        <w:t>0%</w:t>
      </w:r>
      <w:r w:rsidRPr="00C06F6C">
        <w:rPr>
          <w:rStyle w:val="a5"/>
          <w:lang w:val="en-US"/>
        </w:rPr>
        <w:t>B</w:t>
      </w:r>
      <w:r w:rsidRPr="00113298">
        <w:rPr>
          <w:rStyle w:val="a5"/>
        </w:rPr>
        <w:t>0%</w:t>
      </w:r>
      <w:r w:rsidRPr="00C06F6C">
        <w:rPr>
          <w:rStyle w:val="a5"/>
          <w:lang w:val="en-US"/>
        </w:rPr>
        <w:t>D</w:t>
      </w:r>
      <w:r w:rsidRPr="00113298">
        <w:rPr>
          <w:rStyle w:val="a5"/>
        </w:rPr>
        <w:t>0%</w:t>
      </w:r>
      <w:r w:rsidRPr="00C06F6C">
        <w:rPr>
          <w:rStyle w:val="a5"/>
          <w:lang w:val="en-US"/>
        </w:rPr>
        <w:t>BD</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8%</w:t>
      </w:r>
      <w:r w:rsidRPr="00C06F6C">
        <w:rPr>
          <w:rStyle w:val="a5"/>
          <w:lang w:val="en-US"/>
        </w:rPr>
        <w:t>D</w:t>
      </w:r>
      <w:r w:rsidRPr="00113298">
        <w:rPr>
          <w:rStyle w:val="a5"/>
        </w:rPr>
        <w:t>0%</w:t>
      </w:r>
      <w:r w:rsidRPr="00C06F6C">
        <w:rPr>
          <w:rStyle w:val="a5"/>
          <w:lang w:val="en-US"/>
        </w:rPr>
        <w:t>B</w:t>
      </w:r>
      <w:r w:rsidRPr="00113298">
        <w:rPr>
          <w:rStyle w:val="a5"/>
        </w:rPr>
        <w:t>5_%</w:t>
      </w:r>
      <w:r w:rsidRPr="00C06F6C">
        <w:rPr>
          <w:rStyle w:val="a5"/>
          <w:lang w:val="en-US"/>
        </w:rPr>
        <w:t>D</w:t>
      </w:r>
      <w:r w:rsidRPr="00113298">
        <w:rPr>
          <w:rStyle w:val="a5"/>
        </w:rPr>
        <w:t>0%</w:t>
      </w:r>
      <w:r w:rsidRPr="00C06F6C">
        <w:rPr>
          <w:rStyle w:val="a5"/>
          <w:lang w:val="en-US"/>
        </w:rPr>
        <w:t>B</w:t>
      </w:r>
      <w:r w:rsidRPr="00113298">
        <w:rPr>
          <w:rStyle w:val="a5"/>
        </w:rPr>
        <w:t>2%</w:t>
      </w:r>
      <w:r w:rsidRPr="00C06F6C">
        <w:rPr>
          <w:rStyle w:val="a5"/>
          <w:lang w:val="en-US"/>
        </w:rPr>
        <w:t>D</w:t>
      </w:r>
      <w:r w:rsidRPr="00113298">
        <w:rPr>
          <w:rStyle w:val="a5"/>
        </w:rPr>
        <w:t>1%80%</w:t>
      </w:r>
      <w:r w:rsidRPr="00C06F6C">
        <w:rPr>
          <w:rStyle w:val="a5"/>
          <w:lang w:val="en-US"/>
        </w:rPr>
        <w:t>D</w:t>
      </w:r>
      <w:r w:rsidRPr="00113298">
        <w:rPr>
          <w:rStyle w:val="a5"/>
        </w:rPr>
        <w:t>0%</w:t>
      </w:r>
      <w:r w:rsidRPr="00C06F6C">
        <w:rPr>
          <w:rStyle w:val="a5"/>
          <w:lang w:val="en-US"/>
        </w:rPr>
        <w:t>B</w:t>
      </w:r>
      <w:r w:rsidRPr="00113298">
        <w:rPr>
          <w:rStyle w:val="a5"/>
        </w:rPr>
        <w:t>5%</w:t>
      </w:r>
      <w:r w:rsidRPr="00C06F6C">
        <w:rPr>
          <w:rStyle w:val="a5"/>
          <w:lang w:val="en-US"/>
        </w:rPr>
        <w:t>D</w:t>
      </w:r>
      <w:r w:rsidRPr="00113298">
        <w:rPr>
          <w:rStyle w:val="a5"/>
        </w:rPr>
        <w:t>0%</w:t>
      </w:r>
      <w:r w:rsidRPr="00C06F6C">
        <w:rPr>
          <w:rStyle w:val="a5"/>
          <w:lang w:val="en-US"/>
        </w:rPr>
        <w:t>BC</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5%</w:t>
      </w:r>
      <w:r w:rsidRPr="00C06F6C">
        <w:rPr>
          <w:rStyle w:val="a5"/>
          <w:lang w:val="en-US"/>
        </w:rPr>
        <w:t>D</w:t>
      </w:r>
      <w:r w:rsidRPr="00113298">
        <w:rPr>
          <w:rStyle w:val="a5"/>
        </w:rPr>
        <w:t>0%</w:t>
      </w:r>
      <w:r w:rsidRPr="00C06F6C">
        <w:rPr>
          <w:rStyle w:val="a5"/>
          <w:lang w:val="en-US"/>
        </w:rPr>
        <w:t>BD</w:t>
      </w:r>
      <w:r w:rsidRPr="00113298">
        <w:rPr>
          <w:rStyle w:val="a5"/>
        </w:rPr>
        <w:t>%</w:t>
      </w:r>
      <w:r w:rsidRPr="00C06F6C">
        <w:rPr>
          <w:rStyle w:val="a5"/>
          <w:lang w:val="en-US"/>
        </w:rPr>
        <w:t>D</w:t>
      </w:r>
      <w:r w:rsidRPr="00113298">
        <w:rPr>
          <w:rStyle w:val="a5"/>
        </w:rPr>
        <w:t>0%</w:t>
      </w:r>
      <w:r w:rsidRPr="00C06F6C">
        <w:rPr>
          <w:rStyle w:val="a5"/>
          <w:lang w:val="en-US"/>
        </w:rPr>
        <w:t>BD</w:t>
      </w:r>
      <w:r w:rsidRPr="00113298">
        <w:rPr>
          <w:rStyle w:val="a5"/>
        </w:rPr>
        <w:t>%</w:t>
      </w:r>
      <w:r w:rsidRPr="00C06F6C">
        <w:rPr>
          <w:rStyle w:val="a5"/>
          <w:lang w:val="en-US"/>
        </w:rPr>
        <w:t>D</w:t>
      </w:r>
      <w:r w:rsidRPr="00113298">
        <w:rPr>
          <w:rStyle w:val="a5"/>
        </w:rPr>
        <w:t>1%8</w:t>
      </w:r>
      <w:r w:rsidRPr="00C06F6C">
        <w:rPr>
          <w:rStyle w:val="a5"/>
          <w:lang w:val="en-US"/>
        </w:rPr>
        <w:t>B</w:t>
      </w:r>
      <w:r w:rsidRPr="00113298">
        <w:rPr>
          <w:rStyle w:val="a5"/>
        </w:rPr>
        <w:t>%</w:t>
      </w:r>
      <w:r w:rsidRPr="00C06F6C">
        <w:rPr>
          <w:rStyle w:val="a5"/>
          <w:lang w:val="en-US"/>
        </w:rPr>
        <w:t>D</w:t>
      </w:r>
      <w:r w:rsidRPr="00113298">
        <w:rPr>
          <w:rStyle w:val="a5"/>
        </w:rPr>
        <w:t>1%85_%</w:t>
      </w:r>
      <w:r w:rsidRPr="00C06F6C">
        <w:rPr>
          <w:rStyle w:val="a5"/>
          <w:lang w:val="en-US"/>
        </w:rPr>
        <w:t>D</w:t>
      </w:r>
      <w:r w:rsidRPr="00113298">
        <w:rPr>
          <w:rStyle w:val="a5"/>
        </w:rPr>
        <w:t>1%80%</w:t>
      </w:r>
      <w:r w:rsidRPr="00C06F6C">
        <w:rPr>
          <w:rStyle w:val="a5"/>
          <w:lang w:val="en-US"/>
        </w:rPr>
        <w:t>D</w:t>
      </w:r>
      <w:r w:rsidRPr="00113298">
        <w:rPr>
          <w:rStyle w:val="a5"/>
        </w:rPr>
        <w:t>1%8</w:t>
      </w:r>
      <w:r w:rsidRPr="00C06F6C">
        <w:rPr>
          <w:rStyle w:val="a5"/>
          <w:lang w:val="en-US"/>
        </w:rPr>
        <w:t>F</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4%</w:t>
      </w:r>
      <w:r w:rsidRPr="00C06F6C">
        <w:rPr>
          <w:rStyle w:val="a5"/>
          <w:lang w:val="en-US"/>
        </w:rPr>
        <w:t>D</w:t>
      </w:r>
      <w:r w:rsidRPr="00113298">
        <w:rPr>
          <w:rStyle w:val="a5"/>
        </w:rPr>
        <w:t>0%</w:t>
      </w:r>
      <w:r w:rsidRPr="00C06F6C">
        <w:rPr>
          <w:rStyle w:val="a5"/>
          <w:lang w:val="en-US"/>
        </w:rPr>
        <w:t>BE</w:t>
      </w:r>
      <w:r w:rsidRPr="00113298">
        <w:rPr>
          <w:rStyle w:val="a5"/>
        </w:rPr>
        <w:t>%</w:t>
      </w:r>
      <w:r w:rsidRPr="00C06F6C">
        <w:rPr>
          <w:rStyle w:val="a5"/>
          <w:lang w:val="en-US"/>
        </w:rPr>
        <w:t>D</w:t>
      </w:r>
      <w:r w:rsidRPr="00113298">
        <w:rPr>
          <w:rStyle w:val="a5"/>
        </w:rPr>
        <w:t>0%</w:t>
      </w:r>
      <w:r w:rsidRPr="00C06F6C">
        <w:rPr>
          <w:rStyle w:val="a5"/>
          <w:lang w:val="en-US"/>
        </w:rPr>
        <w:t>B</w:t>
      </w:r>
      <w:r w:rsidRPr="00113298">
        <w:rPr>
          <w:rStyle w:val="a5"/>
        </w:rPr>
        <w:t>2</w:t>
      </w:r>
      <w:r>
        <w:rPr>
          <w:rStyle w:val="a5"/>
          <w:lang w:val="en-US"/>
        </w:rPr>
        <w:fldChar w:fldCharType="end"/>
      </w:r>
      <w:r w:rsidRPr="00113298">
        <w:t xml:space="preserve"> </w:t>
      </w:r>
    </w:p>
    <w:p w14:paraId="2B30A3DC" w14:textId="77777777" w:rsidR="00113298" w:rsidRPr="007F2FDD" w:rsidRDefault="00113298" w:rsidP="00113298">
      <w:pPr>
        <w:rPr>
          <w:rFonts w:ascii="Times New Roman" w:eastAsiaTheme="minorEastAsia" w:hAnsi="Times New Roman" w:cs="Times New Roman"/>
          <w:bCs/>
          <w:color w:val="000000" w:themeColor="text1"/>
          <w:sz w:val="28"/>
          <w:szCs w:val="28"/>
          <w:lang w:val="en-US"/>
        </w:rPr>
      </w:pPr>
      <w:r w:rsidRPr="001E7675">
        <w:rPr>
          <w:rFonts w:ascii="Times New Roman" w:eastAsiaTheme="minorEastAsia" w:hAnsi="Times New Roman" w:cs="Times New Roman"/>
          <w:bCs/>
          <w:color w:val="000000" w:themeColor="text1"/>
          <w:sz w:val="28"/>
          <w:szCs w:val="28"/>
          <w:lang w:val="en-US"/>
        </w:rPr>
        <w:t>21</w:t>
      </w:r>
      <w:r>
        <w:rPr>
          <w:rFonts w:ascii="Times New Roman" w:eastAsiaTheme="minorEastAsia" w:hAnsi="Times New Roman" w:cs="Times New Roman"/>
          <w:bCs/>
          <w:color w:val="000000" w:themeColor="text1"/>
          <w:sz w:val="28"/>
          <w:szCs w:val="28"/>
          <w:lang w:val="en-US"/>
        </w:rPr>
        <w:t xml:space="preserve"> </w:t>
      </w:r>
      <w:r>
        <w:fldChar w:fldCharType="begin"/>
      </w:r>
      <w:r w:rsidRPr="00C167B1">
        <w:rPr>
          <w:lang w:val="en-US"/>
          <w:rPrChange w:id="394" w:author="Учетная запись Майкрософт" w:date="2020-12-16T09:55:00Z">
            <w:rPr/>
          </w:rPrChange>
        </w:rPr>
        <w:instrText xml:space="preserve"> HYPERLINK "https://www.tensorflow.org/api_docs/python/tf/keras/layers/Conv1D" </w:instrText>
      </w:r>
      <w:r>
        <w:fldChar w:fldCharType="separate"/>
      </w:r>
      <w:r w:rsidRPr="007F2FDD">
        <w:rPr>
          <w:rStyle w:val="a5"/>
          <w:rFonts w:ascii="Times New Roman" w:eastAsiaTheme="minorEastAsia" w:hAnsi="Times New Roman" w:cs="Times New Roman"/>
          <w:bCs/>
          <w:sz w:val="28"/>
          <w:szCs w:val="28"/>
          <w:lang w:val="en-US"/>
        </w:rPr>
        <w:t>https://www.tensorflow.org/api_docs/python/tf/keras/layers/Conv1D</w:t>
      </w:r>
      <w:r>
        <w:rPr>
          <w:rStyle w:val="a5"/>
          <w:rFonts w:ascii="Times New Roman" w:eastAsiaTheme="minorEastAsia" w:hAnsi="Times New Roman" w:cs="Times New Roman"/>
          <w:bCs/>
          <w:sz w:val="28"/>
          <w:szCs w:val="28"/>
          <w:lang w:val="en-US"/>
        </w:rPr>
        <w:fldChar w:fldCharType="end"/>
      </w:r>
    </w:p>
    <w:p w14:paraId="040AFBBA" w14:textId="77777777" w:rsidR="00113298" w:rsidRPr="007F2FDD" w:rsidRDefault="00113298" w:rsidP="00113298">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22</w:t>
      </w:r>
      <w:r w:rsidRPr="007F2FDD">
        <w:rPr>
          <w:rFonts w:ascii="Times New Roman" w:eastAsiaTheme="minorEastAsia" w:hAnsi="Times New Roman" w:cs="Times New Roman"/>
          <w:bCs/>
          <w:color w:val="000000" w:themeColor="text1"/>
          <w:sz w:val="28"/>
          <w:szCs w:val="28"/>
          <w:lang w:val="en-US"/>
        </w:rPr>
        <w:t xml:space="preserve"> </w:t>
      </w:r>
      <w:hyperlink r:id="rId28" w:history="1">
        <w:r w:rsidRPr="007F2FDD">
          <w:rPr>
            <w:rStyle w:val="a5"/>
            <w:rFonts w:ascii="Times New Roman" w:eastAsiaTheme="minorEastAsia" w:hAnsi="Times New Roman" w:cs="Times New Roman"/>
            <w:bCs/>
            <w:sz w:val="28"/>
            <w:szCs w:val="28"/>
            <w:lang w:val="en-US"/>
          </w:rPr>
          <w:t>https://www.python.org/</w:t>
        </w:r>
      </w:hyperlink>
    </w:p>
    <w:p w14:paraId="3467C904" w14:textId="77777777" w:rsidR="00113298" w:rsidRDefault="00113298" w:rsidP="00113298">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23</w:t>
      </w:r>
      <w:r w:rsidRPr="007F2FDD">
        <w:rPr>
          <w:rFonts w:ascii="Times New Roman" w:eastAsiaTheme="minorEastAsia" w:hAnsi="Times New Roman" w:cs="Times New Roman"/>
          <w:bCs/>
          <w:color w:val="000000" w:themeColor="text1"/>
          <w:sz w:val="28"/>
          <w:szCs w:val="28"/>
          <w:lang w:val="en-US"/>
        </w:rPr>
        <w:t xml:space="preserve"> </w:t>
      </w:r>
      <w:r>
        <w:fldChar w:fldCharType="begin"/>
      </w:r>
      <w:r w:rsidRPr="00C167B1">
        <w:rPr>
          <w:lang w:val="en-US"/>
          <w:rPrChange w:id="395" w:author="Учетная запись Майкрософт" w:date="2020-12-16T09:54:00Z">
            <w:rPr/>
          </w:rPrChange>
        </w:rPr>
        <w:instrText xml:space="preserve"> HYPERLINK "https://pythonru.com/osnovy/operatory-python" </w:instrText>
      </w:r>
      <w:r>
        <w:fldChar w:fldCharType="separate"/>
      </w:r>
      <w:r w:rsidRPr="00C06F6C">
        <w:rPr>
          <w:rStyle w:val="a5"/>
          <w:rFonts w:ascii="Times New Roman" w:eastAsiaTheme="minorEastAsia" w:hAnsi="Times New Roman" w:cs="Times New Roman"/>
          <w:bCs/>
          <w:sz w:val="28"/>
          <w:szCs w:val="28"/>
          <w:lang w:val="en-US"/>
        </w:rPr>
        <w:t>https://pythonru.com/osnovy/operatory-python</w:t>
      </w:r>
      <w:r>
        <w:rPr>
          <w:rStyle w:val="a5"/>
          <w:rFonts w:ascii="Times New Roman" w:eastAsiaTheme="minorEastAsia" w:hAnsi="Times New Roman" w:cs="Times New Roman"/>
          <w:bCs/>
          <w:sz w:val="28"/>
          <w:szCs w:val="28"/>
          <w:lang w:val="en-US"/>
        </w:rPr>
        <w:fldChar w:fldCharType="end"/>
      </w:r>
    </w:p>
    <w:p w14:paraId="0C976C02" w14:textId="77777777" w:rsidR="00113298" w:rsidRPr="007F2FDD" w:rsidRDefault="00113298" w:rsidP="00113298">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24</w:t>
      </w:r>
      <w:r w:rsidRPr="007F2FDD">
        <w:rPr>
          <w:rFonts w:ascii="Times New Roman" w:eastAsiaTheme="minorEastAsia" w:hAnsi="Times New Roman" w:cs="Times New Roman"/>
          <w:bCs/>
          <w:color w:val="000000" w:themeColor="text1"/>
          <w:sz w:val="28"/>
          <w:szCs w:val="28"/>
          <w:lang w:val="en-US"/>
        </w:rPr>
        <w:t xml:space="preserve"> </w:t>
      </w:r>
      <w:r>
        <w:fldChar w:fldCharType="begin"/>
      </w:r>
      <w:r w:rsidRPr="002E69B2">
        <w:rPr>
          <w:lang w:val="en-US"/>
          <w:rPrChange w:id="396" w:author="Иван Слеповичев" w:date="2020-12-15T14:56:00Z">
            <w:rPr/>
          </w:rPrChange>
        </w:rPr>
        <w:instrText xml:space="preserve"> HYPERLINK "https://keras.io/" </w:instrText>
      </w:r>
      <w:r>
        <w:fldChar w:fldCharType="separate"/>
      </w:r>
      <w:r w:rsidRPr="007F2FDD">
        <w:rPr>
          <w:rStyle w:val="a5"/>
          <w:rFonts w:ascii="Times New Roman" w:eastAsiaTheme="minorEastAsia" w:hAnsi="Times New Roman" w:cs="Times New Roman"/>
          <w:bCs/>
          <w:sz w:val="28"/>
          <w:szCs w:val="28"/>
          <w:lang w:val="en-US"/>
        </w:rPr>
        <w:t>https://keras.io/</w:t>
      </w:r>
      <w:r>
        <w:rPr>
          <w:rStyle w:val="a5"/>
          <w:rFonts w:ascii="Times New Roman" w:eastAsiaTheme="minorEastAsia" w:hAnsi="Times New Roman" w:cs="Times New Roman"/>
          <w:bCs/>
          <w:sz w:val="28"/>
          <w:szCs w:val="28"/>
          <w:lang w:val="en-US"/>
        </w:rPr>
        <w:fldChar w:fldCharType="end"/>
      </w:r>
    </w:p>
    <w:p w14:paraId="28173C21" w14:textId="77777777" w:rsidR="00113298" w:rsidRDefault="00113298" w:rsidP="00113298">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25 </w:t>
      </w:r>
      <w:r>
        <w:fldChar w:fldCharType="begin"/>
      </w:r>
      <w:r w:rsidRPr="002E69B2">
        <w:rPr>
          <w:lang w:val="en-US"/>
          <w:rPrChange w:id="397" w:author="Иван Слеповичев" w:date="2020-12-15T14:56:00Z">
            <w:rPr/>
          </w:rPrChange>
        </w:rPr>
        <w:instrText xml:space="preserve"> HYPERLINK "https://habr.com/ru/company/ods/blog/325432/" </w:instrText>
      </w:r>
      <w:r>
        <w:fldChar w:fldCharType="separate"/>
      </w:r>
      <w:r w:rsidRPr="00C06F6C">
        <w:rPr>
          <w:rStyle w:val="a5"/>
          <w:rFonts w:ascii="Times New Roman" w:eastAsiaTheme="minorEastAsia" w:hAnsi="Times New Roman" w:cs="Times New Roman"/>
          <w:bCs/>
          <w:sz w:val="28"/>
          <w:szCs w:val="28"/>
          <w:lang w:val="en-US"/>
        </w:rPr>
        <w:t>https://habr.com/ru/company/ods/blog/325432/</w:t>
      </w:r>
      <w:r>
        <w:rPr>
          <w:rStyle w:val="a5"/>
          <w:rFonts w:ascii="Times New Roman" w:eastAsiaTheme="minorEastAsia" w:hAnsi="Times New Roman" w:cs="Times New Roman"/>
          <w:bCs/>
          <w:sz w:val="28"/>
          <w:szCs w:val="28"/>
          <w:lang w:val="en-US"/>
        </w:rPr>
        <w:fldChar w:fldCharType="end"/>
      </w:r>
    </w:p>
    <w:p w14:paraId="1E6A88B2" w14:textId="77777777" w:rsidR="00113298" w:rsidRPr="001E7675" w:rsidRDefault="00113298" w:rsidP="00113298">
      <w:pPr>
        <w:rPr>
          <w:rFonts w:ascii="Times New Roman" w:eastAsiaTheme="minorEastAsia" w:hAnsi="Times New Roman" w:cs="Times New Roman"/>
          <w:bCs/>
          <w:color w:val="000000" w:themeColor="text1"/>
          <w:sz w:val="28"/>
          <w:szCs w:val="28"/>
          <w:lang w:val="en-US"/>
        </w:rPr>
      </w:pPr>
      <w:r w:rsidRPr="001E7675">
        <w:rPr>
          <w:rFonts w:ascii="Times New Roman" w:eastAsiaTheme="minorEastAsia" w:hAnsi="Times New Roman" w:cs="Times New Roman"/>
          <w:bCs/>
          <w:color w:val="000000" w:themeColor="text1"/>
          <w:sz w:val="28"/>
          <w:szCs w:val="28"/>
          <w:lang w:val="en-US"/>
        </w:rPr>
        <w:t xml:space="preserve">26 </w:t>
      </w:r>
      <w:r>
        <w:fldChar w:fldCharType="begin"/>
      </w:r>
      <w:r w:rsidRPr="001E7675">
        <w:rPr>
          <w:lang w:val="en-US"/>
          <w:rPrChange w:id="398" w:author="Иван Слеповичев" w:date="2020-12-15T14:56:00Z">
            <w:rPr/>
          </w:rPrChange>
        </w:rPr>
        <w:instrText xml:space="preserve"> </w:instrText>
      </w:r>
      <w:r w:rsidRPr="002E69B2">
        <w:rPr>
          <w:lang w:val="en-US"/>
          <w:rPrChange w:id="399" w:author="Иван Слеповичев" w:date="2020-12-15T14:56:00Z">
            <w:rPr/>
          </w:rPrChange>
        </w:rPr>
        <w:instrText>HYPERLINK</w:instrText>
      </w:r>
      <w:r w:rsidRPr="001E7675">
        <w:rPr>
          <w:lang w:val="en-US"/>
          <w:rPrChange w:id="400" w:author="Иван Слеповичев" w:date="2020-12-15T14:56:00Z">
            <w:rPr/>
          </w:rPrChange>
        </w:rPr>
        <w:instrText xml:space="preserve"> "</w:instrText>
      </w:r>
      <w:r w:rsidRPr="002E69B2">
        <w:rPr>
          <w:lang w:val="en-US"/>
          <w:rPrChange w:id="401" w:author="Иван Слеповичев" w:date="2020-12-15T14:56:00Z">
            <w:rPr/>
          </w:rPrChange>
        </w:rPr>
        <w:instrText>https</w:instrText>
      </w:r>
      <w:r w:rsidRPr="001E7675">
        <w:rPr>
          <w:lang w:val="en-US"/>
          <w:rPrChange w:id="402" w:author="Иван Слеповичев" w:date="2020-12-15T14:56:00Z">
            <w:rPr/>
          </w:rPrChange>
        </w:rPr>
        <w:instrText>://</w:instrText>
      </w:r>
      <w:r w:rsidRPr="002E69B2">
        <w:rPr>
          <w:lang w:val="en-US"/>
          <w:rPrChange w:id="403" w:author="Иван Слеповичев" w:date="2020-12-15T14:56:00Z">
            <w:rPr/>
          </w:rPrChange>
        </w:rPr>
        <w:instrText>python</w:instrText>
      </w:r>
      <w:r w:rsidRPr="001E7675">
        <w:rPr>
          <w:lang w:val="en-US"/>
          <w:rPrChange w:id="404" w:author="Иван Слеповичев" w:date="2020-12-15T14:56:00Z">
            <w:rPr/>
          </w:rPrChange>
        </w:rPr>
        <w:instrText>.</w:instrText>
      </w:r>
      <w:r w:rsidRPr="002E69B2">
        <w:rPr>
          <w:lang w:val="en-US"/>
          <w:rPrChange w:id="405" w:author="Иван Слеповичев" w:date="2020-12-15T14:56:00Z">
            <w:rPr/>
          </w:rPrChange>
        </w:rPr>
        <w:instrText>ivan</w:instrText>
      </w:r>
      <w:r w:rsidRPr="001E7675">
        <w:rPr>
          <w:lang w:val="en-US"/>
          <w:rPrChange w:id="406" w:author="Иван Слеповичев" w:date="2020-12-15T14:56:00Z">
            <w:rPr/>
          </w:rPrChange>
        </w:rPr>
        <w:instrText>-</w:instrText>
      </w:r>
      <w:r w:rsidRPr="002E69B2">
        <w:rPr>
          <w:lang w:val="en-US"/>
          <w:rPrChange w:id="407" w:author="Иван Слеповичев" w:date="2020-12-15T14:56:00Z">
            <w:rPr/>
          </w:rPrChange>
        </w:rPr>
        <w:instrText>shamaev</w:instrText>
      </w:r>
      <w:r w:rsidRPr="001E7675">
        <w:rPr>
          <w:lang w:val="en-US"/>
          <w:rPrChange w:id="408" w:author="Иван Слеповичев" w:date="2020-12-15T14:56:00Z">
            <w:rPr/>
          </w:rPrChange>
        </w:rPr>
        <w:instrText>.</w:instrText>
      </w:r>
      <w:r w:rsidRPr="002E69B2">
        <w:rPr>
          <w:lang w:val="en-US"/>
          <w:rPrChange w:id="409" w:author="Иван Слеповичев" w:date="2020-12-15T14:56:00Z">
            <w:rPr/>
          </w:rPrChange>
        </w:rPr>
        <w:instrText>ru</w:instrText>
      </w:r>
      <w:r w:rsidRPr="001E7675">
        <w:rPr>
          <w:lang w:val="en-US"/>
          <w:rPrChange w:id="410" w:author="Иван Слеповичев" w:date="2020-12-15T14:56:00Z">
            <w:rPr/>
          </w:rPrChange>
        </w:rPr>
        <w:instrText>/</w:instrText>
      </w:r>
      <w:r w:rsidRPr="002E69B2">
        <w:rPr>
          <w:lang w:val="en-US"/>
          <w:rPrChange w:id="411" w:author="Иван Слеповичев" w:date="2020-12-15T14:56:00Z">
            <w:rPr/>
          </w:rPrChange>
        </w:rPr>
        <w:instrText>keras</w:instrText>
      </w:r>
      <w:r w:rsidRPr="001E7675">
        <w:rPr>
          <w:lang w:val="en-US"/>
          <w:rPrChange w:id="412" w:author="Иван Слеповичев" w:date="2020-12-15T14:56:00Z">
            <w:rPr/>
          </w:rPrChange>
        </w:rPr>
        <w:instrText>-</w:instrText>
      </w:r>
      <w:r w:rsidRPr="002E69B2">
        <w:rPr>
          <w:lang w:val="en-US"/>
          <w:rPrChange w:id="413" w:author="Иван Слеповичев" w:date="2020-12-15T14:56:00Z">
            <w:rPr/>
          </w:rPrChange>
        </w:rPr>
        <w:instrText>tutorial</w:instrText>
      </w:r>
      <w:r w:rsidRPr="001E7675">
        <w:rPr>
          <w:lang w:val="en-US"/>
          <w:rPrChange w:id="414" w:author="Иван Слеповичев" w:date="2020-12-15T14:56:00Z">
            <w:rPr/>
          </w:rPrChange>
        </w:rPr>
        <w:instrText>-</w:instrText>
      </w:r>
      <w:r w:rsidRPr="002E69B2">
        <w:rPr>
          <w:lang w:val="en-US"/>
          <w:rPrChange w:id="415" w:author="Иван Слеповичев" w:date="2020-12-15T14:56:00Z">
            <w:rPr/>
          </w:rPrChange>
        </w:rPr>
        <w:instrText>beginner</w:instrText>
      </w:r>
      <w:r w:rsidRPr="001E7675">
        <w:rPr>
          <w:lang w:val="en-US"/>
          <w:rPrChange w:id="416" w:author="Иван Слеповичев" w:date="2020-12-15T14:56:00Z">
            <w:rPr/>
          </w:rPrChange>
        </w:rPr>
        <w:instrText>-</w:instrText>
      </w:r>
      <w:r w:rsidRPr="002E69B2">
        <w:rPr>
          <w:lang w:val="en-US"/>
          <w:rPrChange w:id="417" w:author="Иван Слеповичев" w:date="2020-12-15T14:56:00Z">
            <w:rPr/>
          </w:rPrChange>
        </w:rPr>
        <w:instrText>guide</w:instrText>
      </w:r>
      <w:r w:rsidRPr="001E7675">
        <w:rPr>
          <w:lang w:val="en-US"/>
          <w:rPrChange w:id="418" w:author="Иван Слеповичев" w:date="2020-12-15T14:56:00Z">
            <w:rPr/>
          </w:rPrChange>
        </w:rPr>
        <w:instrText>-</w:instrText>
      </w:r>
      <w:r w:rsidRPr="002E69B2">
        <w:rPr>
          <w:lang w:val="en-US"/>
          <w:rPrChange w:id="419" w:author="Иван Слеповичев" w:date="2020-12-15T14:56:00Z">
            <w:rPr/>
          </w:rPrChange>
        </w:rPr>
        <w:instrText>to</w:instrText>
      </w:r>
      <w:r w:rsidRPr="001E7675">
        <w:rPr>
          <w:lang w:val="en-US"/>
          <w:rPrChange w:id="420" w:author="Иван Слеповичев" w:date="2020-12-15T14:56:00Z">
            <w:rPr/>
          </w:rPrChange>
        </w:rPr>
        <w:instrText>-</w:instrText>
      </w:r>
      <w:r w:rsidRPr="002E69B2">
        <w:rPr>
          <w:lang w:val="en-US"/>
          <w:rPrChange w:id="421" w:author="Иван Слеповичев" w:date="2020-12-15T14:56:00Z">
            <w:rPr/>
          </w:rPrChange>
        </w:rPr>
        <w:instrText>deep</w:instrText>
      </w:r>
      <w:r w:rsidRPr="001E7675">
        <w:rPr>
          <w:lang w:val="en-US"/>
          <w:rPrChange w:id="422" w:author="Иван Слеповичев" w:date="2020-12-15T14:56:00Z">
            <w:rPr/>
          </w:rPrChange>
        </w:rPr>
        <w:instrText>-</w:instrText>
      </w:r>
      <w:r w:rsidRPr="002E69B2">
        <w:rPr>
          <w:lang w:val="en-US"/>
          <w:rPrChange w:id="423" w:author="Иван Слеповичев" w:date="2020-12-15T14:56:00Z">
            <w:rPr/>
          </w:rPrChange>
        </w:rPr>
        <w:instrText>learning</w:instrText>
      </w:r>
      <w:r w:rsidRPr="001E7675">
        <w:rPr>
          <w:lang w:val="en-US"/>
          <w:rPrChange w:id="424" w:author="Иван Слеповичев" w:date="2020-12-15T14:56:00Z">
            <w:rPr/>
          </w:rPrChange>
        </w:rPr>
        <w:instrText>-</w:instrText>
      </w:r>
      <w:r w:rsidRPr="002E69B2">
        <w:rPr>
          <w:lang w:val="en-US"/>
          <w:rPrChange w:id="425" w:author="Иван Слеповичев" w:date="2020-12-15T14:56:00Z">
            <w:rPr/>
          </w:rPrChange>
        </w:rPr>
        <w:instrText>in</w:instrText>
      </w:r>
      <w:r w:rsidRPr="001E7675">
        <w:rPr>
          <w:lang w:val="en-US"/>
          <w:rPrChange w:id="426" w:author="Иван Слеповичев" w:date="2020-12-15T14:56:00Z">
            <w:rPr/>
          </w:rPrChange>
        </w:rPr>
        <w:instrText>-</w:instrText>
      </w:r>
      <w:r w:rsidRPr="002E69B2">
        <w:rPr>
          <w:lang w:val="en-US"/>
          <w:rPrChange w:id="427" w:author="Иван Слеповичев" w:date="2020-12-15T14:56:00Z">
            <w:rPr/>
          </w:rPrChange>
        </w:rPr>
        <w:instrText>python</w:instrText>
      </w:r>
      <w:r w:rsidRPr="001E7675">
        <w:rPr>
          <w:lang w:val="en-US"/>
          <w:rPrChange w:id="428" w:author="Иван Слеповичев" w:date="2020-12-15T14:56:00Z">
            <w:rPr/>
          </w:rPrChange>
        </w:rPr>
        <w:instrText xml:space="preserve">/" </w:instrText>
      </w:r>
      <w:r>
        <w:fldChar w:fldCharType="separate"/>
      </w:r>
      <w:r w:rsidRPr="00C06F6C">
        <w:rPr>
          <w:rStyle w:val="a5"/>
          <w:rFonts w:ascii="Times New Roman" w:eastAsiaTheme="minorEastAsia" w:hAnsi="Times New Roman" w:cs="Times New Roman"/>
          <w:bCs/>
          <w:sz w:val="28"/>
          <w:szCs w:val="28"/>
          <w:lang w:val="en-US"/>
        </w:rPr>
        <w:t>https</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python</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ivan</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shamaev</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ru</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keras</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tutorial</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beginner</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guide</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to</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deep</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learning</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in</w:t>
      </w:r>
      <w:r w:rsidRPr="001E7675">
        <w:rPr>
          <w:rStyle w:val="a5"/>
          <w:rFonts w:ascii="Times New Roman" w:eastAsiaTheme="minorEastAsia" w:hAnsi="Times New Roman" w:cs="Times New Roman"/>
          <w:bCs/>
          <w:sz w:val="28"/>
          <w:szCs w:val="28"/>
          <w:lang w:val="en-US"/>
        </w:rPr>
        <w:t>-</w:t>
      </w:r>
      <w:r w:rsidRPr="00C06F6C">
        <w:rPr>
          <w:rStyle w:val="a5"/>
          <w:rFonts w:ascii="Times New Roman" w:eastAsiaTheme="minorEastAsia" w:hAnsi="Times New Roman" w:cs="Times New Roman"/>
          <w:bCs/>
          <w:sz w:val="28"/>
          <w:szCs w:val="28"/>
          <w:lang w:val="en-US"/>
        </w:rPr>
        <w:t>python</w:t>
      </w:r>
      <w:r w:rsidRPr="001E7675">
        <w:rPr>
          <w:rStyle w:val="a5"/>
          <w:rFonts w:ascii="Times New Roman" w:eastAsiaTheme="minorEastAsia" w:hAnsi="Times New Roman" w:cs="Times New Roman"/>
          <w:bCs/>
          <w:sz w:val="28"/>
          <w:szCs w:val="28"/>
          <w:lang w:val="en-US"/>
        </w:rPr>
        <w:t>/</w:t>
      </w:r>
      <w:r>
        <w:rPr>
          <w:rStyle w:val="a5"/>
          <w:rFonts w:ascii="Times New Roman" w:eastAsiaTheme="minorEastAsia" w:hAnsi="Times New Roman" w:cs="Times New Roman"/>
          <w:bCs/>
          <w:sz w:val="28"/>
          <w:szCs w:val="28"/>
          <w:lang w:val="en-US"/>
        </w:rPr>
        <w:fldChar w:fldCharType="end"/>
      </w:r>
    </w:p>
    <w:p w14:paraId="780ACBCF" w14:textId="77777777" w:rsidR="00B57EA8" w:rsidRPr="00113298" w:rsidRDefault="00B57EA8" w:rsidP="00B57EA8">
      <w:pPr>
        <w:rPr>
          <w:rFonts w:ascii="Times New Roman" w:eastAsiaTheme="minorEastAsia" w:hAnsi="Times New Roman" w:cs="Times New Roman"/>
          <w:b/>
          <w:bCs/>
          <w:color w:val="000000" w:themeColor="text1"/>
          <w:sz w:val="28"/>
          <w:szCs w:val="28"/>
          <w:lang w:val="en-US"/>
        </w:rPr>
      </w:pPr>
    </w:p>
    <w:p w14:paraId="5139B86A" w14:textId="77777777" w:rsidR="00B57EA8" w:rsidRPr="007F2FDD" w:rsidRDefault="00B57EA8" w:rsidP="00B57EA8">
      <w:pPr>
        <w:rPr>
          <w:rFonts w:ascii="Times New Roman" w:eastAsiaTheme="minorEastAsia" w:hAnsi="Times New Roman" w:cs="Times New Roman"/>
          <w:b/>
          <w:bCs/>
          <w:color w:val="000000" w:themeColor="text1"/>
          <w:sz w:val="28"/>
          <w:szCs w:val="28"/>
          <w:lang w:val="en-US"/>
        </w:rPr>
      </w:pPr>
      <w:r w:rsidRPr="007F2FDD">
        <w:rPr>
          <w:rFonts w:ascii="Times New Roman" w:eastAsiaTheme="minorEastAsia" w:hAnsi="Times New Roman" w:cs="Times New Roman"/>
          <w:color w:val="000000" w:themeColor="text1"/>
          <w:lang w:val="en-US"/>
        </w:rPr>
        <w:br w:type="page"/>
      </w:r>
    </w:p>
    <w:p w14:paraId="2E6489DC" w14:textId="77777777" w:rsidR="00B57EA8"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429" w:name="_Toc59116908"/>
      <w:r>
        <w:rPr>
          <w:rFonts w:ascii="Times New Roman" w:eastAsiaTheme="minorEastAsia" w:hAnsi="Times New Roman" w:cs="Times New Roman"/>
          <w:color w:val="000000" w:themeColor="text1"/>
        </w:rPr>
        <w:lastRenderedPageBreak/>
        <w:t>Приложение А. Листинг программы</w:t>
      </w:r>
      <w:bookmarkEnd w:id="429"/>
    </w:p>
    <w:p w14:paraId="62097E1C" w14:textId="77777777" w:rsidR="00B57EA8" w:rsidRDefault="00B57EA8" w:rsidP="00B57EA8">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2137D310" w14:textId="77777777" w:rsidR="00B57EA8" w:rsidRPr="008E3271"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430" w:name="_Toc59116909"/>
      <w:r>
        <w:rPr>
          <w:rFonts w:ascii="Times New Roman" w:eastAsiaTheme="minorEastAsia" w:hAnsi="Times New Roman" w:cs="Times New Roman"/>
          <w:color w:val="000000" w:themeColor="text1"/>
        </w:rPr>
        <w:lastRenderedPageBreak/>
        <w:t>Приложение Б. Графики прогнозов экспорта</w:t>
      </w:r>
      <w:bookmarkEnd w:id="430"/>
      <w:r>
        <w:rPr>
          <w:rFonts w:ascii="Times New Roman" w:eastAsiaTheme="minorEastAsia" w:hAnsi="Times New Roman" w:cs="Times New Roman"/>
          <w:color w:val="000000" w:themeColor="text1"/>
        </w:rPr>
        <w:t xml:space="preserve"> </w:t>
      </w:r>
    </w:p>
    <w:p w14:paraId="75A8CCF3" w14:textId="77777777" w:rsidR="00B57EA8" w:rsidRPr="00314382"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67CB72B2" w14:textId="77777777" w:rsidR="00B57EA8" w:rsidRDefault="00B57EA8" w:rsidP="00B57EA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7C7A10D5" wp14:editId="71E4A5A0">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FC109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1B149F30"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012BA85F"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BB2DAD7" wp14:editId="478263B7">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E6E3E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6EC2193D"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703835D3" wp14:editId="3775D165">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74F3C52"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25C9EA6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E318E3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5E299AF0"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3DEEDF57" wp14:editId="0FFAE9AB">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29C38C"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463FD44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7E30F87" wp14:editId="4CD76FAE">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9C0BDA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12399408"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5F0A5E3"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7FE4448B" wp14:editId="73267CA2">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C18CB0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1E31DC62"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68841AC" wp14:editId="544C2FD6">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9E05358"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2DEA5C91"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12EDFB6C"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9D4021B" wp14:editId="256185B9">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029D1">
        <w:rPr>
          <w:rFonts w:ascii="Times New Roman" w:eastAsia="Times New Roman" w:hAnsi="Times New Roman" w:cs="Times New Roman"/>
          <w:color w:val="000000"/>
          <w:sz w:val="24"/>
          <w:szCs w:val="28"/>
          <w:lang w:eastAsia="ru-RU"/>
        </w:rPr>
        <w:t>22</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4ED3226B"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953E1BA" wp14:editId="1207560B">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4DC47F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61C1106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69EA15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E7CA3B0" wp14:editId="4EA0598C">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EA19992"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288D4AA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F75057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8983C0D" wp14:editId="0344CA05">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75F6D30"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02ECA4C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106C8B5" wp14:editId="7C4E85A5">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B7B288F"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4ECFD8D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B69FD20" wp14:editId="5C209AE7">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6BF3169"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3FD7598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E36782" wp14:editId="5406CD07">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392FF84"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79613282"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20DB90FA" w14:textId="77777777" w:rsidR="00B57EA8" w:rsidRDefault="00B57EA8" w:rsidP="00B57EA8">
      <w:pPr>
        <w:rPr>
          <w:rFonts w:ascii="Times New Roman" w:eastAsia="Times New Roman" w:hAnsi="Times New Roman" w:cs="Times New Roman"/>
          <w:color w:val="000000"/>
          <w:sz w:val="28"/>
          <w:szCs w:val="28"/>
          <w:lang w:eastAsia="ru-RU"/>
        </w:rPr>
      </w:pPr>
    </w:p>
    <w:p w14:paraId="22558217"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456C79D5"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D8AB32C" w14:textId="77777777" w:rsidR="00B57EA8" w:rsidRPr="008E3271"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431" w:name="_Toc59116910"/>
      <w:r>
        <w:rPr>
          <w:rFonts w:ascii="Times New Roman" w:eastAsiaTheme="minorEastAsia" w:hAnsi="Times New Roman" w:cs="Times New Roman"/>
          <w:color w:val="000000" w:themeColor="text1"/>
        </w:rPr>
        <w:lastRenderedPageBreak/>
        <w:t>Приложение В.</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431"/>
    </w:p>
    <w:p w14:paraId="7D08942B" w14:textId="77777777" w:rsidR="00B57EA8" w:rsidRPr="00314382"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4D29391F" w14:textId="77777777" w:rsidR="00B57EA8" w:rsidRDefault="00B57EA8" w:rsidP="00B57EA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3F4677A" wp14:editId="7232764E">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1812BB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1376A99B"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4F17704" wp14:editId="0E6F7E7E">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A55538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sidR="007029D1">
        <w:rPr>
          <w:rFonts w:ascii="Times New Roman" w:eastAsia="Times New Roman" w:hAnsi="Times New Roman" w:cs="Times New Roman"/>
          <w:color w:val="000000"/>
          <w:sz w:val="24"/>
          <w:szCs w:val="28"/>
          <w:lang w:eastAsia="ru-RU"/>
        </w:rPr>
        <w:t>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4672796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654576D" wp14:editId="4CAADE84">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A8149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3B2B038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7C342D7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522759B3" wp14:editId="4AA90982">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8C1D22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 xml:space="preserve">32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3EA7EF6B"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1DEA621" wp14:editId="65981B06">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B98C03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3E1246AF"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751A99F" wp14:editId="32E4F694">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E2E7F77"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38DCD48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4D45FFD" wp14:editId="327326AE">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AD2A9F2"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4ECE6D6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69FBCC7" wp14:editId="3919D06C">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029D1">
        <w:rPr>
          <w:rFonts w:ascii="Times New Roman" w:eastAsia="Times New Roman" w:hAnsi="Times New Roman" w:cs="Times New Roman"/>
          <w:color w:val="000000"/>
          <w:sz w:val="24"/>
          <w:szCs w:val="28"/>
          <w:lang w:eastAsia="ru-RU"/>
        </w:rPr>
        <w:t>36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6047BCA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E5D8691" wp14:editId="55003F84">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1CD092"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5B7A479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59198CD" wp14:editId="3D9FAEE3">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18F11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40E64158"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32052012" wp14:editId="09AC11B5">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65B125"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39</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4449D30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5F316D50"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93004F4" wp14:editId="323AC0F6">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63B71A1"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3182DF9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3095950" wp14:editId="68B41186">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4C977BC"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400317C7"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F113C1C" wp14:editId="333BF6BC">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1B3F4C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7FC234B4"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E7547BE" wp14:editId="144DF567">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86CE95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65412D9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DCC3ECC" wp14:editId="6F91CB6F">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07EB20E"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67817F67" w14:textId="77777777" w:rsidR="00B57EA8" w:rsidRDefault="00B57EA8" w:rsidP="00B57EA8">
      <w:pPr>
        <w:rPr>
          <w:rFonts w:ascii="Times New Roman" w:eastAsia="Times New Roman" w:hAnsi="Times New Roman" w:cs="Times New Roman"/>
          <w:color w:val="000000"/>
          <w:sz w:val="28"/>
          <w:szCs w:val="28"/>
          <w:lang w:eastAsia="ru-RU"/>
        </w:rPr>
      </w:pPr>
    </w:p>
    <w:p w14:paraId="6E0174B9"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8E7C309" w14:textId="77777777" w:rsidR="00B57EA8" w:rsidRPr="004117BC"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432" w:name="_Toc59116911"/>
      <w:r>
        <w:rPr>
          <w:rFonts w:ascii="Times New Roman" w:eastAsiaTheme="minorEastAsia" w:hAnsi="Times New Roman" w:cs="Times New Roman"/>
          <w:color w:val="000000" w:themeColor="text1"/>
        </w:rPr>
        <w:lastRenderedPageBreak/>
        <w:t>Приложение Г. Таблица оценки качества модели на данных объёма экспорта</w:t>
      </w:r>
      <w:bookmarkEnd w:id="432"/>
    </w:p>
    <w:p w14:paraId="7E320469"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sidR="007029D1">
        <w:rPr>
          <w:rFonts w:ascii="Times New Roman" w:eastAsia="Times New Roman" w:hAnsi="Times New Roman" w:cs="Times New Roman"/>
          <w:color w:val="000000"/>
          <w:sz w:val="28"/>
          <w:szCs w:val="28"/>
          <w:lang w:eastAsia="ru-RU"/>
        </w:rPr>
        <w:t xml:space="preserve"> представлена в таблице 1</w:t>
      </w:r>
      <w:r w:rsidRPr="00324ED3">
        <w:rPr>
          <w:rFonts w:ascii="Times New Roman" w:eastAsia="Times New Roman" w:hAnsi="Times New Roman" w:cs="Times New Roman"/>
          <w:color w:val="000000"/>
          <w:sz w:val="28"/>
          <w:szCs w:val="28"/>
          <w:lang w:eastAsia="ru-RU"/>
        </w:rPr>
        <w:t>.</w:t>
      </w:r>
    </w:p>
    <w:p w14:paraId="5FE02FAC" w14:textId="77777777" w:rsidR="00B57EA8" w:rsidRPr="00D472CC" w:rsidRDefault="00B57EA8" w:rsidP="00B57E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007029D1">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29"/>
        <w:gridCol w:w="1136"/>
        <w:gridCol w:w="1763"/>
        <w:gridCol w:w="1170"/>
      </w:tblGrid>
      <w:tr w:rsidR="00B57EA8" w:rsidRPr="007029D1" w14:paraId="3A9167FB" w14:textId="77777777" w:rsidTr="00B57EA8">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1B95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Country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F3E7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CB74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0A47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B57EA8" w:rsidRPr="007029D1" w14:paraId="1B6ABD64" w14:textId="77777777" w:rsidTr="00B57EA8">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ED56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EE79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F41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F736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0.4975</w:t>
            </w:r>
          </w:p>
        </w:tc>
      </w:tr>
      <w:tr w:rsidR="00B57EA8" w:rsidRPr="007029D1" w14:paraId="64796B95" w14:textId="77777777" w:rsidTr="00B57EA8">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054A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ED8F9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B9CA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4AC7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3555131D" w14:textId="77777777" w:rsidTr="00B57EA8">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113D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3CBD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0E18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90F1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0.371</w:t>
            </w:r>
          </w:p>
        </w:tc>
      </w:tr>
      <w:tr w:rsidR="00B57EA8" w:rsidRPr="007029D1" w14:paraId="5E9A6595" w14:textId="77777777" w:rsidTr="00B57EA8">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B21F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3DAA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8EAA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FC1C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13EAD80" w14:textId="77777777" w:rsidTr="00B57EA8">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7E11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C21E2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B4A8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71C1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0.4241</w:t>
            </w:r>
          </w:p>
        </w:tc>
      </w:tr>
      <w:tr w:rsidR="00B57EA8" w:rsidRPr="007029D1" w14:paraId="3C7BD115" w14:textId="77777777" w:rsidTr="00B57EA8">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2D1F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E52C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AE99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060B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F9C46B3" w14:textId="77777777" w:rsidTr="00B57EA8">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0E2B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6DA1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9094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66DF9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0.5816</w:t>
            </w:r>
          </w:p>
        </w:tc>
      </w:tr>
      <w:tr w:rsidR="00B57EA8" w:rsidRPr="007029D1" w14:paraId="69533577" w14:textId="77777777" w:rsidTr="00B57EA8">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51064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A0BE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6CB4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00A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69999C56" w14:textId="77777777" w:rsidTr="00B57EA8">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36FD4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КитайЮ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E9D7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B21C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B1FA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0.4442</w:t>
            </w:r>
          </w:p>
        </w:tc>
      </w:tr>
      <w:tr w:rsidR="00B57EA8" w:rsidRPr="007029D1" w14:paraId="46DED136" w14:textId="77777777" w:rsidTr="00B57EA8">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F6D3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DD352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E4F5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6EC2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7895B6DF" w14:textId="77777777" w:rsidTr="00B57EA8">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E92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A0DA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BBE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BA8C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0.5467</w:t>
            </w:r>
          </w:p>
        </w:tc>
      </w:tr>
      <w:tr w:rsidR="00B57EA8" w:rsidRPr="007029D1" w14:paraId="5EB2F131" w14:textId="77777777" w:rsidTr="00B57EA8">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5832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4FF4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222A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8550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08CC589B" w14:textId="77777777" w:rsidTr="00B57EA8">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BC41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F41C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C81A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56F39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0.3233</w:t>
            </w:r>
          </w:p>
        </w:tc>
      </w:tr>
      <w:tr w:rsidR="00B57EA8" w:rsidRPr="007029D1" w14:paraId="11BB5C5E" w14:textId="77777777" w:rsidTr="00B57EA8">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FD6E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31B6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00C7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A68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06B7ED38" w14:textId="77777777" w:rsidTr="00B57EA8">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349B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F6A2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7A23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63E1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0.4425</w:t>
            </w:r>
          </w:p>
        </w:tc>
      </w:tr>
      <w:tr w:rsidR="00B57EA8" w:rsidRPr="007029D1" w14:paraId="1C109337" w14:textId="77777777" w:rsidTr="00B57EA8">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4250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E6E4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8FAE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F0FD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4B35473" w14:textId="77777777" w:rsidTr="00B57EA8">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C571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6948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BEFB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F7BA4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0.7162</w:t>
            </w:r>
          </w:p>
        </w:tc>
      </w:tr>
      <w:tr w:rsidR="00B57EA8" w:rsidRPr="007029D1" w14:paraId="64B40C23" w14:textId="77777777" w:rsidTr="00B57EA8">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B7B0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C48D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30C8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4D8F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18B1C3A" w14:textId="77777777" w:rsidTr="00B57EA8">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2928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FC098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65AA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FC37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0.617</w:t>
            </w:r>
          </w:p>
        </w:tc>
      </w:tr>
      <w:tr w:rsidR="00B57EA8" w:rsidRPr="007029D1" w14:paraId="06157612" w14:textId="77777777" w:rsidTr="00B57EA8">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6AF0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607E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9C05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5D0B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3F93B29F" w14:textId="77777777" w:rsidTr="00B57EA8">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F45B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33C2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76B8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3F2B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w:t>
            </w:r>
          </w:p>
        </w:tc>
      </w:tr>
      <w:tr w:rsidR="00B57EA8" w:rsidRPr="007029D1" w14:paraId="48806738" w14:textId="77777777" w:rsidTr="00B57EA8">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84A9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1571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80DD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6BE5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116CC56" w14:textId="77777777" w:rsidTr="00B57EA8">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4ACD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81B6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05A6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9A6F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0.3147</w:t>
            </w:r>
          </w:p>
        </w:tc>
      </w:tr>
      <w:tr w:rsidR="00B57EA8" w:rsidRPr="007029D1" w14:paraId="5F545515" w14:textId="77777777" w:rsidTr="00B57EA8">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9D61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6D17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EF3B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958E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A40D8EA" w14:textId="77777777" w:rsidTr="00B57EA8">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0E5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5451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E9723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F1AB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0.38</w:t>
            </w:r>
          </w:p>
        </w:tc>
      </w:tr>
      <w:tr w:rsidR="00B57EA8" w:rsidRPr="007029D1" w14:paraId="22228139" w14:textId="77777777" w:rsidTr="00B57EA8">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E5B3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DBDB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B32D6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1BD2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B14F824" w14:textId="77777777" w:rsidTr="00B57EA8">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42B7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36FA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05A0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B778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0.3472</w:t>
            </w:r>
          </w:p>
        </w:tc>
      </w:tr>
      <w:tr w:rsidR="00B57EA8" w:rsidRPr="007029D1" w14:paraId="6525A992" w14:textId="77777777" w:rsidTr="00B57EA8">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05A3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1C15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37DB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B0ED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13ED15F3" w14:textId="77777777" w:rsidTr="00B57EA8">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720D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42AB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812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E959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0.6542</w:t>
            </w:r>
          </w:p>
        </w:tc>
      </w:tr>
      <w:tr w:rsidR="00B57EA8" w:rsidRPr="007029D1" w14:paraId="029F4CCD" w14:textId="77777777" w:rsidTr="00B57EA8">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FD4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BDEC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F1C2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7575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CFB7D51" w14:textId="77777777" w:rsidTr="00B57EA8">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208E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D254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BA94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8C64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0.5184</w:t>
            </w:r>
          </w:p>
        </w:tc>
      </w:tr>
      <w:tr w:rsidR="00B57EA8" w:rsidRPr="007029D1" w14:paraId="2D8B3FFA" w14:textId="77777777" w:rsidTr="00B57EA8">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03590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A474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CD59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BE70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bl>
    <w:p w14:paraId="52222F63" w14:textId="77777777" w:rsidR="00070DA8" w:rsidRPr="00D472CC" w:rsidRDefault="00070DA8" w:rsidP="00070DA8">
      <w:pPr>
        <w:spacing w:after="0" w:line="360" w:lineRule="auto"/>
        <w:ind w:firstLine="709"/>
        <w:jc w:val="both"/>
        <w:rPr>
          <w:rFonts w:ascii="Times New Roman" w:eastAsia="Times New Roman" w:hAnsi="Times New Roman" w:cs="Times New Roman"/>
          <w:sz w:val="24"/>
          <w:szCs w:val="24"/>
          <w:lang w:eastAsia="ru-RU"/>
        </w:rPr>
      </w:pPr>
    </w:p>
    <w:p w14:paraId="0480D371" w14:textId="77777777" w:rsidR="007029D1" w:rsidRDefault="007029D1">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5D3C4DCC" w14:textId="77777777" w:rsidR="00070DA8" w:rsidRPr="004117BC" w:rsidRDefault="00070DA8" w:rsidP="00070DA8">
      <w:pPr>
        <w:pStyle w:val="1"/>
        <w:spacing w:before="0" w:after="120" w:line="360" w:lineRule="auto"/>
        <w:jc w:val="center"/>
        <w:rPr>
          <w:rFonts w:ascii="Times New Roman" w:eastAsiaTheme="minorEastAsia" w:hAnsi="Times New Roman" w:cs="Times New Roman"/>
          <w:color w:val="000000" w:themeColor="text1"/>
        </w:rPr>
      </w:pPr>
      <w:bookmarkStart w:id="433" w:name="_Toc59116912"/>
      <w:r>
        <w:rPr>
          <w:rFonts w:ascii="Times New Roman" w:eastAsiaTheme="minorEastAsia" w:hAnsi="Times New Roman" w:cs="Times New Roman"/>
          <w:color w:val="000000" w:themeColor="text1"/>
        </w:rPr>
        <w:lastRenderedPageBreak/>
        <w:t xml:space="preserve">Приложение Г. Таблица оценки качества модели на данных объёма </w:t>
      </w:r>
      <w:r w:rsidR="007029D1">
        <w:rPr>
          <w:rFonts w:ascii="Times New Roman" w:eastAsiaTheme="minorEastAsia" w:hAnsi="Times New Roman" w:cs="Times New Roman"/>
          <w:color w:val="000000" w:themeColor="text1"/>
        </w:rPr>
        <w:t>импорта</w:t>
      </w:r>
      <w:bookmarkEnd w:id="433"/>
    </w:p>
    <w:p w14:paraId="6D816A57" w14:textId="77777777" w:rsidR="00070DA8" w:rsidRPr="007029D1" w:rsidRDefault="00070DA8" w:rsidP="007029D1">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 xml:space="preserve">Оценка качества модели на данных объема </w:t>
      </w:r>
      <w:r w:rsidR="007029D1">
        <w:rPr>
          <w:rFonts w:ascii="Times New Roman" w:eastAsia="Times New Roman" w:hAnsi="Times New Roman" w:cs="Times New Roman"/>
          <w:color w:val="000000"/>
          <w:sz w:val="28"/>
          <w:szCs w:val="28"/>
          <w:lang w:eastAsia="ru-RU"/>
        </w:rPr>
        <w:t>импорта</w:t>
      </w:r>
      <w:r w:rsidRPr="00324ED3">
        <w:rPr>
          <w:rFonts w:ascii="Times New Roman" w:eastAsia="Times New Roman" w:hAnsi="Times New Roman" w:cs="Times New Roman"/>
          <w:color w:val="000000"/>
          <w:sz w:val="28"/>
          <w:szCs w:val="28"/>
          <w:lang w:eastAsia="ru-RU"/>
        </w:rPr>
        <w:t xml:space="preserve">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18D986A4" w14:textId="77777777" w:rsidR="00070DA8" w:rsidRPr="00D472CC" w:rsidRDefault="00070DA8" w:rsidP="00070DA8">
      <w:pPr>
        <w:spacing w:after="0" w:line="240" w:lineRule="auto"/>
        <w:rPr>
          <w:rFonts w:ascii="Times New Roman" w:eastAsia="Times New Roman" w:hAnsi="Times New Roman" w:cs="Times New Roman"/>
          <w:sz w:val="24"/>
          <w:szCs w:val="24"/>
          <w:lang w:eastAsia="ru-RU"/>
        </w:rPr>
      </w:pPr>
      <w:commentRangeStart w:id="434"/>
      <w:r>
        <w:rPr>
          <w:rFonts w:ascii="Times New Roman" w:eastAsia="Times New Roman" w:hAnsi="Times New Roman" w:cs="Times New Roman"/>
          <w:sz w:val="24"/>
          <w:szCs w:val="24"/>
          <w:lang w:eastAsia="ru-RU"/>
        </w:rPr>
        <w:t>Т</w:t>
      </w:r>
      <w:r w:rsidR="007029D1">
        <w:rPr>
          <w:rFonts w:ascii="Times New Roman" w:eastAsia="Times New Roman" w:hAnsi="Times New Roman" w:cs="Times New Roman"/>
          <w:sz w:val="24"/>
          <w:szCs w:val="24"/>
          <w:lang w:eastAsia="ru-RU"/>
        </w:rPr>
        <w:t>аблица 2</w:t>
      </w:r>
      <w:r>
        <w:rPr>
          <w:rFonts w:ascii="Times New Roman" w:eastAsia="Times New Roman" w:hAnsi="Times New Roman" w:cs="Times New Roman"/>
          <w:sz w:val="24"/>
          <w:szCs w:val="24"/>
          <w:lang w:eastAsia="ru-RU"/>
        </w:rPr>
        <w:t xml:space="preserve"> – Оценка качества модели на данных объёма импорта разных стран</w:t>
      </w:r>
      <w:commentRangeEnd w:id="434"/>
      <w:r>
        <w:rPr>
          <w:rStyle w:val="af"/>
        </w:rPr>
        <w:commentReference w:id="434"/>
      </w:r>
    </w:p>
    <w:tbl>
      <w:tblPr>
        <w:tblW w:w="9185" w:type="dxa"/>
        <w:tblCellMar>
          <w:top w:w="15" w:type="dxa"/>
          <w:left w:w="15" w:type="dxa"/>
          <w:bottom w:w="15" w:type="dxa"/>
          <w:right w:w="15" w:type="dxa"/>
        </w:tblCellMar>
        <w:tblLook w:val="04A0" w:firstRow="1" w:lastRow="0" w:firstColumn="1" w:lastColumn="0" w:noHBand="0" w:noVBand="1"/>
      </w:tblPr>
      <w:tblGrid>
        <w:gridCol w:w="5317"/>
        <w:gridCol w:w="1080"/>
        <w:gridCol w:w="1676"/>
        <w:gridCol w:w="1112"/>
      </w:tblGrid>
      <w:tr w:rsidR="00070DA8" w:rsidRPr="007029D1" w14:paraId="1D5EE19E"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0EFEF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35" w:author="Иван Слеповичев" w:date="2020-12-15T17:36:00Z">
              <w:r w:rsidRPr="007029D1" w:rsidDel="0024157C">
                <w:rPr>
                  <w:rFonts w:ascii="Times New Roman" w:eastAsia="Times New Roman" w:hAnsi="Times New Roman" w:cs="Times New Roman"/>
                  <w:color w:val="000000"/>
                  <w:sz w:val="24"/>
                  <w:szCs w:val="24"/>
                  <w:lang w:eastAsia="ru-RU"/>
                </w:rPr>
                <w:delText>Country</w:delText>
              </w:r>
            </w:del>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75AB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EE49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D40F6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070DA8" w:rsidRPr="007029D1" w14:paraId="5D1BEC7B"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23B1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36"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Russian Federation</w:delText>
              </w:r>
            </w:del>
            <w:ins w:id="437" w:author="Учетная запись Майкрософт" w:date="2020-12-16T10:17:00Z">
              <w:r w:rsidRPr="007029D1">
                <w:rPr>
                  <w:rFonts w:ascii="Times New Roman" w:eastAsia="Times New Roman" w:hAnsi="Times New Roman" w:cs="Times New Roman"/>
                  <w:color w:val="000000"/>
                  <w:sz w:val="24"/>
                  <w:szCs w:val="24"/>
                  <w:lang w:eastAsia="ru-RU"/>
                </w:rPr>
                <w:t>Российская Федерация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1F99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1B31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1000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0.4399</w:t>
            </w:r>
          </w:p>
        </w:tc>
      </w:tr>
      <w:tr w:rsidR="00070DA8" w:rsidRPr="007029D1" w14:paraId="14FE43D5"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C0AF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D8F3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C9AA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6F3A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234B34E2"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D070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38"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United States</w:delText>
              </w:r>
            </w:del>
            <w:ins w:id="439" w:author="Учетная запись Майкрософт" w:date="2020-12-16T10:17:00Z">
              <w:r w:rsidRPr="007029D1">
                <w:rPr>
                  <w:rFonts w:ascii="Times New Roman" w:eastAsia="Times New Roman" w:hAnsi="Times New Roman" w:cs="Times New Roman"/>
                  <w:color w:val="000000"/>
                  <w:sz w:val="24"/>
                  <w:szCs w:val="24"/>
                  <w:lang w:eastAsia="ru-RU"/>
                </w:rPr>
                <w:t>США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2E69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5FDD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8BF2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0.4812</w:t>
            </w:r>
          </w:p>
        </w:tc>
      </w:tr>
      <w:tr w:rsidR="00070DA8" w:rsidRPr="007029D1" w14:paraId="4878BE25"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88E8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0B55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ADFA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37B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55F0F86F"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35AA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40" w:author="Учетная запись Майкрософт" w:date="2020-12-16T10:18:00Z">
              <w:r w:rsidRPr="007029D1" w:rsidDel="00DB41F5">
                <w:rPr>
                  <w:rFonts w:ascii="Times New Roman" w:eastAsia="Times New Roman" w:hAnsi="Times New Roman" w:cs="Times New Roman"/>
                  <w:color w:val="000000"/>
                  <w:sz w:val="24"/>
                  <w:szCs w:val="24"/>
                  <w:lang w:eastAsia="ru-RU"/>
                </w:rPr>
                <w:delText>United Kingdom</w:delText>
              </w:r>
            </w:del>
            <w:ins w:id="441" w:author="Учетная запись Майкрософт" w:date="2020-12-16T10:18:00Z">
              <w:r w:rsidRPr="007029D1">
                <w:rPr>
                  <w:rFonts w:ascii="Times New Roman" w:eastAsia="Times New Roman" w:hAnsi="Times New Roman" w:cs="Times New Roman"/>
                  <w:color w:val="000000"/>
                  <w:sz w:val="24"/>
                  <w:szCs w:val="24"/>
                  <w:lang w:eastAsia="ru-RU"/>
                </w:rPr>
                <w:t>Великобритания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957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01CA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9071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0.4157</w:t>
            </w:r>
          </w:p>
        </w:tc>
      </w:tr>
      <w:tr w:rsidR="00070DA8" w:rsidRPr="007029D1" w14:paraId="32ADE572"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78B5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28B03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C14C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4F87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07E1CE6"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820E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42"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Germany</w:delText>
              </w:r>
            </w:del>
            <w:ins w:id="443" w:author="Учетная запись Майкрософт" w:date="2020-12-16T10:17:00Z">
              <w:r w:rsidRPr="007029D1">
                <w:rPr>
                  <w:rFonts w:ascii="Times New Roman" w:eastAsia="Times New Roman" w:hAnsi="Times New Roman" w:cs="Times New Roman"/>
                  <w:color w:val="000000"/>
                  <w:sz w:val="24"/>
                  <w:szCs w:val="24"/>
                  <w:lang w:eastAsia="ru-RU"/>
                </w:rPr>
                <w:t>Германия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240E1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E95E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A76D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0.5841</w:t>
            </w:r>
          </w:p>
        </w:tc>
      </w:tr>
      <w:tr w:rsidR="00070DA8" w:rsidRPr="007029D1" w14:paraId="3CEA4050"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79AF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1CA6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FB4B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52A7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15424AAD"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2224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44" w:author="Учетная запись Майкрософт" w:date="2020-12-16T10:18:00Z">
              <w:r w:rsidRPr="007029D1" w:rsidDel="00DB41F5">
                <w:rPr>
                  <w:rFonts w:ascii="Times New Roman" w:eastAsia="Times New Roman" w:hAnsi="Times New Roman" w:cs="Times New Roman"/>
                  <w:color w:val="000000"/>
                  <w:sz w:val="24"/>
                  <w:szCs w:val="24"/>
                  <w:lang w:eastAsia="ru-RU"/>
                </w:rPr>
                <w:delText>China, Hong Kong SAR</w:delText>
              </w:r>
            </w:del>
            <w:ins w:id="445" w:author="Учетная запись Майкрософт" w:date="2020-12-16T10:19:00Z">
              <w:r w:rsidRPr="007029D1">
                <w:rPr>
                  <w:rFonts w:ascii="Times New Roman" w:eastAsia="Times New Roman" w:hAnsi="Times New Roman" w:cs="Times New Roman"/>
                  <w:color w:val="000000"/>
                  <w:sz w:val="24"/>
                  <w:szCs w:val="24"/>
                  <w:lang w:eastAsia="ru-RU"/>
                </w:rPr>
                <w:t>Китай, Гонконг</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A59E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B8F2A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0DBF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0.5391</w:t>
            </w:r>
          </w:p>
        </w:tc>
      </w:tr>
      <w:tr w:rsidR="00070DA8" w:rsidRPr="007029D1" w14:paraId="3C3D8326"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7831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C3A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E49F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7C13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DA21353"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D2CF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46"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Canada</w:delText>
              </w:r>
            </w:del>
            <w:ins w:id="447" w:author="Учетная запись Майкрософт" w:date="2020-12-16T10:17:00Z">
              <w:r w:rsidRPr="007029D1">
                <w:rPr>
                  <w:rFonts w:ascii="Times New Roman" w:eastAsia="Times New Roman" w:hAnsi="Times New Roman" w:cs="Times New Roman"/>
                  <w:color w:val="000000"/>
                  <w:sz w:val="24"/>
                  <w:szCs w:val="24"/>
                  <w:lang w:eastAsia="ru-RU"/>
                </w:rPr>
                <w:t>Канада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393C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8A65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B20CC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0.411</w:t>
            </w:r>
          </w:p>
        </w:tc>
      </w:tr>
      <w:tr w:rsidR="00070DA8" w:rsidRPr="007029D1" w14:paraId="16FD70DA"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C44D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A0FA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8275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9A64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DDC9A8D"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F1A5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48"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Japan</w:delText>
              </w:r>
            </w:del>
            <w:ins w:id="449" w:author="Учетная запись Майкрософт" w:date="2020-12-16T10:17:00Z">
              <w:r w:rsidRPr="007029D1">
                <w:rPr>
                  <w:rFonts w:ascii="Times New Roman" w:eastAsia="Times New Roman" w:hAnsi="Times New Roman" w:cs="Times New Roman"/>
                  <w:color w:val="000000"/>
                  <w:sz w:val="24"/>
                  <w:szCs w:val="24"/>
                  <w:lang w:eastAsia="ru-RU"/>
                </w:rPr>
                <w:t>Япония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319F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94D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3C4A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0.5511</w:t>
            </w:r>
          </w:p>
        </w:tc>
      </w:tr>
      <w:tr w:rsidR="00070DA8" w:rsidRPr="007029D1" w14:paraId="19744942"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209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49F6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48CC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8D3D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12742D9"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B348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50"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Turkey</w:delText>
              </w:r>
            </w:del>
            <w:ins w:id="451" w:author="Учетная запись Майкрософт" w:date="2020-12-16T10:17:00Z">
              <w:r w:rsidRPr="007029D1">
                <w:rPr>
                  <w:rFonts w:ascii="Times New Roman" w:eastAsia="Times New Roman" w:hAnsi="Times New Roman" w:cs="Times New Roman"/>
                  <w:color w:val="000000"/>
                  <w:sz w:val="24"/>
                  <w:szCs w:val="24"/>
                  <w:lang w:eastAsia="ru-RU"/>
                </w:rPr>
                <w:t>Турция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A16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64ED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BFAF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0.3308</w:t>
            </w:r>
          </w:p>
        </w:tc>
      </w:tr>
      <w:tr w:rsidR="00070DA8" w:rsidRPr="007029D1" w14:paraId="5FA77DEC"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C615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0012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9233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9AE7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2E3867CF"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6AD6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52"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Denmark</w:delText>
              </w:r>
            </w:del>
            <w:ins w:id="453" w:author="Учетная запись Майкрософт" w:date="2020-12-16T10:18:00Z">
              <w:r w:rsidRPr="007029D1">
                <w:rPr>
                  <w:rFonts w:ascii="Times New Roman" w:eastAsia="Times New Roman" w:hAnsi="Times New Roman" w:cs="Times New Roman"/>
                  <w:color w:val="000000"/>
                  <w:sz w:val="24"/>
                  <w:szCs w:val="24"/>
                  <w:lang w:eastAsia="ru-RU"/>
                </w:rPr>
                <w:t>Дания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682F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AE29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B3C92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0.4878</w:t>
            </w:r>
          </w:p>
        </w:tc>
      </w:tr>
      <w:tr w:rsidR="00070DA8" w:rsidRPr="007029D1" w14:paraId="456499C0"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3421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3B810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1385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A48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3CAC12A"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B242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54"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Maldives</w:delText>
              </w:r>
            </w:del>
            <w:ins w:id="455" w:author="Учетная запись Майкрософт" w:date="2020-12-16T10:18:00Z">
              <w:r w:rsidRPr="007029D1">
                <w:rPr>
                  <w:rFonts w:ascii="Times New Roman" w:eastAsia="Times New Roman" w:hAnsi="Times New Roman" w:cs="Times New Roman"/>
                  <w:color w:val="000000"/>
                  <w:sz w:val="24"/>
                  <w:szCs w:val="24"/>
                  <w:lang w:eastAsia="ru-RU"/>
                </w:rPr>
                <w:t>Мальдивы</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7D2D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0BC6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79E2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0.2897</w:t>
            </w:r>
          </w:p>
        </w:tc>
      </w:tr>
      <w:tr w:rsidR="00070DA8" w:rsidRPr="007029D1" w14:paraId="4EF29212"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14C4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879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D28C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2696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53244C0"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AADE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56"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Sweden</w:delText>
              </w:r>
            </w:del>
            <w:ins w:id="457" w:author="Учетная запись Майкрософт" w:date="2020-12-16T10:18:00Z">
              <w:r w:rsidRPr="007029D1">
                <w:rPr>
                  <w:rFonts w:ascii="Times New Roman" w:eastAsia="Times New Roman" w:hAnsi="Times New Roman" w:cs="Times New Roman"/>
                  <w:color w:val="000000"/>
                  <w:sz w:val="24"/>
                  <w:szCs w:val="24"/>
                  <w:lang w:eastAsia="ru-RU"/>
                </w:rPr>
                <w:t>Швеция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E70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71DB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B53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0.5022</w:t>
            </w:r>
          </w:p>
        </w:tc>
      </w:tr>
      <w:tr w:rsidR="00070DA8" w:rsidRPr="007029D1" w14:paraId="57ACE70F"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4796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3383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08C3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00C1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1ED9A9CD"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90B5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58"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Korea, Republic of</w:delText>
              </w:r>
            </w:del>
            <w:ins w:id="459" w:author="Учетная запись Майкрософт" w:date="2020-12-16T10:18:00Z">
              <w:r w:rsidRPr="007029D1">
                <w:rPr>
                  <w:rFonts w:ascii="Times New Roman" w:eastAsia="Times New Roman" w:hAnsi="Times New Roman" w:cs="Times New Roman"/>
                  <w:color w:val="000000"/>
                  <w:sz w:val="24"/>
                  <w:szCs w:val="24"/>
                  <w:lang w:eastAsia="ru-RU"/>
                </w:rPr>
                <w:t>Южная Корея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4906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46EB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7941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0.3252</w:t>
            </w:r>
          </w:p>
        </w:tc>
      </w:tr>
      <w:tr w:rsidR="00070DA8" w:rsidRPr="007029D1" w14:paraId="4B1A313D"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3D6B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121F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61DC4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B481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912A43E"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FCD8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60"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Switzerland</w:delText>
              </w:r>
            </w:del>
            <w:ins w:id="461" w:author="Учетная запись Майкрософт" w:date="2020-12-16T10:18:00Z">
              <w:r w:rsidRPr="007029D1">
                <w:rPr>
                  <w:rFonts w:ascii="Times New Roman" w:eastAsia="Times New Roman" w:hAnsi="Times New Roman" w:cs="Times New Roman"/>
                  <w:color w:val="000000"/>
                  <w:sz w:val="24"/>
                  <w:szCs w:val="24"/>
                  <w:lang w:eastAsia="ru-RU"/>
                </w:rPr>
                <w:t>Швейцария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D4C4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C4002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6D97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0.4511</w:t>
            </w:r>
          </w:p>
        </w:tc>
      </w:tr>
      <w:tr w:rsidR="00070DA8" w:rsidRPr="007029D1" w14:paraId="546405BB"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3C6D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F607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5CBD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AD46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65A66C3"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CB04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62"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Tunisia</w:delText>
              </w:r>
            </w:del>
            <w:ins w:id="463" w:author="Учетная запись Майкрософт" w:date="2020-12-16T10:18:00Z">
              <w:r w:rsidRPr="007029D1">
                <w:rPr>
                  <w:rFonts w:ascii="Times New Roman" w:eastAsia="Times New Roman" w:hAnsi="Times New Roman" w:cs="Times New Roman"/>
                  <w:color w:val="000000"/>
                  <w:sz w:val="24"/>
                  <w:szCs w:val="24"/>
                  <w:lang w:eastAsia="ru-RU"/>
                </w:rPr>
                <w:t>Тунис</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24E8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AA11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32E0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0.4575</w:t>
            </w:r>
          </w:p>
        </w:tc>
      </w:tr>
      <w:tr w:rsidR="00070DA8" w:rsidRPr="007029D1" w14:paraId="4C07AE0C"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252FF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DEA9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CED0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F226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EB433A2"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ACDA0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64"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Malaysia</w:delText>
              </w:r>
            </w:del>
            <w:ins w:id="465" w:author="Учетная запись Майкрософт" w:date="2020-12-16T10:18:00Z">
              <w:r w:rsidRPr="007029D1">
                <w:rPr>
                  <w:rFonts w:ascii="Times New Roman" w:eastAsia="Times New Roman" w:hAnsi="Times New Roman" w:cs="Times New Roman"/>
                  <w:color w:val="000000"/>
                  <w:sz w:val="24"/>
                  <w:szCs w:val="24"/>
                  <w:lang w:eastAsia="ru-RU"/>
                </w:rPr>
                <w:t>Малайзия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505F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2191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94AB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0.5836</w:t>
            </w:r>
          </w:p>
        </w:tc>
      </w:tr>
      <w:tr w:rsidR="00070DA8" w:rsidRPr="007029D1" w14:paraId="75CEF7CA"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AFE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334B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B63D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1405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54CCEA23"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4EF9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466"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Argentina</w:delText>
              </w:r>
            </w:del>
            <w:ins w:id="467" w:author="Учетная запись Майкрософт" w:date="2020-12-16T10:18:00Z">
              <w:r w:rsidRPr="007029D1">
                <w:rPr>
                  <w:rFonts w:ascii="Times New Roman" w:eastAsia="Times New Roman" w:hAnsi="Times New Roman" w:cs="Times New Roman"/>
                  <w:color w:val="000000"/>
                  <w:sz w:val="24"/>
                  <w:szCs w:val="24"/>
                  <w:lang w:eastAsia="ru-RU"/>
                </w:rPr>
                <w:t>Аргентина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7C98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ADB7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250A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w:t>
            </w:r>
          </w:p>
        </w:tc>
      </w:tr>
      <w:tr w:rsidR="00070DA8" w:rsidRPr="007029D1" w14:paraId="5D5F8D0C" w14:textId="77777777" w:rsidTr="000355D6">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F280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FF3F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FB0B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A14E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bl>
    <w:p w14:paraId="35B2DDA0" w14:textId="77777777" w:rsidR="00B57EA8" w:rsidRDefault="00B57EA8" w:rsidP="00B57EA8"/>
    <w:p w14:paraId="29ED1BEB" w14:textId="77777777" w:rsidR="00B9239C" w:rsidRDefault="00B9239C"/>
    <w:sectPr w:rsidR="00B9239C">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Иван Слеповичев" w:date="2020-12-15T17:41:00Z" w:initials="ИИС">
    <w:p w14:paraId="47364B6C" w14:textId="77777777" w:rsidR="00B57EA8" w:rsidRDefault="00B57EA8" w:rsidP="00B57EA8">
      <w:pPr>
        <w:pStyle w:val="af0"/>
      </w:pPr>
      <w:r>
        <w:rPr>
          <w:rStyle w:val="af"/>
        </w:rPr>
        <w:annotationRef/>
      </w:r>
      <w:r>
        <w:t>на рисунке 1 – «статистические», выше в тексте и во введении – «статические». поправьте на «статистические» везде по тексту</w:t>
      </w:r>
    </w:p>
  </w:comment>
  <w:comment w:id="32" w:author="Иван Слеповичев" w:date="2020-12-15T17:41:00Z" w:initials="ИИС">
    <w:p w14:paraId="08F84FDF" w14:textId="77777777" w:rsidR="00B57EA8" w:rsidRDefault="00B57EA8" w:rsidP="00B57EA8">
      <w:pPr>
        <w:pStyle w:val="af0"/>
      </w:pPr>
      <w:r>
        <w:rPr>
          <w:rStyle w:val="af"/>
        </w:rPr>
        <w:annotationRef/>
      </w:r>
      <w:r>
        <w:t>Нужно определение термина – «функциональные элементы»</w:t>
      </w:r>
    </w:p>
  </w:comment>
  <w:comment w:id="35" w:author="Иван Слеповичев" w:date="2020-12-15T17:41:00Z" w:initials="ИИС">
    <w:p w14:paraId="391CC520" w14:textId="77777777" w:rsidR="00B57EA8" w:rsidRDefault="00B57EA8" w:rsidP="00B57EA8">
      <w:pPr>
        <w:pStyle w:val="af0"/>
      </w:pPr>
      <w:r>
        <w:rPr>
          <w:rStyle w:val="af"/>
        </w:rPr>
        <w:annotationRef/>
      </w:r>
      <w:r>
        <w:t>Рисунок вышел за поля, потому что вставлен с отступом</w:t>
      </w:r>
    </w:p>
  </w:comment>
  <w:comment w:id="42" w:author="Иван Слеповичев" w:date="2020-12-15T17:41:00Z" w:initials="ИИС">
    <w:p w14:paraId="1FC32F6C" w14:textId="77777777" w:rsidR="00B57EA8" w:rsidRDefault="00B57EA8" w:rsidP="00B57EA8">
      <w:pPr>
        <w:pStyle w:val="af0"/>
      </w:pPr>
      <w:r>
        <w:rPr>
          <w:rStyle w:val="af"/>
        </w:rPr>
        <w:annotationRef/>
      </w:r>
      <w:r>
        <w:t>Это её основное назначение</w:t>
      </w:r>
    </w:p>
  </w:comment>
  <w:comment w:id="53" w:author="Иван Слеповичев" w:date="2020-12-15T17:41:00Z" w:initials="ИИС">
    <w:p w14:paraId="1DFF1110" w14:textId="77777777" w:rsidR="00B57EA8" w:rsidRPr="00F22346" w:rsidRDefault="00B57EA8" w:rsidP="00B57EA8">
      <w:pPr>
        <w:pStyle w:val="af0"/>
      </w:pPr>
      <w:r>
        <w:rPr>
          <w:rStyle w:val="af"/>
        </w:rPr>
        <w:annotationRef/>
      </w:r>
      <w:r>
        <w:t>Раз Вы начали писать о развертывании модулей – продолжите: Установка Анаконда, установка библиотек, создание структуры папок (данные, модели, программы, результаты</w:t>
      </w:r>
      <w:r w:rsidRPr="00F22346">
        <w:t>)</w:t>
      </w:r>
      <w:r>
        <w:t xml:space="preserve"> и т.п.</w:t>
      </w:r>
    </w:p>
  </w:comment>
  <w:comment w:id="55" w:author="Иван Слеповичев" w:date="2020-12-15T17:41:00Z" w:initials="ИИС">
    <w:p w14:paraId="5D3E4995" w14:textId="77777777" w:rsidR="00B57EA8" w:rsidRPr="00A1624F" w:rsidRDefault="00B57EA8" w:rsidP="00B57EA8">
      <w:pPr>
        <w:pStyle w:val="af0"/>
      </w:pPr>
      <w:r>
        <w:rPr>
          <w:rStyle w:val="af"/>
        </w:rPr>
        <w:annotationRef/>
      </w:r>
      <w:r>
        <w:t>официальное название, а не идентификатор пакета</w:t>
      </w:r>
    </w:p>
  </w:comment>
  <w:comment w:id="61" w:author="Иван Слеповичев" w:date="2020-12-15T17:41:00Z" w:initials="ИИС">
    <w:p w14:paraId="3999D0DD" w14:textId="77777777" w:rsidR="00B57EA8" w:rsidRDefault="00B57EA8" w:rsidP="00B57EA8">
      <w:pPr>
        <w:pStyle w:val="af0"/>
      </w:pPr>
      <w:r>
        <w:rPr>
          <w:rStyle w:val="af"/>
        </w:rPr>
        <w:annotationRef/>
      </w:r>
      <w:r>
        <w:t>Это лучше перенести в раздел архитектуры модели</w:t>
      </w:r>
    </w:p>
  </w:comment>
  <w:comment w:id="65" w:author="Иван Слеповичев" w:date="2020-12-15T17:41:00Z" w:initials="ИИС">
    <w:p w14:paraId="5CEE922A" w14:textId="77777777" w:rsidR="00B57EA8" w:rsidRDefault="00B57EA8" w:rsidP="00B57EA8">
      <w:pPr>
        <w:pStyle w:val="af0"/>
      </w:pPr>
      <w:r>
        <w:rPr>
          <w:rStyle w:val="af"/>
        </w:rPr>
        <w:annotationRef/>
      </w:r>
      <w:r>
        <w:t>Это перенести вверх в раздел структуры программы</w:t>
      </w:r>
    </w:p>
  </w:comment>
  <w:comment w:id="73" w:author="Иван Слеповичев" w:date="2020-12-15T17:41:00Z" w:initials="ИИС">
    <w:p w14:paraId="476A33F8" w14:textId="77777777" w:rsidR="00B57EA8" w:rsidRPr="00EC3282" w:rsidRDefault="00B57EA8" w:rsidP="00B57EA8">
      <w:pPr>
        <w:pStyle w:val="af0"/>
      </w:pPr>
      <w:r>
        <w:rPr>
          <w:rStyle w:val="af"/>
        </w:rPr>
        <w:annotationRef/>
      </w:r>
      <w:r>
        <w:t>уместна такая структура заголовков: 3.2. Структура данных, 3.3 Описание модели, 3.4. Обучение модели, 3.5. Результаты вычислений</w:t>
      </w:r>
      <w:r w:rsidRPr="00EC3282">
        <w:t xml:space="preserve"> </w:t>
      </w:r>
    </w:p>
  </w:comment>
  <w:comment w:id="77" w:author="Иван Слеповичев" w:date="2020-12-15T17:41:00Z" w:initials="ИИС">
    <w:p w14:paraId="50587B59" w14:textId="77777777" w:rsidR="00B57EA8" w:rsidRDefault="00B57EA8" w:rsidP="00B57EA8">
      <w:pPr>
        <w:pStyle w:val="af0"/>
      </w:pPr>
      <w:r>
        <w:rPr>
          <w:rStyle w:val="af"/>
        </w:rPr>
        <w:annotationRef/>
      </w:r>
      <w:r>
        <w:t>Описание модели</w:t>
      </w:r>
    </w:p>
  </w:comment>
  <w:comment w:id="79" w:author="Иван Слеповичев" w:date="2020-12-15T17:41:00Z" w:initials="ИИС">
    <w:p w14:paraId="6D80DF65" w14:textId="77777777" w:rsidR="00B57EA8" w:rsidRPr="00B62505" w:rsidRDefault="00B57EA8" w:rsidP="00B57EA8">
      <w:pPr>
        <w:pStyle w:val="af0"/>
      </w:pPr>
      <w:r>
        <w:rPr>
          <w:rStyle w:val="af"/>
        </w:rPr>
        <w:annotationRef/>
      </w:r>
      <w:r>
        <w:rPr>
          <w:lang w:val="en-US"/>
        </w:rPr>
        <w:t>lstm</w:t>
      </w:r>
      <w:r w:rsidRPr="00B62505">
        <w:t>_11_</w:t>
      </w:r>
      <w:r>
        <w:rPr>
          <w:lang w:val="en-US"/>
        </w:rPr>
        <w:t>input</w:t>
      </w:r>
      <w:r w:rsidRPr="00B62505">
        <w:t xml:space="preserve">, </w:t>
      </w:r>
      <w:r>
        <w:rPr>
          <w:lang w:val="en-US"/>
        </w:rPr>
        <w:t>sltm</w:t>
      </w:r>
      <w:r w:rsidRPr="00B62505">
        <w:t xml:space="preserve">_11, </w:t>
      </w:r>
      <w:r>
        <w:rPr>
          <w:lang w:val="en-US"/>
        </w:rPr>
        <w:t>droput</w:t>
      </w:r>
      <w:r w:rsidRPr="00B62505">
        <w:t xml:space="preserve">_11 </w:t>
      </w:r>
      <w:r>
        <w:t>и</w:t>
      </w:r>
      <w:r w:rsidRPr="00B62505">
        <w:t xml:space="preserve"> </w:t>
      </w:r>
      <w:r>
        <w:t>т</w:t>
      </w:r>
      <w:r w:rsidRPr="00B62505">
        <w:t>.</w:t>
      </w:r>
      <w:r>
        <w:t>п</w:t>
      </w:r>
      <w:r w:rsidRPr="00B62505">
        <w:t xml:space="preserve">. </w:t>
      </w:r>
      <w:r>
        <w:t xml:space="preserve">не очень красивые имена. Можете назвать слои самостоятельно параметром </w:t>
      </w:r>
      <w:r w:rsidRPr="00B62505">
        <w:t>“</w:t>
      </w:r>
      <w:r>
        <w:rPr>
          <w:lang w:val="en-US"/>
        </w:rPr>
        <w:t>name</w:t>
      </w:r>
      <w:r w:rsidRPr="00B62505">
        <w:t>”</w:t>
      </w:r>
    </w:p>
  </w:comment>
  <w:comment w:id="82" w:author="Иван Слеповичев" w:date="2020-12-15T17:41:00Z" w:initials="ИИС">
    <w:p w14:paraId="04070C46" w14:textId="77777777" w:rsidR="00B57EA8" w:rsidRDefault="00B57EA8" w:rsidP="00B57EA8">
      <w:pPr>
        <w:pStyle w:val="af0"/>
      </w:pPr>
      <w:r>
        <w:rPr>
          <w:rStyle w:val="af"/>
        </w:rPr>
        <w:annotationRef/>
      </w:r>
      <w:r>
        <w:t>Это лучше перенести в раздел архитектуры модели</w:t>
      </w:r>
    </w:p>
  </w:comment>
  <w:comment w:id="95" w:author="Иван Слеповичев" w:date="2020-12-15T17:41:00Z" w:initials="ИИС">
    <w:p w14:paraId="1D6E802C" w14:textId="77777777" w:rsidR="00B57EA8" w:rsidRDefault="00B57EA8" w:rsidP="00B57EA8">
      <w:pPr>
        <w:pStyle w:val="af0"/>
      </w:pPr>
      <w:r>
        <w:rPr>
          <w:rStyle w:val="af"/>
        </w:rPr>
        <w:annotationRef/>
      </w:r>
      <w:r>
        <w:t>Обучение модели</w:t>
      </w:r>
    </w:p>
  </w:comment>
  <w:comment w:id="97" w:author="Иван Слеповичев" w:date="2020-12-15T17:41:00Z" w:initials="ИИС">
    <w:p w14:paraId="3337C7F1" w14:textId="77777777" w:rsidR="00B57EA8" w:rsidRDefault="00B57EA8" w:rsidP="00B57EA8">
      <w:pPr>
        <w:pStyle w:val="af0"/>
      </w:pPr>
      <w:r>
        <w:rPr>
          <w:rStyle w:val="af"/>
        </w:rPr>
        <w:annotationRef/>
      </w:r>
      <w:r>
        <w:t>Результаты вычислений</w:t>
      </w:r>
    </w:p>
  </w:comment>
  <w:comment w:id="101" w:author="Иван Слеповичев" w:date="2020-12-15T17:41:00Z" w:initials="ИИС">
    <w:p w14:paraId="7DFE259D" w14:textId="77777777" w:rsidR="00B57EA8" w:rsidRDefault="00B57EA8" w:rsidP="00B57EA8">
      <w:pPr>
        <w:pStyle w:val="af0"/>
      </w:pPr>
      <w:r>
        <w:rPr>
          <w:rStyle w:val="af"/>
        </w:rPr>
        <w:annotationRef/>
      </w:r>
      <w:r>
        <w:t>Это перенести вверх в раздел структуры программы</w:t>
      </w:r>
    </w:p>
  </w:comment>
  <w:comment w:id="434" w:author="Иван Слеповичев" w:date="2020-12-15T17:41:00Z" w:initials="ИИС">
    <w:p w14:paraId="19F5F9AA" w14:textId="77777777" w:rsidR="00070DA8" w:rsidRPr="00786992" w:rsidRDefault="00070DA8" w:rsidP="00070DA8">
      <w:pPr>
        <w:pStyle w:val="af0"/>
      </w:pPr>
      <w:r>
        <w:rPr>
          <w:rStyle w:val="af"/>
        </w:rPr>
        <w:annotationRef/>
      </w:r>
      <w:r>
        <w:t>Таблица непонятная –</w:t>
      </w:r>
      <w:r w:rsidRPr="0024157C">
        <w:t xml:space="preserve"> </w:t>
      </w:r>
      <w:r>
        <w:t xml:space="preserve">в колонке </w:t>
      </w:r>
      <w:r>
        <w:rPr>
          <w:lang w:val="en-US"/>
        </w:rPr>
        <w:t>Country</w:t>
      </w:r>
      <w:r>
        <w:t xml:space="preserve"> и метрика и название страны, название не русское. Китай и Гонконг перечислением – китайцы обидятся. Также непонятно зачем тут </w:t>
      </w:r>
      <w:r>
        <w:rPr>
          <w:lang w:val="en-US"/>
        </w:rPr>
        <w:t>Binary</w:t>
      </w:r>
      <w:r w:rsidRPr="00786992">
        <w:t xml:space="preserve"> </w:t>
      </w:r>
      <w:r>
        <w:rPr>
          <w:lang w:val="en-US"/>
        </w:rPr>
        <w:t>accuracy</w:t>
      </w:r>
      <w:r w:rsidRPr="00786992">
        <w:t xml:space="preserve"> </w:t>
      </w:r>
      <w:r>
        <w:t>–</w:t>
      </w:r>
      <w:r w:rsidRPr="00786992">
        <w:t xml:space="preserve"> </w:t>
      </w:r>
      <w:r>
        <w:t>она обычно для классификации используется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364B6C" w15:done="0"/>
  <w15:commentEx w15:paraId="08F84FDF" w15:done="0"/>
  <w15:commentEx w15:paraId="391CC520" w15:done="0"/>
  <w15:commentEx w15:paraId="1FC32F6C" w15:done="0"/>
  <w15:commentEx w15:paraId="1DFF1110" w15:done="0"/>
  <w15:commentEx w15:paraId="5D3E4995" w15:done="0"/>
  <w15:commentEx w15:paraId="3999D0DD" w15:done="0"/>
  <w15:commentEx w15:paraId="5CEE922A" w15:done="0"/>
  <w15:commentEx w15:paraId="476A33F8" w15:done="0"/>
  <w15:commentEx w15:paraId="50587B59" w15:done="0"/>
  <w15:commentEx w15:paraId="6D80DF65" w15:done="0"/>
  <w15:commentEx w15:paraId="04070C46" w15:done="0"/>
  <w15:commentEx w15:paraId="1D6E802C" w15:done="0"/>
  <w15:commentEx w15:paraId="3337C7F1" w15:done="0"/>
  <w15:commentEx w15:paraId="7DFE259D" w15:done="0"/>
  <w15:commentEx w15:paraId="19F5F9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D82E0B6A"/>
    <w:lvl w:ilvl="0" w:tplc="1ED671D2">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2046C4"/>
    <w:multiLevelType w:val="hybridMultilevel"/>
    <w:tmpl w:val="39560F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5E5F42"/>
    <w:multiLevelType w:val="hybridMultilevel"/>
    <w:tmpl w:val="A0C2DADA"/>
    <w:lvl w:ilvl="0" w:tplc="C9F8D9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9">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2">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48613F4"/>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81725E"/>
    <w:multiLevelType w:val="hybridMultilevel"/>
    <w:tmpl w:val="23061FD0"/>
    <w:lvl w:ilvl="0" w:tplc="49F6D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7"/>
  </w:num>
  <w:num w:numId="3">
    <w:abstractNumId w:val="15"/>
  </w:num>
  <w:num w:numId="4">
    <w:abstractNumId w:val="18"/>
  </w:num>
  <w:num w:numId="5">
    <w:abstractNumId w:val="20"/>
  </w:num>
  <w:num w:numId="6">
    <w:abstractNumId w:val="12"/>
  </w:num>
  <w:num w:numId="7">
    <w:abstractNumId w:val="13"/>
  </w:num>
  <w:num w:numId="8">
    <w:abstractNumId w:val="10"/>
  </w:num>
  <w:num w:numId="9">
    <w:abstractNumId w:val="9"/>
  </w:num>
  <w:num w:numId="10">
    <w:abstractNumId w:val="3"/>
  </w:num>
  <w:num w:numId="11">
    <w:abstractNumId w:val="5"/>
  </w:num>
  <w:num w:numId="12">
    <w:abstractNumId w:val="11"/>
  </w:num>
  <w:num w:numId="13">
    <w:abstractNumId w:val="8"/>
  </w:num>
  <w:num w:numId="14">
    <w:abstractNumId w:val="17"/>
  </w:num>
  <w:num w:numId="15">
    <w:abstractNumId w:val="22"/>
  </w:num>
  <w:num w:numId="16">
    <w:abstractNumId w:val="4"/>
  </w:num>
  <w:num w:numId="17">
    <w:abstractNumId w:val="0"/>
  </w:num>
  <w:num w:numId="18">
    <w:abstractNumId w:val="14"/>
  </w:num>
  <w:num w:numId="19">
    <w:abstractNumId w:val="6"/>
  </w:num>
  <w:num w:numId="20">
    <w:abstractNumId w:val="1"/>
  </w:num>
  <w:num w:numId="21">
    <w:abstractNumId w:val="19"/>
  </w:num>
  <w:num w:numId="22">
    <w:abstractNumId w:val="21"/>
  </w:num>
  <w:num w:numId="2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Учетная запись Майкрософт">
    <w15:presenceInfo w15:providerId="Windows Live" w15:userId="2d9596aadc4c7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revisionView w:markup="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EA8"/>
    <w:rsid w:val="00070DA8"/>
    <w:rsid w:val="00113298"/>
    <w:rsid w:val="003F30C2"/>
    <w:rsid w:val="007029D1"/>
    <w:rsid w:val="00B57EA8"/>
    <w:rsid w:val="00B923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AD019"/>
  <w15:chartTrackingRefBased/>
  <w15:docId w15:val="{516C5EF6-7078-4986-A76E-B675E3176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7EA8"/>
    <w:pPr>
      <w:spacing w:after="200" w:line="276" w:lineRule="auto"/>
    </w:pPr>
  </w:style>
  <w:style w:type="paragraph" w:styleId="1">
    <w:name w:val="heading 1"/>
    <w:basedOn w:val="a"/>
    <w:next w:val="a"/>
    <w:link w:val="10"/>
    <w:uiPriority w:val="9"/>
    <w:qFormat/>
    <w:rsid w:val="00B57EA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B57EA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B57EA8"/>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B57EA8"/>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7EA8"/>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B57EA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B57EA8"/>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B57EA8"/>
    <w:rPr>
      <w:rFonts w:asciiTheme="majorHAnsi" w:eastAsiaTheme="majorEastAsia" w:hAnsiTheme="majorHAnsi" w:cstheme="majorBidi"/>
      <w:b/>
      <w:bCs/>
      <w:i/>
      <w:iCs/>
      <w:color w:val="5B9BD5" w:themeColor="accent1"/>
    </w:rPr>
  </w:style>
  <w:style w:type="paragraph" w:styleId="a3">
    <w:name w:val="Balloon Text"/>
    <w:basedOn w:val="a"/>
    <w:link w:val="a4"/>
    <w:uiPriority w:val="99"/>
    <w:semiHidden/>
    <w:unhideWhenUsed/>
    <w:rsid w:val="00B57EA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57EA8"/>
    <w:rPr>
      <w:rFonts w:ascii="Tahoma" w:hAnsi="Tahoma" w:cs="Tahoma"/>
      <w:sz w:val="16"/>
      <w:szCs w:val="16"/>
    </w:rPr>
  </w:style>
  <w:style w:type="character" w:styleId="a5">
    <w:name w:val="Hyperlink"/>
    <w:basedOn w:val="a0"/>
    <w:uiPriority w:val="99"/>
    <w:unhideWhenUsed/>
    <w:rsid w:val="00B57EA8"/>
    <w:rPr>
      <w:color w:val="0000FF"/>
      <w:u w:val="single"/>
    </w:rPr>
  </w:style>
  <w:style w:type="paragraph" w:styleId="a6">
    <w:name w:val="Normal (Web)"/>
    <w:basedOn w:val="a"/>
    <w:uiPriority w:val="99"/>
    <w:unhideWhenUsed/>
    <w:rsid w:val="00B57E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B57EA8"/>
  </w:style>
  <w:style w:type="paragraph" w:styleId="a7">
    <w:name w:val="No Spacing"/>
    <w:uiPriority w:val="1"/>
    <w:qFormat/>
    <w:rsid w:val="00B57EA8"/>
    <w:pPr>
      <w:spacing w:after="0" w:line="240" w:lineRule="auto"/>
    </w:pPr>
  </w:style>
  <w:style w:type="character" w:customStyle="1" w:styleId="mwe-math-mathml-inline">
    <w:name w:val="mwe-math-mathml-inline"/>
    <w:basedOn w:val="a0"/>
    <w:rsid w:val="00B57EA8"/>
  </w:style>
  <w:style w:type="paragraph" w:styleId="a8">
    <w:name w:val="List Paragraph"/>
    <w:basedOn w:val="a"/>
    <w:uiPriority w:val="34"/>
    <w:qFormat/>
    <w:rsid w:val="00B57EA8"/>
    <w:pPr>
      <w:ind w:left="720"/>
      <w:contextualSpacing/>
    </w:pPr>
  </w:style>
  <w:style w:type="character" w:styleId="a9">
    <w:name w:val="Emphasis"/>
    <w:basedOn w:val="a0"/>
    <w:uiPriority w:val="20"/>
    <w:qFormat/>
    <w:rsid w:val="00B57EA8"/>
    <w:rPr>
      <w:i/>
      <w:iCs/>
    </w:rPr>
  </w:style>
  <w:style w:type="character" w:styleId="aa">
    <w:name w:val="Strong"/>
    <w:basedOn w:val="a0"/>
    <w:uiPriority w:val="22"/>
    <w:qFormat/>
    <w:rsid w:val="00B57EA8"/>
    <w:rPr>
      <w:b/>
      <w:bCs/>
    </w:rPr>
  </w:style>
  <w:style w:type="character" w:customStyle="1" w:styleId="pl-s">
    <w:name w:val="pl-s"/>
    <w:basedOn w:val="a0"/>
    <w:rsid w:val="00B57EA8"/>
  </w:style>
  <w:style w:type="character" w:customStyle="1" w:styleId="pl-cce">
    <w:name w:val="pl-cce"/>
    <w:basedOn w:val="a0"/>
    <w:rsid w:val="00B57EA8"/>
  </w:style>
  <w:style w:type="character" w:customStyle="1" w:styleId="pl-pds">
    <w:name w:val="pl-pds"/>
    <w:basedOn w:val="a0"/>
    <w:rsid w:val="00B57EA8"/>
  </w:style>
  <w:style w:type="paragraph" w:styleId="ab">
    <w:name w:val="TOC Heading"/>
    <w:basedOn w:val="1"/>
    <w:next w:val="a"/>
    <w:uiPriority w:val="39"/>
    <w:unhideWhenUsed/>
    <w:qFormat/>
    <w:rsid w:val="00B57EA8"/>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B57EA8"/>
    <w:pPr>
      <w:spacing w:after="100"/>
    </w:pPr>
  </w:style>
  <w:style w:type="paragraph" w:styleId="31">
    <w:name w:val="toc 3"/>
    <w:basedOn w:val="a"/>
    <w:next w:val="a"/>
    <w:autoRedefine/>
    <w:uiPriority w:val="39"/>
    <w:unhideWhenUsed/>
    <w:rsid w:val="00B57EA8"/>
    <w:pPr>
      <w:spacing w:after="100"/>
      <w:ind w:left="440"/>
    </w:pPr>
  </w:style>
  <w:style w:type="paragraph" w:styleId="ac">
    <w:name w:val="Body Text"/>
    <w:basedOn w:val="a"/>
    <w:link w:val="ad"/>
    <w:rsid w:val="00B57EA8"/>
    <w:pPr>
      <w:spacing w:after="140"/>
    </w:pPr>
    <w:rPr>
      <w:rFonts w:ascii="Liberation Serif" w:eastAsia="NSimSun" w:hAnsi="Liberation Serif" w:cs="Arial"/>
      <w:kern w:val="2"/>
      <w:sz w:val="24"/>
      <w:szCs w:val="24"/>
      <w:lang w:eastAsia="zh-CN" w:bidi="hi-IN"/>
    </w:rPr>
  </w:style>
  <w:style w:type="character" w:customStyle="1" w:styleId="ad">
    <w:name w:val="Основной текст Знак"/>
    <w:basedOn w:val="a0"/>
    <w:link w:val="ac"/>
    <w:rsid w:val="00B57EA8"/>
    <w:rPr>
      <w:rFonts w:ascii="Liberation Serif" w:eastAsia="NSimSun" w:hAnsi="Liberation Serif" w:cs="Arial"/>
      <w:kern w:val="2"/>
      <w:sz w:val="24"/>
      <w:szCs w:val="24"/>
      <w:lang w:eastAsia="zh-CN" w:bidi="hi-IN"/>
    </w:rPr>
  </w:style>
  <w:style w:type="character" w:customStyle="1" w:styleId="apple-tab-span">
    <w:name w:val="apple-tab-span"/>
    <w:basedOn w:val="a0"/>
    <w:rsid w:val="00B57EA8"/>
  </w:style>
  <w:style w:type="character" w:styleId="ae">
    <w:name w:val="Subtle Emphasis"/>
    <w:basedOn w:val="a0"/>
    <w:uiPriority w:val="19"/>
    <w:qFormat/>
    <w:rsid w:val="00B57EA8"/>
    <w:rPr>
      <w:i/>
      <w:iCs/>
      <w:color w:val="404040" w:themeColor="text1" w:themeTint="BF"/>
    </w:rPr>
  </w:style>
  <w:style w:type="character" w:styleId="af">
    <w:name w:val="annotation reference"/>
    <w:basedOn w:val="a0"/>
    <w:uiPriority w:val="99"/>
    <w:semiHidden/>
    <w:unhideWhenUsed/>
    <w:rsid w:val="00B57EA8"/>
    <w:rPr>
      <w:sz w:val="16"/>
      <w:szCs w:val="16"/>
    </w:rPr>
  </w:style>
  <w:style w:type="paragraph" w:styleId="af0">
    <w:name w:val="annotation text"/>
    <w:basedOn w:val="a"/>
    <w:link w:val="af1"/>
    <w:uiPriority w:val="99"/>
    <w:semiHidden/>
    <w:unhideWhenUsed/>
    <w:rsid w:val="00B57EA8"/>
    <w:pPr>
      <w:spacing w:line="240" w:lineRule="auto"/>
    </w:pPr>
    <w:rPr>
      <w:sz w:val="20"/>
      <w:szCs w:val="20"/>
    </w:rPr>
  </w:style>
  <w:style w:type="character" w:customStyle="1" w:styleId="af1">
    <w:name w:val="Текст примечания Знак"/>
    <w:basedOn w:val="a0"/>
    <w:link w:val="af0"/>
    <w:uiPriority w:val="99"/>
    <w:semiHidden/>
    <w:rsid w:val="00B57EA8"/>
    <w:rPr>
      <w:sz w:val="20"/>
      <w:szCs w:val="20"/>
    </w:rPr>
  </w:style>
  <w:style w:type="character" w:customStyle="1" w:styleId="af2">
    <w:name w:val="Тема примечания Знак"/>
    <w:basedOn w:val="af1"/>
    <w:link w:val="af3"/>
    <w:uiPriority w:val="99"/>
    <w:semiHidden/>
    <w:rsid w:val="00B57EA8"/>
    <w:rPr>
      <w:b/>
      <w:bCs/>
      <w:sz w:val="20"/>
      <w:szCs w:val="20"/>
    </w:rPr>
  </w:style>
  <w:style w:type="paragraph" w:styleId="af3">
    <w:name w:val="annotation subject"/>
    <w:basedOn w:val="af0"/>
    <w:next w:val="af0"/>
    <w:link w:val="af2"/>
    <w:uiPriority w:val="99"/>
    <w:semiHidden/>
    <w:unhideWhenUsed/>
    <w:rsid w:val="00B57EA8"/>
    <w:rPr>
      <w:b/>
      <w:bCs/>
    </w:rPr>
  </w:style>
  <w:style w:type="paragraph" w:styleId="HTML">
    <w:name w:val="HTML Preformatted"/>
    <w:basedOn w:val="a"/>
    <w:link w:val="HTML0"/>
    <w:uiPriority w:val="99"/>
    <w:unhideWhenUsed/>
    <w:rsid w:val="00B5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57EA8"/>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start.ru/blog/read/4-priema-python-numpy-kotorye-dolzhen-znat-kazhdyy-novichok" TargetMode="External"/><Relationship Id="rId18" Type="http://schemas.openxmlformats.org/officeDocument/2006/relationships/image" Target="media/image11.png"/><Relationship Id="rId26" Type="http://schemas.openxmlformats.org/officeDocument/2006/relationships/hyperlink" Target="https://neurohive.io/ru/osnovy-data-science/lstm-nejronnaja-se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hyperlink" Target="https://ru.wikipedia.org/wiki/%D0%9D%D0%B5%D0%B9%D1%80%D0%BE%D0%BD%D0%BD%D0%B0%D1%8F_%D1%81%D0%B5%D1%82%D1%8C"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comments" Target="comment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ww.ysu.am/files/Paper4.pdf" TargetMode="External"/><Relationship Id="rId27" Type="http://schemas.openxmlformats.org/officeDocument/2006/relationships/hyperlink" Target="http://www.machinelearning.ru/wiki/images/archive/c/cb/20160412121749%21Voron-ML-forecasting-slides.pdf"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youtube.com/watch?v=L1tsgJ9m1z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hyperlink" Target="https://bigenc.ru/economics/text/2087489" TargetMode="External"/><Relationship Id="rId28" Type="http://schemas.openxmlformats.org/officeDocument/2006/relationships/hyperlink" Target="https://www.python.org/"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52</Pages>
  <Words>7638</Words>
  <Characters>43541</Characters>
  <Application>Microsoft Office Word</Application>
  <DocSecurity>0</DocSecurity>
  <Lines>362</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cp:revision>
  <dcterms:created xsi:type="dcterms:W3CDTF">2020-12-17T12:14:00Z</dcterms:created>
  <dcterms:modified xsi:type="dcterms:W3CDTF">2020-12-17T13:06:00Z</dcterms:modified>
</cp:coreProperties>
</file>