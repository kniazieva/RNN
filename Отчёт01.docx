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9821C" w14:textId="139A0C06" w:rsidR="00BE69FA" w:rsidRPr="00BE69FA" w:rsidRDefault="00BE69FA" w:rsidP="00BE69FA">
      <w:pPr>
        <w:spacing w:line="360" w:lineRule="auto"/>
        <w:jc w:val="center"/>
        <w:rPr>
          <w:rFonts w:ascii="Times New Roman" w:eastAsia="Times New Roman" w:hAnsi="Times New Roman" w:cs="Times New Roman"/>
          <w:sz w:val="28"/>
          <w:szCs w:val="28"/>
          <w:lang w:eastAsia="ru-RU"/>
        </w:rPr>
      </w:pPr>
      <w:r w:rsidRPr="00BE69FA">
        <w:rPr>
          <w:rFonts w:ascii="Times New Roman" w:eastAsia="Times New Roman" w:hAnsi="Times New Roman" w:cs="Times New Roman"/>
          <w:sz w:val="28"/>
          <w:szCs w:val="28"/>
          <w:lang w:eastAsia="ru-RU"/>
        </w:rPr>
        <w:t>МИНОБРНАУКИ РОССИИ</w:t>
      </w:r>
    </w:p>
    <w:p w14:paraId="25415107" w14:textId="77777777" w:rsidR="00BE69FA" w:rsidRPr="00BE69FA" w:rsidRDefault="00BE69FA" w:rsidP="00BE69FA">
      <w:pPr>
        <w:spacing w:after="0" w:line="360" w:lineRule="auto"/>
        <w:jc w:val="center"/>
        <w:rPr>
          <w:rFonts w:ascii="Times New Roman" w:eastAsia="Times New Roman" w:hAnsi="Times New Roman" w:cs="Times New Roman"/>
          <w:sz w:val="28"/>
          <w:szCs w:val="28"/>
          <w:lang w:eastAsia="ru-RU"/>
        </w:rPr>
      </w:pPr>
      <w:r w:rsidRPr="00BE69FA">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55CE3FC0" w14:textId="77777777" w:rsidR="00BE69FA" w:rsidRPr="00BE69FA" w:rsidRDefault="00BE69FA" w:rsidP="00BE69FA">
      <w:pPr>
        <w:spacing w:after="0" w:line="360" w:lineRule="auto"/>
        <w:jc w:val="center"/>
        <w:rPr>
          <w:rFonts w:ascii="Times New Roman" w:eastAsia="Times New Roman" w:hAnsi="Times New Roman" w:cs="Times New Roman"/>
          <w:b/>
          <w:sz w:val="26"/>
          <w:szCs w:val="26"/>
          <w:lang w:eastAsia="ru-RU"/>
        </w:rPr>
      </w:pPr>
      <w:r w:rsidRPr="00BE69FA">
        <w:rPr>
          <w:rFonts w:ascii="Times New Roman" w:eastAsia="Times New Roman" w:hAnsi="Times New Roman" w:cs="Times New Roman"/>
          <w:b/>
          <w:sz w:val="26"/>
          <w:szCs w:val="26"/>
          <w:lang w:eastAsia="ru-RU"/>
        </w:rPr>
        <w:t>«САРАТОВСКИЙ НАЦИОНАЛЬНЫЙ ИССЛЕДОВАТЕЛЬСКИЙ ГОСУДАРСТВЕННЫЙ УНИВЕРСИТЕТ ИМЕНИ Н.Г. ЧЕРНЫШЕВСКОГО»</w:t>
      </w:r>
    </w:p>
    <w:p w14:paraId="64708A28" w14:textId="77777777" w:rsidR="00BE69FA" w:rsidRPr="00BE69FA" w:rsidRDefault="00BE69FA" w:rsidP="00BE69FA">
      <w:pPr>
        <w:spacing w:after="0" w:line="360" w:lineRule="auto"/>
        <w:jc w:val="center"/>
        <w:rPr>
          <w:rFonts w:ascii="Times New Roman" w:eastAsia="Times New Roman" w:hAnsi="Times New Roman" w:cs="Times New Roman"/>
          <w:sz w:val="28"/>
          <w:szCs w:val="28"/>
          <w:lang w:eastAsia="ru-RU"/>
        </w:rPr>
      </w:pPr>
    </w:p>
    <w:p w14:paraId="4C70FF77" w14:textId="77777777" w:rsidR="00BE69FA" w:rsidRPr="00BE69FA" w:rsidRDefault="00BE69FA" w:rsidP="00BE69FA">
      <w:pPr>
        <w:spacing w:after="0" w:line="360" w:lineRule="auto"/>
        <w:ind w:left="4500"/>
        <w:rPr>
          <w:rFonts w:ascii="Times New Roman" w:eastAsia="Times New Roman" w:hAnsi="Times New Roman" w:cs="Times New Roman"/>
          <w:sz w:val="28"/>
          <w:szCs w:val="28"/>
          <w:lang w:eastAsia="ru-RU"/>
        </w:rPr>
      </w:pPr>
      <w:r w:rsidRPr="00BE69FA">
        <w:rPr>
          <w:rFonts w:ascii="Times New Roman" w:eastAsia="Times New Roman" w:hAnsi="Times New Roman" w:cs="Times New Roman"/>
          <w:sz w:val="28"/>
          <w:szCs w:val="28"/>
          <w:lang w:eastAsia="ru-RU"/>
        </w:rPr>
        <w:t>УТВЕРЖДАЮ</w:t>
      </w:r>
    </w:p>
    <w:p w14:paraId="26055764" w14:textId="77777777" w:rsidR="00BE69FA" w:rsidRPr="00BE69FA" w:rsidRDefault="00BE69FA" w:rsidP="00BE69FA">
      <w:pPr>
        <w:spacing w:after="0" w:line="360" w:lineRule="auto"/>
        <w:ind w:left="4500"/>
        <w:rPr>
          <w:rFonts w:ascii="Times New Roman" w:eastAsia="Times New Roman" w:hAnsi="Times New Roman" w:cs="Times New Roman"/>
          <w:sz w:val="28"/>
          <w:szCs w:val="26"/>
          <w:lang w:eastAsia="ru-RU"/>
        </w:rPr>
      </w:pPr>
      <w:r w:rsidRPr="00BE69FA">
        <w:rPr>
          <w:rFonts w:ascii="Times New Roman" w:eastAsia="Times New Roman" w:hAnsi="Times New Roman" w:cs="Times New Roman"/>
          <w:sz w:val="28"/>
          <w:szCs w:val="26"/>
          <w:lang w:eastAsia="ru-RU"/>
        </w:rPr>
        <w:t>Заведующий кафедрой</w:t>
      </w:r>
    </w:p>
    <w:p w14:paraId="35F66508" w14:textId="77777777" w:rsidR="00BE69FA" w:rsidRPr="00BE69FA" w:rsidRDefault="00BE69FA" w:rsidP="00BE69FA">
      <w:pPr>
        <w:spacing w:after="0" w:line="360" w:lineRule="auto"/>
        <w:ind w:left="4500"/>
        <w:rPr>
          <w:rFonts w:ascii="Times New Roman" w:eastAsia="Times New Roman" w:hAnsi="Times New Roman" w:cs="Times New Roman"/>
          <w:sz w:val="28"/>
          <w:szCs w:val="26"/>
          <w:lang w:eastAsia="ru-RU"/>
        </w:rPr>
      </w:pPr>
      <w:r w:rsidRPr="00BE69FA">
        <w:rPr>
          <w:rFonts w:ascii="Times New Roman" w:eastAsia="Times New Roman" w:hAnsi="Times New Roman" w:cs="Times New Roman"/>
          <w:sz w:val="28"/>
          <w:szCs w:val="26"/>
          <w:lang w:eastAsia="ru-RU"/>
        </w:rPr>
        <w:t>д. ф.-м. н., доцент</w:t>
      </w:r>
    </w:p>
    <w:p w14:paraId="488EA53E" w14:textId="77777777" w:rsidR="00BE69FA" w:rsidRPr="00BE69FA" w:rsidRDefault="00BE69FA" w:rsidP="00BE69FA">
      <w:pPr>
        <w:spacing w:after="0" w:line="360" w:lineRule="auto"/>
        <w:ind w:left="4500"/>
        <w:rPr>
          <w:rFonts w:ascii="Times New Roman" w:eastAsia="Times New Roman" w:hAnsi="Times New Roman" w:cs="Times New Roman"/>
          <w:sz w:val="28"/>
          <w:szCs w:val="26"/>
          <w:lang w:eastAsia="ru-RU"/>
        </w:rPr>
      </w:pPr>
      <w:r w:rsidRPr="00BE69FA">
        <w:rPr>
          <w:rFonts w:ascii="Times New Roman" w:eastAsia="Times New Roman" w:hAnsi="Times New Roman" w:cs="Times New Roman"/>
          <w:sz w:val="28"/>
          <w:szCs w:val="26"/>
          <w:lang w:eastAsia="ru-RU"/>
        </w:rPr>
        <w:t>__________ М. Б. Абросимов</w:t>
      </w:r>
    </w:p>
    <w:p w14:paraId="2366245A" w14:textId="77777777" w:rsidR="00BE69FA" w:rsidRPr="00BE69FA" w:rsidRDefault="00BE69FA" w:rsidP="00BE69FA">
      <w:pPr>
        <w:spacing w:after="0" w:line="360" w:lineRule="auto"/>
        <w:rPr>
          <w:rFonts w:ascii="Times New Roman" w:eastAsia="Times New Roman" w:hAnsi="Times New Roman" w:cs="Times New Roman"/>
          <w:sz w:val="28"/>
          <w:szCs w:val="26"/>
          <w:lang w:eastAsia="ru-RU"/>
        </w:rPr>
      </w:pPr>
    </w:p>
    <w:p w14:paraId="208D4898" w14:textId="2D85D574" w:rsidR="00BE69FA" w:rsidRPr="00BE69FA" w:rsidRDefault="00BE69FA" w:rsidP="00BE69FA">
      <w:pPr>
        <w:keepNext/>
        <w:spacing w:after="0" w:line="360" w:lineRule="auto"/>
        <w:jc w:val="center"/>
        <w:outlineLvl w:val="0"/>
        <w:rPr>
          <w:rFonts w:ascii="Times New Roman" w:eastAsia="Times New Roman" w:hAnsi="Times New Roman" w:cs="Times New Roman"/>
          <w:b/>
          <w:sz w:val="28"/>
          <w:szCs w:val="26"/>
          <w:lang w:eastAsia="ru-RU"/>
        </w:rPr>
      </w:pPr>
      <w:bookmarkStart w:id="0" w:name="_Toc59208367"/>
      <w:bookmarkStart w:id="1" w:name="_Toc59209446"/>
      <w:r>
        <w:rPr>
          <w:rFonts w:ascii="Times New Roman" w:eastAsia="Times New Roman" w:hAnsi="Times New Roman" w:cs="Times New Roman"/>
          <w:b/>
          <w:sz w:val="28"/>
          <w:szCs w:val="26"/>
          <w:lang w:eastAsia="ru-RU"/>
        </w:rPr>
        <w:t>Нейросетевая модель для прогнозирования торгового трафика</w:t>
      </w:r>
      <w:bookmarkEnd w:id="0"/>
      <w:bookmarkEnd w:id="1"/>
    </w:p>
    <w:p w14:paraId="6726B606" w14:textId="77777777" w:rsidR="00BE69FA" w:rsidRPr="00BE69FA" w:rsidRDefault="00BE69FA" w:rsidP="00BE69FA">
      <w:pPr>
        <w:spacing w:after="0" w:line="240" w:lineRule="auto"/>
        <w:rPr>
          <w:rFonts w:ascii="Times New Roman" w:eastAsia="Times New Roman" w:hAnsi="Times New Roman" w:cs="Times New Roman"/>
          <w:sz w:val="24"/>
          <w:szCs w:val="24"/>
          <w:lang w:eastAsia="ru-RU"/>
        </w:rPr>
      </w:pPr>
    </w:p>
    <w:p w14:paraId="5321F6F8" w14:textId="77777777" w:rsidR="00BE69FA" w:rsidRPr="00BE69FA" w:rsidRDefault="00BE69FA" w:rsidP="00BE69FA">
      <w:pPr>
        <w:spacing w:after="0" w:line="360" w:lineRule="auto"/>
        <w:jc w:val="center"/>
        <w:rPr>
          <w:rFonts w:ascii="Times New Roman" w:eastAsia="Times New Roman" w:hAnsi="Times New Roman" w:cs="Times New Roman"/>
          <w:bCs/>
          <w:sz w:val="28"/>
          <w:szCs w:val="26"/>
          <w:lang w:eastAsia="ru-RU"/>
        </w:rPr>
      </w:pPr>
      <w:r w:rsidRPr="00BE69FA">
        <w:rPr>
          <w:rFonts w:ascii="Times New Roman" w:eastAsia="Times New Roman" w:hAnsi="Times New Roman" w:cs="Times New Roman"/>
          <w:bCs/>
          <w:sz w:val="28"/>
          <w:szCs w:val="26"/>
          <w:lang w:eastAsia="ru-RU"/>
        </w:rPr>
        <w:t>ОТЧЕТ О ПРАКТИКЕ</w:t>
      </w:r>
    </w:p>
    <w:p w14:paraId="590C6C6C" w14:textId="729B3688" w:rsidR="00BE69FA" w:rsidRPr="00BE69FA" w:rsidRDefault="00BE69FA" w:rsidP="00BE69FA">
      <w:pPr>
        <w:spacing w:after="0" w:line="360" w:lineRule="auto"/>
        <w:jc w:val="both"/>
        <w:rPr>
          <w:rFonts w:ascii="Times New Roman" w:eastAsia="Times New Roman" w:hAnsi="Times New Roman" w:cs="Times New Roman"/>
          <w:sz w:val="28"/>
          <w:szCs w:val="26"/>
          <w:lang w:eastAsia="ru-RU"/>
        </w:rPr>
      </w:pPr>
      <w:r w:rsidRPr="00BE69FA">
        <w:rPr>
          <w:rFonts w:ascii="Times New Roman" w:eastAsia="Times New Roman" w:hAnsi="Times New Roman" w:cs="Times New Roman"/>
          <w:sz w:val="28"/>
          <w:szCs w:val="26"/>
          <w:lang w:eastAsia="ru-RU"/>
        </w:rPr>
        <w:t>студент</w:t>
      </w:r>
      <w:r>
        <w:rPr>
          <w:rFonts w:ascii="Times New Roman" w:eastAsia="Times New Roman" w:hAnsi="Times New Roman" w:cs="Times New Roman"/>
          <w:sz w:val="28"/>
          <w:szCs w:val="26"/>
          <w:lang w:eastAsia="ru-RU"/>
        </w:rPr>
        <w:t xml:space="preserve">ки </w:t>
      </w:r>
      <w:r w:rsidRPr="00BE69FA">
        <w:rPr>
          <w:rFonts w:ascii="Times New Roman" w:eastAsia="Times New Roman" w:hAnsi="Times New Roman" w:cs="Times New Roman"/>
          <w:iCs/>
          <w:sz w:val="28"/>
          <w:szCs w:val="26"/>
          <w:lang w:eastAsia="ru-RU"/>
        </w:rPr>
        <w:t>6</w:t>
      </w:r>
      <w:r w:rsidRPr="00BE69FA">
        <w:rPr>
          <w:rFonts w:ascii="Times New Roman" w:eastAsia="Times New Roman" w:hAnsi="Times New Roman" w:cs="Times New Roman"/>
          <w:sz w:val="28"/>
          <w:szCs w:val="26"/>
          <w:lang w:eastAsia="ru-RU"/>
        </w:rPr>
        <w:t xml:space="preserve"> курса факультета </w:t>
      </w:r>
      <w:r w:rsidRPr="00BE69FA">
        <w:rPr>
          <w:rFonts w:ascii="Times New Roman" w:eastAsia="Times New Roman" w:hAnsi="Times New Roman" w:cs="Times New Roman"/>
          <w:iCs/>
          <w:sz w:val="28"/>
          <w:szCs w:val="26"/>
          <w:lang w:eastAsia="ru-RU"/>
        </w:rPr>
        <w:t>компьютерных наук и информационных технологий</w:t>
      </w:r>
    </w:p>
    <w:p w14:paraId="4CA84D64" w14:textId="43AF117F" w:rsidR="00BE69FA" w:rsidRPr="00BE69FA" w:rsidRDefault="00BE69FA" w:rsidP="00BE69F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Князевой Марины Аркадьевны</w:t>
      </w:r>
    </w:p>
    <w:p w14:paraId="6FADCD37" w14:textId="77777777" w:rsidR="00BE69FA" w:rsidRPr="00BE69FA" w:rsidRDefault="00BE69FA" w:rsidP="00BE69FA">
      <w:pPr>
        <w:spacing w:after="0" w:line="240" w:lineRule="auto"/>
        <w:jc w:val="center"/>
        <w:rPr>
          <w:rFonts w:ascii="Times New Roman" w:eastAsia="Times New Roman" w:hAnsi="Times New Roman" w:cs="Times New Roman"/>
          <w:sz w:val="28"/>
          <w:szCs w:val="20"/>
          <w:lang w:eastAsia="ru-RU"/>
        </w:rPr>
      </w:pPr>
    </w:p>
    <w:p w14:paraId="79A6B9A7" w14:textId="77777777" w:rsidR="00BE69FA" w:rsidRPr="00BE69FA" w:rsidRDefault="00BE69FA" w:rsidP="00BE69FA">
      <w:pPr>
        <w:spacing w:after="0" w:line="240" w:lineRule="auto"/>
        <w:jc w:val="center"/>
        <w:rPr>
          <w:rFonts w:ascii="Times New Roman" w:eastAsia="Times New Roman" w:hAnsi="Times New Roman" w:cs="Times New Roman"/>
          <w:sz w:val="28"/>
          <w:szCs w:val="26"/>
          <w:lang w:eastAsia="ru-RU"/>
        </w:rPr>
      </w:pPr>
      <w:r w:rsidRPr="00BE69FA">
        <w:rPr>
          <w:rFonts w:ascii="Times New Roman" w:eastAsia="Times New Roman" w:hAnsi="Times New Roman" w:cs="Times New Roman"/>
          <w:i/>
          <w:iCs/>
          <w:sz w:val="28"/>
          <w:szCs w:val="26"/>
          <w:u w:val="single"/>
          <w:lang w:eastAsia="ru-RU"/>
        </w:rPr>
        <w:t>Преддипломная</w:t>
      </w:r>
    </w:p>
    <w:p w14:paraId="0C2D337B" w14:textId="77777777" w:rsidR="00BE69FA" w:rsidRPr="00BE69FA" w:rsidRDefault="00BE69FA" w:rsidP="00BE69FA">
      <w:pPr>
        <w:spacing w:after="0" w:line="360" w:lineRule="auto"/>
        <w:jc w:val="center"/>
        <w:rPr>
          <w:rFonts w:ascii="Times New Roman" w:eastAsia="Times New Roman" w:hAnsi="Times New Roman" w:cs="Times New Roman"/>
          <w:sz w:val="20"/>
          <w:szCs w:val="20"/>
          <w:lang w:eastAsia="ru-RU"/>
        </w:rPr>
      </w:pPr>
      <w:r w:rsidRPr="00BE69FA">
        <w:rPr>
          <w:rFonts w:ascii="Times New Roman" w:eastAsia="Times New Roman" w:hAnsi="Times New Roman" w:cs="Times New Roman"/>
          <w:sz w:val="28"/>
          <w:szCs w:val="20"/>
          <w:lang w:eastAsia="ru-RU"/>
        </w:rPr>
        <w:t xml:space="preserve"> </w:t>
      </w:r>
      <w:r w:rsidRPr="00BE69FA">
        <w:rPr>
          <w:rFonts w:ascii="Times New Roman" w:eastAsia="Times New Roman" w:hAnsi="Times New Roman" w:cs="Times New Roman"/>
          <w:sz w:val="20"/>
          <w:szCs w:val="20"/>
          <w:lang w:eastAsia="ru-RU"/>
        </w:rPr>
        <w:t>вид практики</w:t>
      </w:r>
    </w:p>
    <w:p w14:paraId="3D1CBA3E" w14:textId="77777777" w:rsidR="00BE69FA" w:rsidRPr="00BE69FA" w:rsidRDefault="00BE69FA" w:rsidP="00BE69FA">
      <w:pPr>
        <w:spacing w:after="0" w:line="360" w:lineRule="auto"/>
        <w:rPr>
          <w:rFonts w:ascii="Times New Roman" w:eastAsia="Times New Roman" w:hAnsi="Times New Roman" w:cs="Times New Roman"/>
          <w:sz w:val="28"/>
          <w:szCs w:val="26"/>
          <w:lang w:eastAsia="ru-RU"/>
        </w:rPr>
      </w:pPr>
      <w:r w:rsidRPr="00BE69FA">
        <w:rPr>
          <w:rFonts w:ascii="Times New Roman" w:eastAsia="Times New Roman" w:hAnsi="Times New Roman" w:cs="Times New Roman"/>
          <w:sz w:val="28"/>
          <w:szCs w:val="26"/>
          <w:lang w:eastAsia="ru-RU"/>
        </w:rPr>
        <w:t xml:space="preserve">кафедра </w:t>
      </w:r>
      <w:r w:rsidRPr="00BE69FA">
        <w:rPr>
          <w:rFonts w:ascii="Times New Roman" w:eastAsia="Times New Roman" w:hAnsi="Times New Roman" w:cs="Times New Roman"/>
          <w:i/>
          <w:iCs/>
          <w:sz w:val="28"/>
          <w:szCs w:val="26"/>
          <w:u w:val="single"/>
          <w:lang w:eastAsia="ru-RU"/>
        </w:rPr>
        <w:t>теоретических основ компьютерной безопасности и криптографии</w:t>
      </w:r>
      <w:r w:rsidRPr="00BE69FA">
        <w:rPr>
          <w:rFonts w:ascii="Times New Roman" w:eastAsia="Times New Roman" w:hAnsi="Times New Roman" w:cs="Times New Roman"/>
          <w:sz w:val="28"/>
          <w:szCs w:val="26"/>
          <w:lang w:eastAsia="ru-RU"/>
        </w:rPr>
        <w:t xml:space="preserve"> </w:t>
      </w:r>
    </w:p>
    <w:p w14:paraId="1221BE15" w14:textId="77777777" w:rsidR="00BE69FA" w:rsidRPr="00BE69FA" w:rsidRDefault="00BE69FA" w:rsidP="00BE69FA">
      <w:pPr>
        <w:spacing w:after="0" w:line="360" w:lineRule="auto"/>
        <w:rPr>
          <w:rFonts w:ascii="Times New Roman" w:eastAsia="Times New Roman" w:hAnsi="Times New Roman" w:cs="Times New Roman"/>
          <w:sz w:val="28"/>
          <w:szCs w:val="26"/>
          <w:lang w:eastAsia="ru-RU"/>
        </w:rPr>
      </w:pPr>
      <w:r w:rsidRPr="00BE69FA">
        <w:rPr>
          <w:rFonts w:ascii="Times New Roman" w:eastAsia="Times New Roman" w:hAnsi="Times New Roman" w:cs="Times New Roman"/>
          <w:sz w:val="28"/>
          <w:szCs w:val="26"/>
          <w:lang w:eastAsia="ru-RU"/>
        </w:rPr>
        <w:t xml:space="preserve">курс </w:t>
      </w:r>
      <w:r w:rsidRPr="00BE69FA">
        <w:rPr>
          <w:rFonts w:ascii="Times New Roman" w:eastAsia="Times New Roman" w:hAnsi="Times New Roman" w:cs="Times New Roman"/>
          <w:i/>
          <w:iCs/>
          <w:sz w:val="28"/>
          <w:szCs w:val="26"/>
          <w:u w:val="single"/>
          <w:lang w:eastAsia="ru-RU"/>
        </w:rPr>
        <w:t>шестой</w:t>
      </w:r>
    </w:p>
    <w:p w14:paraId="3385F223" w14:textId="77777777" w:rsidR="00BE69FA" w:rsidRPr="00BE69FA" w:rsidRDefault="00BE69FA" w:rsidP="00BE69FA">
      <w:pPr>
        <w:spacing w:after="0" w:line="360" w:lineRule="auto"/>
        <w:rPr>
          <w:rFonts w:ascii="Times New Roman" w:eastAsia="Times New Roman" w:hAnsi="Times New Roman" w:cs="Times New Roman"/>
          <w:sz w:val="28"/>
          <w:szCs w:val="26"/>
          <w:lang w:eastAsia="ru-RU"/>
        </w:rPr>
      </w:pPr>
      <w:r w:rsidRPr="00BE69FA">
        <w:rPr>
          <w:rFonts w:ascii="Times New Roman" w:eastAsia="Times New Roman" w:hAnsi="Times New Roman" w:cs="Times New Roman"/>
          <w:sz w:val="28"/>
          <w:szCs w:val="26"/>
          <w:lang w:eastAsia="ru-RU"/>
        </w:rPr>
        <w:t xml:space="preserve">семестр </w:t>
      </w:r>
      <w:r w:rsidRPr="00BE69FA">
        <w:rPr>
          <w:rFonts w:ascii="Times New Roman" w:eastAsia="Times New Roman" w:hAnsi="Times New Roman" w:cs="Times New Roman"/>
          <w:i/>
          <w:iCs/>
          <w:sz w:val="28"/>
          <w:szCs w:val="26"/>
          <w:u w:val="single"/>
          <w:lang w:eastAsia="ru-RU"/>
        </w:rPr>
        <w:t>одиннадцатый</w:t>
      </w:r>
    </w:p>
    <w:p w14:paraId="34A6FFA2" w14:textId="77777777" w:rsidR="00BE69FA" w:rsidRPr="00BE69FA" w:rsidRDefault="00BE69FA" w:rsidP="00BE69FA">
      <w:pPr>
        <w:spacing w:after="0" w:line="360" w:lineRule="auto"/>
        <w:rPr>
          <w:rFonts w:ascii="Times New Roman" w:eastAsia="Times New Roman" w:hAnsi="Times New Roman" w:cs="Times New Roman"/>
          <w:sz w:val="28"/>
          <w:szCs w:val="26"/>
          <w:lang w:eastAsia="ru-RU"/>
        </w:rPr>
      </w:pPr>
      <w:r w:rsidRPr="00BE69FA">
        <w:rPr>
          <w:rFonts w:ascii="Times New Roman" w:eastAsia="Times New Roman" w:hAnsi="Times New Roman" w:cs="Times New Roman"/>
          <w:sz w:val="28"/>
          <w:szCs w:val="26"/>
          <w:lang w:eastAsia="ru-RU"/>
        </w:rPr>
        <w:t xml:space="preserve">продолжительность </w:t>
      </w:r>
      <w:r w:rsidRPr="00BE69FA">
        <w:rPr>
          <w:rFonts w:ascii="Times New Roman" w:eastAsia="Times New Roman" w:hAnsi="Times New Roman" w:cs="Times New Roman"/>
          <w:i/>
          <w:iCs/>
          <w:sz w:val="28"/>
          <w:szCs w:val="26"/>
          <w:u w:val="single"/>
          <w:lang w:eastAsia="ru-RU"/>
        </w:rPr>
        <w:t>16 недель, с 01 сентября 2020 г. по 21 декабря 2020 г.</w:t>
      </w:r>
    </w:p>
    <w:p w14:paraId="05A9B84E" w14:textId="77777777" w:rsidR="00BE69FA" w:rsidRPr="00BE69FA" w:rsidRDefault="00BE69FA" w:rsidP="00BE69FA">
      <w:pPr>
        <w:spacing w:after="0" w:line="360" w:lineRule="auto"/>
        <w:rPr>
          <w:rFonts w:ascii="Times New Roman" w:eastAsia="Times New Roman" w:hAnsi="Times New Roman" w:cs="Times New Roman"/>
          <w:sz w:val="28"/>
          <w:szCs w:val="26"/>
          <w:lang w:eastAsia="ru-RU"/>
        </w:rPr>
      </w:pPr>
    </w:p>
    <w:tbl>
      <w:tblPr>
        <w:tblW w:w="9520" w:type="dxa"/>
        <w:tblLook w:val="04A0" w:firstRow="1" w:lastRow="0" w:firstColumn="1" w:lastColumn="0" w:noHBand="0" w:noVBand="1"/>
      </w:tblPr>
      <w:tblGrid>
        <w:gridCol w:w="4620"/>
        <w:gridCol w:w="2647"/>
        <w:gridCol w:w="2253"/>
      </w:tblGrid>
      <w:tr w:rsidR="00BE69FA" w:rsidRPr="00BE69FA" w14:paraId="3DD26217" w14:textId="77777777" w:rsidTr="00BE69FA">
        <w:trPr>
          <w:trHeight w:val="918"/>
        </w:trPr>
        <w:tc>
          <w:tcPr>
            <w:tcW w:w="4620" w:type="dxa"/>
            <w:shd w:val="clear" w:color="auto" w:fill="auto"/>
          </w:tcPr>
          <w:p w14:paraId="5B1042A1" w14:textId="77777777" w:rsidR="00BE69FA" w:rsidRPr="00BE69FA" w:rsidRDefault="00BE69FA" w:rsidP="00BE69FA">
            <w:pPr>
              <w:spacing w:after="0" w:line="360" w:lineRule="auto"/>
              <w:jc w:val="both"/>
              <w:rPr>
                <w:rFonts w:ascii="Times New Roman" w:eastAsia="Times New Roman" w:hAnsi="Times New Roman" w:cs="Times New Roman"/>
                <w:sz w:val="28"/>
                <w:szCs w:val="28"/>
                <w:lang w:eastAsia="ru-RU"/>
              </w:rPr>
            </w:pPr>
            <w:r w:rsidRPr="00BE69FA">
              <w:rPr>
                <w:rFonts w:ascii="Times New Roman" w:eastAsia="Times New Roman" w:hAnsi="Times New Roman" w:cs="Times New Roman"/>
                <w:sz w:val="28"/>
                <w:szCs w:val="28"/>
                <w:lang w:eastAsia="ru-RU"/>
              </w:rPr>
              <w:t>Руководитель практики</w:t>
            </w:r>
          </w:p>
          <w:p w14:paraId="19D90078" w14:textId="433169DF" w:rsidR="00BE69FA" w:rsidRPr="00BE69FA" w:rsidRDefault="00BE69FA" w:rsidP="00BE69FA">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доцент</w:t>
            </w:r>
          </w:p>
        </w:tc>
        <w:tc>
          <w:tcPr>
            <w:tcW w:w="2647" w:type="dxa"/>
            <w:shd w:val="clear" w:color="auto" w:fill="auto"/>
            <w:vAlign w:val="bottom"/>
          </w:tcPr>
          <w:p w14:paraId="34F3B73D" w14:textId="77777777" w:rsidR="00BE69FA" w:rsidRPr="00BE69FA" w:rsidRDefault="00BE69FA" w:rsidP="00BE69FA">
            <w:pPr>
              <w:spacing w:after="0" w:line="360" w:lineRule="auto"/>
              <w:jc w:val="center"/>
              <w:rPr>
                <w:rFonts w:ascii="Times New Roman" w:eastAsia="Times New Roman" w:hAnsi="Times New Roman" w:cs="Times New Roman"/>
                <w:sz w:val="28"/>
                <w:szCs w:val="28"/>
                <w:lang w:eastAsia="ru-RU"/>
              </w:rPr>
            </w:pPr>
            <w:r w:rsidRPr="00BE69FA">
              <w:rPr>
                <w:rFonts w:ascii="Times New Roman" w:eastAsia="Times New Roman" w:hAnsi="Times New Roman" w:cs="Times New Roman"/>
                <w:sz w:val="28"/>
                <w:szCs w:val="28"/>
                <w:lang w:eastAsia="ru-RU"/>
              </w:rPr>
              <w:t>__________</w:t>
            </w:r>
          </w:p>
        </w:tc>
        <w:tc>
          <w:tcPr>
            <w:tcW w:w="2253" w:type="dxa"/>
            <w:shd w:val="clear" w:color="auto" w:fill="auto"/>
            <w:vAlign w:val="bottom"/>
          </w:tcPr>
          <w:p w14:paraId="04C9691E" w14:textId="0FDD6247" w:rsidR="00BE69FA" w:rsidRPr="00BE69FA" w:rsidRDefault="00BE69FA" w:rsidP="00BE69FA">
            <w:p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 И. Слеповичев</w:t>
            </w:r>
          </w:p>
        </w:tc>
      </w:tr>
      <w:tr w:rsidR="00BE69FA" w:rsidRPr="00BE69FA" w14:paraId="0A0D91D8" w14:textId="77777777" w:rsidTr="00BE69FA">
        <w:trPr>
          <w:trHeight w:val="393"/>
        </w:trPr>
        <w:tc>
          <w:tcPr>
            <w:tcW w:w="4620" w:type="dxa"/>
            <w:shd w:val="clear" w:color="auto" w:fill="auto"/>
          </w:tcPr>
          <w:p w14:paraId="4B09DD0E" w14:textId="77777777" w:rsidR="00BE69FA" w:rsidRPr="00BE69FA" w:rsidRDefault="00BE69FA" w:rsidP="00BE69FA">
            <w:pPr>
              <w:spacing w:after="0" w:line="360" w:lineRule="auto"/>
              <w:jc w:val="both"/>
              <w:rPr>
                <w:rFonts w:ascii="Times New Roman" w:eastAsia="Times New Roman" w:hAnsi="Times New Roman" w:cs="Times New Roman"/>
                <w:sz w:val="24"/>
                <w:szCs w:val="28"/>
                <w:lang w:eastAsia="ru-RU"/>
              </w:rPr>
            </w:pPr>
          </w:p>
        </w:tc>
        <w:tc>
          <w:tcPr>
            <w:tcW w:w="2647" w:type="dxa"/>
            <w:shd w:val="clear" w:color="auto" w:fill="auto"/>
          </w:tcPr>
          <w:p w14:paraId="54722D9D" w14:textId="77777777" w:rsidR="00BE69FA" w:rsidRPr="00BE69FA" w:rsidRDefault="00BE69FA" w:rsidP="00BE69FA">
            <w:pPr>
              <w:spacing w:after="0" w:line="360" w:lineRule="auto"/>
              <w:jc w:val="center"/>
              <w:rPr>
                <w:rFonts w:ascii="Times New Roman" w:eastAsia="Times New Roman" w:hAnsi="Times New Roman" w:cs="Times New Roman"/>
                <w:sz w:val="24"/>
                <w:szCs w:val="28"/>
                <w:lang w:eastAsia="ru-RU"/>
              </w:rPr>
            </w:pPr>
            <w:r w:rsidRPr="00BE69FA">
              <w:rPr>
                <w:rFonts w:ascii="Times New Roman" w:eastAsia="Times New Roman" w:hAnsi="Times New Roman" w:cs="Times New Roman"/>
                <w:sz w:val="24"/>
                <w:szCs w:val="24"/>
                <w:lang w:eastAsia="ru-RU"/>
              </w:rPr>
              <w:t>21.12.2020 г.</w:t>
            </w:r>
          </w:p>
        </w:tc>
        <w:tc>
          <w:tcPr>
            <w:tcW w:w="2253" w:type="dxa"/>
            <w:shd w:val="clear" w:color="auto" w:fill="auto"/>
          </w:tcPr>
          <w:p w14:paraId="3B4CBD79" w14:textId="77777777" w:rsidR="00BE69FA" w:rsidRPr="00BE69FA" w:rsidRDefault="00BE69FA" w:rsidP="00BE69FA">
            <w:pPr>
              <w:spacing w:after="0" w:line="360" w:lineRule="auto"/>
              <w:jc w:val="center"/>
              <w:rPr>
                <w:rFonts w:ascii="Times New Roman" w:eastAsia="Times New Roman" w:hAnsi="Times New Roman" w:cs="Times New Roman"/>
                <w:sz w:val="24"/>
                <w:szCs w:val="28"/>
                <w:lang w:eastAsia="ru-RU"/>
              </w:rPr>
            </w:pPr>
          </w:p>
        </w:tc>
      </w:tr>
    </w:tbl>
    <w:p w14:paraId="45A0B880" w14:textId="77777777" w:rsidR="00BE69FA" w:rsidRPr="00BE69FA" w:rsidRDefault="00BE69FA" w:rsidP="00BE69FA">
      <w:pPr>
        <w:spacing w:after="0" w:line="360" w:lineRule="auto"/>
        <w:rPr>
          <w:rFonts w:ascii="Times New Roman" w:eastAsia="Times New Roman" w:hAnsi="Times New Roman" w:cs="Times New Roman"/>
          <w:sz w:val="28"/>
          <w:szCs w:val="20"/>
          <w:lang w:eastAsia="ru-RU"/>
        </w:rPr>
      </w:pPr>
    </w:p>
    <w:p w14:paraId="41D2E6B5" w14:textId="77777777" w:rsidR="00BE69FA" w:rsidRPr="00BE69FA" w:rsidRDefault="00BE69FA" w:rsidP="00BE69FA">
      <w:pPr>
        <w:spacing w:after="0" w:line="360" w:lineRule="auto"/>
        <w:rPr>
          <w:rFonts w:ascii="Times New Roman" w:eastAsia="Times New Roman" w:hAnsi="Times New Roman" w:cs="Times New Roman"/>
          <w:sz w:val="28"/>
          <w:szCs w:val="20"/>
          <w:lang w:eastAsia="ru-RU"/>
        </w:rPr>
      </w:pPr>
    </w:p>
    <w:p w14:paraId="52E99049" w14:textId="77777777" w:rsidR="00BE69FA" w:rsidRPr="00BE69FA" w:rsidRDefault="00BE69FA" w:rsidP="00BE69FA">
      <w:pPr>
        <w:spacing w:after="0" w:line="360" w:lineRule="auto"/>
        <w:jc w:val="center"/>
        <w:rPr>
          <w:rFonts w:ascii="Times New Roman" w:eastAsia="Times New Roman" w:hAnsi="Times New Roman" w:cs="Times New Roman"/>
          <w:sz w:val="28"/>
          <w:szCs w:val="24"/>
          <w:lang w:eastAsia="ru-RU"/>
        </w:rPr>
      </w:pPr>
      <w:r w:rsidRPr="00BE69FA">
        <w:rPr>
          <w:rFonts w:ascii="Times New Roman" w:eastAsia="Times New Roman" w:hAnsi="Times New Roman" w:cs="Times New Roman"/>
          <w:sz w:val="28"/>
          <w:szCs w:val="24"/>
          <w:lang w:eastAsia="ru-RU"/>
        </w:rPr>
        <w:t>Саратов 2020</w:t>
      </w:r>
    </w:p>
    <w:p w14:paraId="408C80B9" w14:textId="77777777" w:rsidR="00BE69FA" w:rsidRDefault="00BE69FA">
      <w:pPr>
        <w:spacing w:after="160" w:line="259" w:lineRule="auto"/>
      </w:pPr>
    </w:p>
    <w:sdt>
      <w:sdtPr>
        <w:rPr>
          <w:rFonts w:asciiTheme="minorHAnsi" w:eastAsiaTheme="minorHAnsi" w:hAnsiTheme="minorHAnsi" w:cstheme="minorBidi"/>
          <w:color w:val="auto"/>
          <w:sz w:val="22"/>
          <w:szCs w:val="22"/>
          <w:lang w:eastAsia="en-US"/>
        </w:rPr>
        <w:id w:val="26145012"/>
        <w:docPartObj>
          <w:docPartGallery w:val="Table of Contents"/>
          <w:docPartUnique/>
        </w:docPartObj>
      </w:sdtPr>
      <w:sdtEndPr>
        <w:rPr>
          <w:rFonts w:ascii="Times New Roman" w:hAnsi="Times New Roman" w:cs="Times New Roman"/>
          <w:b/>
          <w:bCs/>
          <w:sz w:val="28"/>
          <w:szCs w:val="28"/>
        </w:rPr>
      </w:sdtEndPr>
      <w:sdtContent>
        <w:p w14:paraId="1C62E751" w14:textId="77777777" w:rsidR="00D72AA3" w:rsidRDefault="00BE69FA" w:rsidP="00BE69FA">
          <w:pPr>
            <w:pStyle w:val="ab"/>
            <w:spacing w:before="0" w:after="120"/>
            <w:jc w:val="center"/>
            <w:rPr>
              <w:noProof/>
            </w:rPr>
          </w:pPr>
          <w:r>
            <w:rPr>
              <w:rFonts w:ascii="Times New Roman" w:hAnsi="Times New Roman" w:cs="Times New Roman"/>
              <w:b/>
              <w:color w:val="000000" w:themeColor="text1"/>
              <w:sz w:val="28"/>
            </w:rPr>
            <w:t>СОДЕРЖАНИЕ</w:t>
          </w:r>
          <w:r w:rsidR="00B57EA8" w:rsidRPr="00113298">
            <w:rPr>
              <w:rFonts w:ascii="Times New Roman" w:hAnsi="Times New Roman" w:cs="Times New Roman"/>
              <w:sz w:val="28"/>
              <w:szCs w:val="28"/>
            </w:rPr>
            <w:fldChar w:fldCharType="begin"/>
          </w:r>
          <w:r w:rsidR="00B57EA8" w:rsidRPr="00113298">
            <w:rPr>
              <w:rFonts w:ascii="Times New Roman" w:hAnsi="Times New Roman" w:cs="Times New Roman"/>
              <w:sz w:val="28"/>
              <w:szCs w:val="28"/>
            </w:rPr>
            <w:instrText xml:space="preserve"> TOC \o "1-3" \h \z \u </w:instrText>
          </w:r>
          <w:r w:rsidR="00B57EA8" w:rsidRPr="00113298">
            <w:rPr>
              <w:rFonts w:ascii="Times New Roman" w:hAnsi="Times New Roman" w:cs="Times New Roman"/>
              <w:sz w:val="28"/>
              <w:szCs w:val="28"/>
            </w:rPr>
            <w:fldChar w:fldCharType="separate"/>
          </w:r>
        </w:p>
        <w:p w14:paraId="4BCC59D6"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47" w:history="1">
            <w:r w:rsidR="00D72AA3" w:rsidRPr="00D72AA3">
              <w:rPr>
                <w:rStyle w:val="a5"/>
                <w:rFonts w:ascii="Times New Roman" w:hAnsi="Times New Roman" w:cs="Times New Roman"/>
                <w:noProof/>
                <w:sz w:val="28"/>
                <w:szCs w:val="28"/>
              </w:rPr>
              <w:t>ВВЕДЕНИЕ</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_Toc59209447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3</w:t>
            </w:r>
            <w:r w:rsidR="00D72AA3" w:rsidRPr="00D72AA3">
              <w:rPr>
                <w:rFonts w:ascii="Times New Roman" w:hAnsi="Times New Roman" w:cs="Times New Roman"/>
                <w:noProof/>
                <w:webHidden/>
                <w:sz w:val="28"/>
                <w:szCs w:val="28"/>
              </w:rPr>
              <w:fldChar w:fldCharType="end"/>
            </w:r>
          </w:hyperlink>
        </w:p>
        <w:p w14:paraId="799F5063"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48" w:history="1">
            <w:r w:rsidR="00D72AA3" w:rsidRPr="00D72AA3">
              <w:rPr>
                <w:rStyle w:val="a5"/>
                <w:rFonts w:ascii="Times New Roman" w:hAnsi="Times New Roman" w:cs="Times New Roman"/>
                <w:noProof/>
                <w:sz w:val="28"/>
                <w:szCs w:val="28"/>
              </w:rPr>
              <w:t>1 Основные понятия и определения</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_Toc59209448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4</w:t>
            </w:r>
            <w:r w:rsidR="00D72AA3" w:rsidRPr="00D72AA3">
              <w:rPr>
                <w:rFonts w:ascii="Times New Roman" w:hAnsi="Times New Roman" w:cs="Times New Roman"/>
                <w:noProof/>
                <w:webHidden/>
                <w:sz w:val="28"/>
                <w:szCs w:val="28"/>
              </w:rPr>
              <w:fldChar w:fldCharType="end"/>
            </w:r>
          </w:hyperlink>
        </w:p>
        <w:p w14:paraId="6FDBEA83"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49" w:history="1">
            <w:r w:rsidR="00D72AA3" w:rsidRPr="00D72AA3">
              <w:rPr>
                <w:rStyle w:val="a5"/>
                <w:rFonts w:ascii="Times New Roman" w:hAnsi="Times New Roman" w:cs="Times New Roman"/>
                <w:noProof/>
                <w:sz w:val="28"/>
                <w:szCs w:val="28"/>
              </w:rPr>
              <w:t>2 Классификация моделей временных рядов</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_Toc59209449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9</w:t>
            </w:r>
            <w:r w:rsidR="00D72AA3" w:rsidRPr="00D72AA3">
              <w:rPr>
                <w:rFonts w:ascii="Times New Roman" w:hAnsi="Times New Roman" w:cs="Times New Roman"/>
                <w:noProof/>
                <w:webHidden/>
                <w:sz w:val="28"/>
                <w:szCs w:val="28"/>
              </w:rPr>
              <w:fldChar w:fldCharType="end"/>
            </w:r>
          </w:hyperlink>
        </w:p>
        <w:p w14:paraId="62C089DD"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0" w:history="1">
            <w:r w:rsidR="00D72AA3" w:rsidRPr="00D72AA3">
              <w:rPr>
                <w:rStyle w:val="a5"/>
                <w:rFonts w:ascii="Times New Roman" w:hAnsi="Times New Roman" w:cs="Times New Roman"/>
                <w:noProof/>
                <w:sz w:val="28"/>
                <w:szCs w:val="28"/>
              </w:rPr>
              <w:t>2.1 Нейросетевые модели</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_Toc59209450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10</w:t>
            </w:r>
            <w:r w:rsidR="00D72AA3" w:rsidRPr="00D72AA3">
              <w:rPr>
                <w:rFonts w:ascii="Times New Roman" w:hAnsi="Times New Roman" w:cs="Times New Roman"/>
                <w:noProof/>
                <w:webHidden/>
                <w:sz w:val="28"/>
                <w:szCs w:val="28"/>
              </w:rPr>
              <w:fldChar w:fldCharType="end"/>
            </w:r>
          </w:hyperlink>
        </w:p>
        <w:p w14:paraId="0F75E13E"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1" w:history="1">
            <w:r w:rsidR="00D72AA3" w:rsidRPr="00D72AA3">
              <w:rPr>
                <w:rStyle w:val="a5"/>
                <w:rFonts w:ascii="Times New Roman" w:hAnsi="Times New Roman" w:cs="Times New Roman"/>
                <w:noProof/>
                <w:sz w:val="28"/>
                <w:szCs w:val="28"/>
              </w:rPr>
              <w:t>2.2 LSTM</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_Toc59209451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13</w:t>
            </w:r>
            <w:r w:rsidR="00D72AA3" w:rsidRPr="00D72AA3">
              <w:rPr>
                <w:rFonts w:ascii="Times New Roman" w:hAnsi="Times New Roman" w:cs="Times New Roman"/>
                <w:noProof/>
                <w:webHidden/>
                <w:sz w:val="28"/>
                <w:szCs w:val="28"/>
              </w:rPr>
              <w:fldChar w:fldCharType="end"/>
            </w:r>
          </w:hyperlink>
        </w:p>
        <w:p w14:paraId="384EC7F6"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2" w:history="1">
            <w:r w:rsidR="00D72AA3" w:rsidRPr="00D72AA3">
              <w:rPr>
                <w:rStyle w:val="a5"/>
                <w:rFonts w:ascii="Times New Roman" w:hAnsi="Times New Roman" w:cs="Times New Roman"/>
                <w:noProof/>
                <w:sz w:val="28"/>
                <w:szCs w:val="28"/>
              </w:rPr>
              <w:t>3 Практическая часть</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_Toc59209452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16</w:t>
            </w:r>
            <w:r w:rsidR="00D72AA3" w:rsidRPr="00D72AA3">
              <w:rPr>
                <w:rFonts w:ascii="Times New Roman" w:hAnsi="Times New Roman" w:cs="Times New Roman"/>
                <w:noProof/>
                <w:webHidden/>
                <w:sz w:val="28"/>
                <w:szCs w:val="28"/>
              </w:rPr>
              <w:fldChar w:fldCharType="end"/>
            </w:r>
          </w:hyperlink>
        </w:p>
        <w:p w14:paraId="415A0A4C"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3" w:history="1">
            <w:r w:rsidR="00D72AA3" w:rsidRPr="00D72AA3">
              <w:rPr>
                <w:rStyle w:val="a5"/>
                <w:rFonts w:ascii="Times New Roman" w:hAnsi="Times New Roman" w:cs="Times New Roman"/>
                <w:noProof/>
                <w:sz w:val="28"/>
                <w:szCs w:val="28"/>
              </w:rPr>
              <w:t>ЗАКЛЮЧЕНИЕ</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_Toc59209453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31</w:t>
            </w:r>
            <w:r w:rsidR="00D72AA3" w:rsidRPr="00D72AA3">
              <w:rPr>
                <w:rFonts w:ascii="Times New Roman" w:hAnsi="Times New Roman" w:cs="Times New Roman"/>
                <w:noProof/>
                <w:webHidden/>
                <w:sz w:val="28"/>
                <w:szCs w:val="28"/>
              </w:rPr>
              <w:fldChar w:fldCharType="end"/>
            </w:r>
          </w:hyperlink>
        </w:p>
        <w:p w14:paraId="3649EEF6" w14:textId="42C540AF"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4" w:history="1">
            <w:r w:rsidR="00D72AA3" w:rsidRPr="00D72AA3">
              <w:rPr>
                <w:rStyle w:val="a5"/>
                <w:rFonts w:ascii="Times New Roman" w:hAnsi="Times New Roman" w:cs="Times New Roman"/>
                <w:noProof/>
                <w:sz w:val="28"/>
                <w:szCs w:val="28"/>
              </w:rPr>
              <w:t>СПИСОК ИСПОЛЬЗОВАННЫХ ИСТОЧНИКОВ</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_Toc59209454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32</w:t>
            </w:r>
            <w:r w:rsidR="00D72AA3" w:rsidRPr="00D72AA3">
              <w:rPr>
                <w:rFonts w:ascii="Times New Roman" w:hAnsi="Times New Roman" w:cs="Times New Roman"/>
                <w:noProof/>
                <w:webHidden/>
                <w:sz w:val="28"/>
                <w:szCs w:val="28"/>
              </w:rPr>
              <w:fldChar w:fldCharType="end"/>
            </w:r>
          </w:hyperlink>
        </w:p>
        <w:p w14:paraId="4D6115AE"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5" w:history="1">
            <w:r w:rsidR="00D72AA3" w:rsidRPr="00D72AA3">
              <w:rPr>
                <w:rStyle w:val="a5"/>
                <w:rFonts w:ascii="Times New Roman" w:hAnsi="Times New Roman" w:cs="Times New Roman"/>
                <w:noProof/>
                <w:sz w:val="28"/>
                <w:szCs w:val="28"/>
              </w:rPr>
              <w:t xml:space="preserve">Приложение А. Листинг программы </w:t>
            </w:r>
            <w:r w:rsidR="00D72AA3" w:rsidRPr="00D72AA3">
              <w:rPr>
                <w:rStyle w:val="a5"/>
                <w:rFonts w:ascii="Times New Roman" w:hAnsi="Times New Roman" w:cs="Times New Roman"/>
                <w:noProof/>
                <w:sz w:val="28"/>
                <w:szCs w:val="28"/>
                <w:lang w:val="en-US"/>
              </w:rPr>
              <w:t>Jupyter</w:t>
            </w:r>
            <w:r w:rsidR="00D72AA3" w:rsidRPr="00D72AA3">
              <w:rPr>
                <w:rStyle w:val="a5"/>
                <w:rFonts w:ascii="Times New Roman" w:hAnsi="Times New Roman" w:cs="Times New Roman"/>
                <w:noProof/>
                <w:sz w:val="28"/>
                <w:szCs w:val="28"/>
              </w:rPr>
              <w:t xml:space="preserve">-ноубука </w:t>
            </w:r>
            <w:r w:rsidR="00D72AA3" w:rsidRPr="00D72AA3">
              <w:rPr>
                <w:rStyle w:val="a5"/>
                <w:rFonts w:ascii="Times New Roman" w:hAnsi="Times New Roman" w:cs="Times New Roman"/>
                <w:noProof/>
                <w:sz w:val="28"/>
                <w:szCs w:val="28"/>
                <w:lang w:val="en-US"/>
              </w:rPr>
              <w:t>LTSM</w:t>
            </w:r>
            <w:r w:rsidR="00D72AA3" w:rsidRPr="00D72AA3">
              <w:rPr>
                <w:rStyle w:val="a5"/>
                <w:rFonts w:ascii="Times New Roman" w:hAnsi="Times New Roman" w:cs="Times New Roman"/>
                <w:noProof/>
                <w:sz w:val="28"/>
                <w:szCs w:val="28"/>
              </w:rPr>
              <w:t>_</w:t>
            </w:r>
            <w:r w:rsidR="00D72AA3" w:rsidRPr="00D72AA3">
              <w:rPr>
                <w:rStyle w:val="a5"/>
                <w:rFonts w:ascii="Times New Roman" w:hAnsi="Times New Roman" w:cs="Times New Roman"/>
                <w:noProof/>
                <w:sz w:val="28"/>
                <w:szCs w:val="28"/>
                <w:lang w:val="en-US"/>
              </w:rPr>
              <w:t>test</w:t>
            </w:r>
            <w:r w:rsidR="00D72AA3" w:rsidRPr="00D72AA3">
              <w:rPr>
                <w:rStyle w:val="a5"/>
                <w:rFonts w:ascii="Times New Roman" w:hAnsi="Times New Roman" w:cs="Times New Roman"/>
                <w:noProof/>
                <w:sz w:val="28"/>
                <w:szCs w:val="28"/>
              </w:rPr>
              <w:t>.</w:t>
            </w:r>
            <w:r w:rsidR="00D72AA3" w:rsidRPr="00D72AA3">
              <w:rPr>
                <w:rStyle w:val="a5"/>
                <w:rFonts w:ascii="Times New Roman" w:hAnsi="Times New Roman" w:cs="Times New Roman"/>
                <w:noProof/>
                <w:sz w:val="28"/>
                <w:szCs w:val="28"/>
                <w:lang w:val="en-US"/>
              </w:rPr>
              <w:t>ipynb</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_Toc59209455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36</w:t>
            </w:r>
            <w:r w:rsidR="00D72AA3" w:rsidRPr="00D72AA3">
              <w:rPr>
                <w:rFonts w:ascii="Times New Roman" w:hAnsi="Times New Roman" w:cs="Times New Roman"/>
                <w:noProof/>
                <w:webHidden/>
                <w:sz w:val="28"/>
                <w:szCs w:val="28"/>
              </w:rPr>
              <w:fldChar w:fldCharType="end"/>
            </w:r>
          </w:hyperlink>
        </w:p>
        <w:p w14:paraId="20898489"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6" w:history="1">
            <w:r w:rsidR="00D72AA3" w:rsidRPr="00D72AA3">
              <w:rPr>
                <w:rStyle w:val="a5"/>
                <w:rFonts w:ascii="Times New Roman" w:hAnsi="Times New Roman" w:cs="Times New Roman"/>
                <w:noProof/>
                <w:sz w:val="28"/>
                <w:szCs w:val="28"/>
              </w:rPr>
              <w:t xml:space="preserve">Приложение Б. Листинг программы </w:t>
            </w:r>
            <w:r w:rsidR="00D72AA3" w:rsidRPr="00D72AA3">
              <w:rPr>
                <w:rStyle w:val="a5"/>
                <w:rFonts w:ascii="Times New Roman" w:hAnsi="Times New Roman" w:cs="Times New Roman"/>
                <w:noProof/>
                <w:sz w:val="28"/>
                <w:szCs w:val="28"/>
                <w:lang w:val="en-US"/>
              </w:rPr>
              <w:t>Jupyter</w:t>
            </w:r>
            <w:r w:rsidR="00D72AA3" w:rsidRPr="00D72AA3">
              <w:rPr>
                <w:rStyle w:val="a5"/>
                <w:rFonts w:ascii="Times New Roman" w:hAnsi="Times New Roman" w:cs="Times New Roman"/>
                <w:noProof/>
                <w:sz w:val="28"/>
                <w:szCs w:val="28"/>
              </w:rPr>
              <w:t xml:space="preserve">-ноубука </w:t>
            </w:r>
            <w:r w:rsidR="00D72AA3" w:rsidRPr="00D72AA3">
              <w:rPr>
                <w:rStyle w:val="a5"/>
                <w:rFonts w:ascii="Times New Roman" w:hAnsi="Times New Roman" w:cs="Times New Roman"/>
                <w:noProof/>
                <w:sz w:val="28"/>
                <w:szCs w:val="28"/>
                <w:lang w:val="en-US"/>
              </w:rPr>
              <w:t>LTSM</w:t>
            </w:r>
            <w:r w:rsidR="00D72AA3" w:rsidRPr="00D72AA3">
              <w:rPr>
                <w:rStyle w:val="a5"/>
                <w:rFonts w:ascii="Times New Roman" w:hAnsi="Times New Roman" w:cs="Times New Roman"/>
                <w:noProof/>
                <w:sz w:val="28"/>
                <w:szCs w:val="28"/>
              </w:rPr>
              <w:t>_</w:t>
            </w:r>
            <w:r w:rsidR="00D72AA3" w:rsidRPr="00D72AA3">
              <w:rPr>
                <w:rStyle w:val="a5"/>
                <w:rFonts w:ascii="Times New Roman" w:hAnsi="Times New Roman" w:cs="Times New Roman"/>
                <w:noProof/>
                <w:sz w:val="28"/>
                <w:szCs w:val="28"/>
                <w:lang w:val="en-US"/>
              </w:rPr>
              <w:t>test</w:t>
            </w:r>
            <w:r w:rsidR="00D72AA3" w:rsidRPr="00D72AA3">
              <w:rPr>
                <w:rStyle w:val="a5"/>
                <w:rFonts w:ascii="Times New Roman" w:hAnsi="Times New Roman" w:cs="Times New Roman"/>
                <w:noProof/>
                <w:sz w:val="28"/>
                <w:szCs w:val="28"/>
              </w:rPr>
              <w:t>_</w:t>
            </w:r>
            <w:r w:rsidR="00D72AA3" w:rsidRPr="00D72AA3">
              <w:rPr>
                <w:rStyle w:val="a5"/>
                <w:rFonts w:ascii="Times New Roman" w:hAnsi="Times New Roman" w:cs="Times New Roman"/>
                <w:noProof/>
                <w:sz w:val="28"/>
                <w:szCs w:val="28"/>
                <w:lang w:val="en-US"/>
              </w:rPr>
              <w:t>all</w:t>
            </w:r>
            <w:r w:rsidR="00D72AA3" w:rsidRPr="00D72AA3">
              <w:rPr>
                <w:rStyle w:val="a5"/>
                <w:rFonts w:ascii="Times New Roman" w:hAnsi="Times New Roman" w:cs="Times New Roman"/>
                <w:noProof/>
                <w:sz w:val="28"/>
                <w:szCs w:val="28"/>
              </w:rPr>
              <w:t>_</w:t>
            </w:r>
            <w:r w:rsidR="00D72AA3" w:rsidRPr="00D72AA3">
              <w:rPr>
                <w:rStyle w:val="a5"/>
                <w:rFonts w:ascii="Times New Roman" w:hAnsi="Times New Roman" w:cs="Times New Roman"/>
                <w:noProof/>
                <w:sz w:val="28"/>
                <w:szCs w:val="28"/>
                <w:lang w:val="en-US"/>
              </w:rPr>
              <w:t>c</w:t>
            </w:r>
            <w:r w:rsidR="00D72AA3" w:rsidRPr="00D72AA3">
              <w:rPr>
                <w:rStyle w:val="a5"/>
                <w:rFonts w:ascii="Times New Roman" w:hAnsi="Times New Roman" w:cs="Times New Roman"/>
                <w:noProof/>
                <w:sz w:val="28"/>
                <w:szCs w:val="28"/>
              </w:rPr>
              <w:t>.</w:t>
            </w:r>
            <w:r w:rsidR="00D72AA3" w:rsidRPr="00D72AA3">
              <w:rPr>
                <w:rStyle w:val="a5"/>
                <w:rFonts w:ascii="Times New Roman" w:hAnsi="Times New Roman" w:cs="Times New Roman"/>
                <w:noProof/>
                <w:sz w:val="28"/>
                <w:szCs w:val="28"/>
                <w:lang w:val="en-US"/>
              </w:rPr>
              <w:t>ipynb</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_Toc59209456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45</w:t>
            </w:r>
            <w:r w:rsidR="00D72AA3" w:rsidRPr="00D72AA3">
              <w:rPr>
                <w:rFonts w:ascii="Times New Roman" w:hAnsi="Times New Roman" w:cs="Times New Roman"/>
                <w:noProof/>
                <w:webHidden/>
                <w:sz w:val="28"/>
                <w:szCs w:val="28"/>
              </w:rPr>
              <w:fldChar w:fldCharType="end"/>
            </w:r>
          </w:hyperlink>
        </w:p>
        <w:p w14:paraId="56AE4AD1"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7" w:history="1">
            <w:r w:rsidR="00D72AA3" w:rsidRPr="00D72AA3">
              <w:rPr>
                <w:rStyle w:val="a5"/>
                <w:rFonts w:ascii="Times New Roman" w:hAnsi="Times New Roman" w:cs="Times New Roman"/>
                <w:noProof/>
                <w:sz w:val="28"/>
                <w:szCs w:val="28"/>
              </w:rPr>
              <w:t>Приложение В. Графики прогнозов экспорта</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_Toc59209457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56</w:t>
            </w:r>
            <w:r w:rsidR="00D72AA3" w:rsidRPr="00D72AA3">
              <w:rPr>
                <w:rFonts w:ascii="Times New Roman" w:hAnsi="Times New Roman" w:cs="Times New Roman"/>
                <w:noProof/>
                <w:webHidden/>
                <w:sz w:val="28"/>
                <w:szCs w:val="28"/>
              </w:rPr>
              <w:fldChar w:fldCharType="end"/>
            </w:r>
          </w:hyperlink>
        </w:p>
        <w:p w14:paraId="777925F7"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8" w:history="1">
            <w:r w:rsidR="00D72AA3" w:rsidRPr="00D72AA3">
              <w:rPr>
                <w:rStyle w:val="a5"/>
                <w:rFonts w:ascii="Times New Roman" w:hAnsi="Times New Roman" w:cs="Times New Roman"/>
                <w:noProof/>
                <w:sz w:val="28"/>
                <w:szCs w:val="28"/>
              </w:rPr>
              <w:t>Приложение Г. Графики прогнозов импорта</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_Toc59209458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63</w:t>
            </w:r>
            <w:r w:rsidR="00D72AA3" w:rsidRPr="00D72AA3">
              <w:rPr>
                <w:rFonts w:ascii="Times New Roman" w:hAnsi="Times New Roman" w:cs="Times New Roman"/>
                <w:noProof/>
                <w:webHidden/>
                <w:sz w:val="28"/>
                <w:szCs w:val="28"/>
              </w:rPr>
              <w:fldChar w:fldCharType="end"/>
            </w:r>
          </w:hyperlink>
        </w:p>
        <w:p w14:paraId="7DB26019"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59" w:history="1">
            <w:r w:rsidR="00D72AA3" w:rsidRPr="00D72AA3">
              <w:rPr>
                <w:rStyle w:val="a5"/>
                <w:rFonts w:ascii="Times New Roman" w:hAnsi="Times New Roman" w:cs="Times New Roman"/>
                <w:noProof/>
                <w:sz w:val="28"/>
                <w:szCs w:val="28"/>
              </w:rPr>
              <w:t>Приложение Д. Таблица оценки качества модели на данных объёма экспорта</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_Toc59209459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71</w:t>
            </w:r>
            <w:r w:rsidR="00D72AA3" w:rsidRPr="00D72AA3">
              <w:rPr>
                <w:rFonts w:ascii="Times New Roman" w:hAnsi="Times New Roman" w:cs="Times New Roman"/>
                <w:noProof/>
                <w:webHidden/>
                <w:sz w:val="28"/>
                <w:szCs w:val="28"/>
              </w:rPr>
              <w:fldChar w:fldCharType="end"/>
            </w:r>
          </w:hyperlink>
        </w:p>
        <w:p w14:paraId="3F1DAA86"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60" w:history="1">
            <w:r w:rsidR="00D72AA3" w:rsidRPr="00D72AA3">
              <w:rPr>
                <w:rStyle w:val="a5"/>
                <w:rFonts w:ascii="Times New Roman" w:hAnsi="Times New Roman" w:cs="Times New Roman"/>
                <w:noProof/>
                <w:sz w:val="28"/>
                <w:szCs w:val="28"/>
              </w:rPr>
              <w:t>Приложение Е. Таблица оценки качества модели на данных объёма импорта</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_Toc59209460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73</w:t>
            </w:r>
            <w:r w:rsidR="00D72AA3" w:rsidRPr="00D72AA3">
              <w:rPr>
                <w:rFonts w:ascii="Times New Roman" w:hAnsi="Times New Roman" w:cs="Times New Roman"/>
                <w:noProof/>
                <w:webHidden/>
                <w:sz w:val="28"/>
                <w:szCs w:val="28"/>
              </w:rPr>
              <w:fldChar w:fldCharType="end"/>
            </w:r>
          </w:hyperlink>
        </w:p>
        <w:p w14:paraId="7023B1DD"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61" w:history="1">
            <w:r w:rsidR="00D72AA3" w:rsidRPr="00D72AA3">
              <w:rPr>
                <w:rStyle w:val="a5"/>
                <w:rFonts w:ascii="Times New Roman" w:hAnsi="Times New Roman" w:cs="Times New Roman"/>
                <w:noProof/>
                <w:sz w:val="28"/>
                <w:szCs w:val="28"/>
              </w:rPr>
              <w:t>Приложение Ж. Графики прогнозов экспорта</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_Toc59209461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75</w:t>
            </w:r>
            <w:r w:rsidR="00D72AA3" w:rsidRPr="00D72AA3">
              <w:rPr>
                <w:rFonts w:ascii="Times New Roman" w:hAnsi="Times New Roman" w:cs="Times New Roman"/>
                <w:noProof/>
                <w:webHidden/>
                <w:sz w:val="28"/>
                <w:szCs w:val="28"/>
              </w:rPr>
              <w:fldChar w:fldCharType="end"/>
            </w:r>
          </w:hyperlink>
        </w:p>
        <w:p w14:paraId="246B6DAA" w14:textId="77777777" w:rsidR="00D72AA3" w:rsidRPr="00D72AA3" w:rsidRDefault="00402978" w:rsidP="00D72AA3">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59209462" w:history="1">
            <w:r w:rsidR="00D72AA3" w:rsidRPr="00D72AA3">
              <w:rPr>
                <w:rStyle w:val="a5"/>
                <w:rFonts w:ascii="Times New Roman" w:hAnsi="Times New Roman" w:cs="Times New Roman"/>
                <w:noProof/>
                <w:sz w:val="28"/>
                <w:szCs w:val="28"/>
              </w:rPr>
              <w:t>Приложение З. Графики прогнозов импорта</w:t>
            </w:r>
            <w:r w:rsidR="00D72AA3" w:rsidRPr="00D72AA3">
              <w:rPr>
                <w:rFonts w:ascii="Times New Roman" w:hAnsi="Times New Roman" w:cs="Times New Roman"/>
                <w:noProof/>
                <w:webHidden/>
                <w:sz w:val="28"/>
                <w:szCs w:val="28"/>
              </w:rPr>
              <w:tab/>
            </w:r>
            <w:r w:rsidR="00D72AA3" w:rsidRPr="00D72AA3">
              <w:rPr>
                <w:rFonts w:ascii="Times New Roman" w:hAnsi="Times New Roman" w:cs="Times New Roman"/>
                <w:noProof/>
                <w:webHidden/>
                <w:sz w:val="28"/>
                <w:szCs w:val="28"/>
              </w:rPr>
              <w:fldChar w:fldCharType="begin"/>
            </w:r>
            <w:r w:rsidR="00D72AA3" w:rsidRPr="00D72AA3">
              <w:rPr>
                <w:rFonts w:ascii="Times New Roman" w:hAnsi="Times New Roman" w:cs="Times New Roman"/>
                <w:noProof/>
                <w:webHidden/>
                <w:sz w:val="28"/>
                <w:szCs w:val="28"/>
              </w:rPr>
              <w:instrText xml:space="preserve"> PAGEREF _Toc59209462 \h </w:instrText>
            </w:r>
            <w:r w:rsidR="00D72AA3" w:rsidRPr="00D72AA3">
              <w:rPr>
                <w:rFonts w:ascii="Times New Roman" w:hAnsi="Times New Roman" w:cs="Times New Roman"/>
                <w:noProof/>
                <w:webHidden/>
                <w:sz w:val="28"/>
                <w:szCs w:val="28"/>
              </w:rPr>
            </w:r>
            <w:r w:rsidR="00D72AA3" w:rsidRPr="00D72AA3">
              <w:rPr>
                <w:rFonts w:ascii="Times New Roman" w:hAnsi="Times New Roman" w:cs="Times New Roman"/>
                <w:noProof/>
                <w:webHidden/>
                <w:sz w:val="28"/>
                <w:szCs w:val="28"/>
              </w:rPr>
              <w:fldChar w:fldCharType="separate"/>
            </w:r>
            <w:r w:rsidR="00BC2075">
              <w:rPr>
                <w:rFonts w:ascii="Times New Roman" w:hAnsi="Times New Roman" w:cs="Times New Roman"/>
                <w:noProof/>
                <w:webHidden/>
                <w:sz w:val="28"/>
                <w:szCs w:val="28"/>
              </w:rPr>
              <w:t>83</w:t>
            </w:r>
            <w:r w:rsidR="00D72AA3" w:rsidRPr="00D72AA3">
              <w:rPr>
                <w:rFonts w:ascii="Times New Roman" w:hAnsi="Times New Roman" w:cs="Times New Roman"/>
                <w:noProof/>
                <w:webHidden/>
                <w:sz w:val="28"/>
                <w:szCs w:val="28"/>
              </w:rPr>
              <w:fldChar w:fldCharType="end"/>
            </w:r>
          </w:hyperlink>
        </w:p>
        <w:p w14:paraId="4456DF27" w14:textId="15B8913F" w:rsidR="00B57EA8" w:rsidRPr="00B67904" w:rsidRDefault="00B57EA8" w:rsidP="00113298">
          <w:pPr>
            <w:spacing w:after="0" w:line="360" w:lineRule="auto"/>
            <w:jc w:val="both"/>
            <w:rPr>
              <w:rFonts w:ascii="Times New Roman" w:hAnsi="Times New Roman" w:cs="Times New Roman"/>
              <w:b/>
              <w:bCs/>
              <w:sz w:val="28"/>
              <w:szCs w:val="28"/>
            </w:rPr>
          </w:pPr>
          <w:r w:rsidRPr="00113298">
            <w:rPr>
              <w:rFonts w:ascii="Times New Roman" w:hAnsi="Times New Roman" w:cs="Times New Roman"/>
              <w:b/>
              <w:bCs/>
              <w:sz w:val="28"/>
              <w:szCs w:val="28"/>
            </w:rPr>
            <w:fldChar w:fldCharType="end"/>
          </w:r>
        </w:p>
      </w:sdtContent>
    </w:sdt>
    <w:p w14:paraId="53BBA426" w14:textId="77777777" w:rsidR="00B57EA8" w:rsidRPr="001D00FD" w:rsidRDefault="00B57EA8" w:rsidP="00B57EA8">
      <w:r w:rsidRPr="00F469EF">
        <w:rPr>
          <w:rFonts w:ascii="Times New Roman" w:hAnsi="Times New Roman" w:cs="Times New Roman"/>
          <w:sz w:val="28"/>
          <w:szCs w:val="28"/>
        </w:rPr>
        <w:br w:type="page"/>
      </w:r>
    </w:p>
    <w:p w14:paraId="60951C7F" w14:textId="77777777" w:rsidR="00B57EA8" w:rsidRPr="007B1F59" w:rsidRDefault="00B57EA8" w:rsidP="00B57EA8">
      <w:pPr>
        <w:pStyle w:val="1"/>
        <w:spacing w:before="0" w:after="120"/>
        <w:jc w:val="center"/>
        <w:rPr>
          <w:rFonts w:ascii="Times New Roman" w:hAnsi="Times New Roman" w:cs="Times New Roman"/>
        </w:rPr>
      </w:pPr>
      <w:bookmarkStart w:id="2" w:name="_Toc59209447"/>
      <w:r w:rsidRPr="007B1F59">
        <w:rPr>
          <w:rFonts w:ascii="Times New Roman" w:hAnsi="Times New Roman" w:cs="Times New Roman"/>
          <w:color w:val="000000" w:themeColor="text1"/>
        </w:rPr>
        <w:lastRenderedPageBreak/>
        <w:t>ВВЕДЕНИЕ</w:t>
      </w:r>
      <w:bookmarkEnd w:id="2"/>
    </w:p>
    <w:p w14:paraId="5373140B"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Показания приборов говорят нам о таких вещах, как начальная температура, концентрация реагента, процент катализатора и т.д. Некоторые из этих показаний можно отслеживать через равные интервалы времени, например, каждые пять минут, а некоторые можно измерять непрерывно. Полученные данные могут быть зафиксированы в различном виде, чаще всего применяются специальные таблицы, в которых записываются процесс и соответствующее для него значение параметров в конкретный момент времени. Такие данные можно не просто хранить, а можно использовать для анализа и исследования на предмет существования зависимостей.</w:t>
      </w:r>
    </w:p>
    <w:p w14:paraId="00D4D705"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Для любых задач с изменяющимися количественным переменными особый интерес представляет исследование влияния некоторых переменных на остальные. </w:t>
      </w:r>
    </w:p>
    <w:p w14:paraId="00499950"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Искусственные нейронные сети представляют собой современную технологию, которая способна обучаться на основе данных при участии учителя и без его вмешательства. Нейронные сети хорошо применяются не только для задач распознавания зрительных образов, задач классификации, но и для задач прогнозирования. Помимо нейросетевой модели для задачи прогнозирования будут рассмотрены некоторые модели прогнозирования временных рядов, которые наиболее актуальны на сегодняшний день.</w:t>
      </w:r>
    </w:p>
    <w:p w14:paraId="228B31E9" w14:textId="77777777" w:rsidR="00B57EA8" w:rsidRPr="00F469EF" w:rsidRDefault="00B57EA8" w:rsidP="00B57EA8">
      <w:pPr>
        <w:spacing w:after="0" w:line="360" w:lineRule="auto"/>
        <w:ind w:firstLine="709"/>
        <w:jc w:val="both"/>
        <w:rPr>
          <w:rFonts w:ascii="Times New Roman" w:hAnsi="Times New Roman" w:cs="Times New Roman"/>
          <w:b/>
          <w:sz w:val="28"/>
          <w:szCs w:val="28"/>
        </w:rPr>
      </w:pPr>
      <w:r w:rsidRPr="00F469EF">
        <w:rPr>
          <w:rFonts w:ascii="Times New Roman" w:hAnsi="Times New Roman" w:cs="Times New Roman"/>
          <w:sz w:val="28"/>
          <w:szCs w:val="28"/>
        </w:rPr>
        <w:t>Целью работы является проверка возможности прогнозирования суммарного торгового трафика импорта для некоторых крупных стран нейросетевыми методами. Разработка новой модели и соответствующего ей метода прогнозирования.</w:t>
      </w:r>
    </w:p>
    <w:p w14:paraId="51067E30" w14:textId="77777777" w:rsidR="00B57EA8" w:rsidRDefault="00B57EA8">
      <w:pPr>
        <w:spacing w:after="160" w:line="259" w:lineRule="auto"/>
        <w:rPr>
          <w:rFonts w:ascii="Times New Roman" w:eastAsiaTheme="majorEastAsia" w:hAnsi="Times New Roman" w:cs="Times New Roman"/>
          <w:b/>
          <w:bCs/>
          <w:color w:val="000000" w:themeColor="text1"/>
          <w:sz w:val="28"/>
          <w:szCs w:val="28"/>
        </w:rPr>
      </w:pPr>
      <w:r>
        <w:rPr>
          <w:rFonts w:ascii="Times New Roman" w:hAnsi="Times New Roman" w:cs="Times New Roman"/>
          <w:color w:val="000000" w:themeColor="text1"/>
        </w:rPr>
        <w:br w:type="page"/>
      </w:r>
    </w:p>
    <w:p w14:paraId="0123D0E8" w14:textId="77777777" w:rsidR="00B57EA8" w:rsidRPr="00ED07F9" w:rsidRDefault="00B57EA8" w:rsidP="00B57EA8">
      <w:pPr>
        <w:pStyle w:val="1"/>
        <w:spacing w:before="0" w:after="120" w:line="360" w:lineRule="auto"/>
        <w:ind w:firstLine="709"/>
        <w:rPr>
          <w:rFonts w:ascii="Times New Roman" w:hAnsi="Times New Roman" w:cs="Times New Roman"/>
          <w:color w:val="000000" w:themeColor="text1"/>
        </w:rPr>
      </w:pPr>
      <w:bookmarkStart w:id="3" w:name="_Toc59209448"/>
      <w:r w:rsidRPr="00ED07F9">
        <w:rPr>
          <w:rFonts w:ascii="Times New Roman" w:hAnsi="Times New Roman" w:cs="Times New Roman"/>
          <w:color w:val="000000" w:themeColor="text1"/>
        </w:rPr>
        <w:lastRenderedPageBreak/>
        <w:t>1 Основные понятия и определения</w:t>
      </w:r>
      <w:bookmarkEnd w:id="3"/>
    </w:p>
    <w:p w14:paraId="5612031C"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hAnsi="Times New Roman" w:cs="Times New Roman"/>
          <w:sz w:val="28"/>
          <w:szCs w:val="28"/>
        </w:rPr>
        <w:t xml:space="preserve">Пусть дан временной </w:t>
      </w:r>
      <w:proofErr w:type="gramStart"/>
      <w:r w:rsidRPr="00F469EF">
        <w:rPr>
          <w:rFonts w:ascii="Times New Roman" w:hAnsi="Times New Roman" w:cs="Times New Roman"/>
          <w:sz w:val="28"/>
          <w:szCs w:val="28"/>
        </w:rPr>
        <w:t xml:space="preserve">ряд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eastAsiaTheme="minorEastAsia" w:hAnsi="Cambria Math" w:cs="Times New Roman"/>
            <w:sz w:val="28"/>
            <w:szCs w:val="28"/>
          </w:rPr>
          <m:t>,  . . .,</m:t>
        </m:r>
      </m:oMath>
      <w:r w:rsidRPr="00F469EF">
        <w:rPr>
          <w:rFonts w:ascii="Times New Roman" w:eastAsiaTheme="minorEastAsia" w:hAnsi="Times New Roman" w:cs="Times New Roman"/>
          <w:sz w:val="28"/>
          <w:szCs w:val="28"/>
        </w:rPr>
        <w:t xml:space="preserve"> где</w:t>
      </w:r>
      <w:proofErr w:type="gramEnd"/>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m:rPr>
                <m:scr m:val="double-struck"/>
              </m:rPr>
              <w:rPr>
                <w:rFonts w:ascii="Cambria Math" w:eastAsiaTheme="minorEastAsia" w:hAnsi="Cambria Math" w:cs="Times New Roman"/>
                <w:sz w:val="28"/>
                <w:szCs w:val="28"/>
              </w:rPr>
              <m:t>R</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lang w:val="en-US"/>
              </w:rPr>
              <m:t>n</m:t>
            </m:r>
          </m:sup>
        </m:sSup>
      </m:oMath>
      <w:r>
        <w:rPr>
          <w:rFonts w:ascii="Times New Roman" w:eastAsiaTheme="minorEastAsia" w:hAnsi="Times New Roman" w:cs="Times New Roman"/>
          <w:sz w:val="28"/>
          <w:szCs w:val="28"/>
        </w:rPr>
        <w:t xml:space="preserve"> – элемент временного ряда</w:t>
      </w:r>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t+d</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r>
          <m:rPr>
            <m:scr m:val="script"/>
          </m:rPr>
          <w:rPr>
            <w:rFonts w:ascii="Cambria Math" w:eastAsiaTheme="minorEastAsia"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hAnsi="Cambria Math" w:cs="Times New Roman"/>
            <w:sz w:val="28"/>
            <w:szCs w:val="28"/>
          </w:rPr>
          <m:t>;w)</m:t>
        </m:r>
      </m:oMath>
      <w:r w:rsidRPr="00F469EF">
        <w:rPr>
          <w:rFonts w:ascii="Times New Roman" w:eastAsiaTheme="minorEastAsia" w:hAnsi="Times New Roman" w:cs="Times New Roman"/>
          <w:sz w:val="28"/>
          <w:szCs w:val="28"/>
        </w:rPr>
        <w:t xml:space="preserve"> – модель временного ряда, </w:t>
      </w:r>
      <w:proofErr w:type="gramStart"/>
      <w:r w:rsidRPr="00F469EF">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d=1, . . . , D</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oMath>
      <w:r w:rsidRPr="00F469EF">
        <w:rPr>
          <w:rFonts w:ascii="Times New Roman" w:eastAsiaTheme="minorEastAsia" w:hAnsi="Times New Roman" w:cs="Times New Roman"/>
          <w:sz w:val="28"/>
          <w:szCs w:val="28"/>
        </w:rPr>
        <w:t xml:space="preserve"> – горизонт прогнозирования,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 вектор параметров модели.</w:t>
      </w:r>
    </w:p>
    <w:p w14:paraId="0C0E372C" w14:textId="77777777" w:rsidR="00B57EA8" w:rsidRPr="00F469EF" w:rsidRDefault="00B57EA8" w:rsidP="00B57EA8">
      <w:pPr>
        <w:spacing w:after="0" w:line="360" w:lineRule="auto"/>
        <w:ind w:firstLine="709"/>
        <w:jc w:val="both"/>
        <w:rPr>
          <w:rFonts w:ascii="Times New Roman" w:eastAsiaTheme="minorEastAsia" w:hAnsi="Times New Roman" w:cs="Times New Roman"/>
          <w:i/>
          <w:sz w:val="28"/>
          <w:szCs w:val="28"/>
        </w:rPr>
      </w:pPr>
      <w:r w:rsidRPr="00F469EF">
        <w:rPr>
          <w:rFonts w:ascii="Times New Roman" w:eastAsiaTheme="minorEastAsia" w:hAnsi="Times New Roman" w:cs="Times New Roman"/>
          <w:sz w:val="28"/>
          <w:szCs w:val="28"/>
        </w:rPr>
        <w:t xml:space="preserve">Одним из главных требований к временному ряду является его стационарность, которая состоит в том, что распределение его значений является инвариантным относительно момента времени, для которого оно построено. Для характеристики стационарности используется то, что для двух выборок, которые были построены в разные моменты времени, закон распределения должен оставаться тем же. Если же элемент рассматриваемых временных рядов многомерен, то следует анализировать каждый </w:t>
      </w:r>
      <w:proofErr w:type="gramStart"/>
      <w:r w:rsidRPr="00F469EF">
        <w:rPr>
          <w:rFonts w:ascii="Times New Roman" w:eastAsiaTheme="minorEastAsia" w:hAnsi="Times New Roman" w:cs="Times New Roman"/>
          <w:sz w:val="28"/>
          <w:szCs w:val="28"/>
        </w:rPr>
        <w:t xml:space="preserve">компонент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элемента</w:t>
      </w:r>
      <w:proofErr w:type="gramEnd"/>
      <w:r w:rsidRPr="00F469EF">
        <w:rPr>
          <w:rFonts w:ascii="Times New Roman" w:eastAsiaTheme="minorEastAsia" w:hAnsi="Times New Roman" w:cs="Times New Roman"/>
          <w:sz w:val="28"/>
          <w:szCs w:val="28"/>
        </w:rPr>
        <w:t xml:space="preserve"> временного ряда и проверить, что он имеет равномерное распределение на отрезке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Pr="00F469EF">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математическое ожидание,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i</m:t>
            </m:r>
          </m:sub>
        </m:sSub>
      </m:oMath>
      <w:r w:rsidRPr="00F469EF">
        <w:rPr>
          <w:rFonts w:ascii="Times New Roman" w:eastAsiaTheme="minorEastAsia" w:hAnsi="Times New Roman" w:cs="Times New Roman"/>
          <w:sz w:val="28"/>
          <w:szCs w:val="28"/>
        </w:rPr>
        <w:t xml:space="preserve"> – её дисперсия. [</w:t>
      </w:r>
      <w:r w:rsidRPr="000D5DA0">
        <w:rPr>
          <w:rFonts w:ascii="Times New Roman" w:eastAsiaTheme="minorEastAsia" w:hAnsi="Times New Roman" w:cs="Times New Roman"/>
          <w:sz w:val="28"/>
          <w:szCs w:val="28"/>
        </w:rPr>
        <w:t>1</w:t>
      </w:r>
      <w:r w:rsidRPr="00F469EF">
        <w:rPr>
          <w:rFonts w:ascii="Times New Roman" w:eastAsiaTheme="minorEastAsia" w:hAnsi="Times New Roman" w:cs="Times New Roman"/>
          <w:sz w:val="28"/>
          <w:szCs w:val="28"/>
        </w:rPr>
        <w:t>]</w:t>
      </w:r>
    </w:p>
    <w:p w14:paraId="18674471"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будут рассматриваться</w:t>
      </w:r>
      <w:r w:rsidRPr="00F469EF">
        <w:rPr>
          <w:rFonts w:ascii="Times New Roman" w:eastAsiaTheme="minorEastAsia" w:hAnsi="Times New Roman" w:cs="Times New Roman"/>
          <w:sz w:val="28"/>
          <w:szCs w:val="28"/>
        </w:rPr>
        <w:t xml:space="preserve"> эконометрически</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временны</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xml:space="preserve"> ряд</w:t>
      </w:r>
      <w:ins w:id="4" w:author="Иван Слеповичев" w:date="2020-12-15T15:29:00Z">
        <w:r>
          <w:rPr>
            <w:rFonts w:ascii="Times New Roman" w:eastAsiaTheme="minorEastAsia" w:hAnsi="Times New Roman" w:cs="Times New Roman"/>
            <w:sz w:val="28"/>
            <w:szCs w:val="28"/>
          </w:rPr>
          <w:t>ы</w:t>
        </w:r>
      </w:ins>
      <w:r>
        <w:rPr>
          <w:rFonts w:ascii="Times New Roman" w:eastAsiaTheme="minorEastAsia" w:hAnsi="Times New Roman" w:cs="Times New Roman"/>
          <w:sz w:val="28"/>
          <w:szCs w:val="28"/>
        </w:rPr>
        <w:t>, для которых характерны явления</w:t>
      </w:r>
      <w:r w:rsidRPr="00F469EF">
        <w:rPr>
          <w:rFonts w:ascii="Times New Roman" w:eastAsiaTheme="minorEastAsia" w:hAnsi="Times New Roman" w:cs="Times New Roman"/>
          <w:sz w:val="28"/>
          <w:szCs w:val="28"/>
        </w:rPr>
        <w:t>:</w:t>
      </w:r>
    </w:p>
    <w:p w14:paraId="4CB95208"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1. тренды;</w:t>
      </w:r>
    </w:p>
    <w:p w14:paraId="7C8CD279"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2. сезонная компонента;</w:t>
      </w:r>
    </w:p>
    <w:p w14:paraId="4173566E"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3. циклическая компонента.</w:t>
      </w:r>
    </w:p>
    <w:p w14:paraId="00C79826"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Рассмотрим каждое из явлений более подробно.</w:t>
      </w:r>
    </w:p>
    <w:p w14:paraId="0424A9A6" w14:textId="77777777" w:rsidR="00B57EA8" w:rsidRPr="00F469EF" w:rsidRDefault="00B57EA8" w:rsidP="00B57EA8">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Под трендом понимается длительная тенденция изменения показателей временного ряда. Наиболее распространённым способом моделирования тенденций временных рядов является внедрение и построение различных аналитических функций, которые характеризуют зависимость уровней ряда от времени. Используются линейные, степенные или экспоненциальные функции. Например, уравнение прямой </w:t>
      </w:r>
      <w:proofErr w:type="gramStart"/>
      <w:r w:rsidRPr="00F469EF">
        <w:rPr>
          <w:rFonts w:ascii="Times New Roman" w:hAnsi="Times New Roman" w:cs="Times New Roman"/>
          <w:sz w:val="28"/>
          <w:szCs w:val="28"/>
        </w:rPr>
        <w:t xml:space="preserve">линии </w:t>
      </w:r>
      <m:oMath>
        <m:r>
          <w:rPr>
            <w:rFonts w:ascii="Cambria Math" w:hAnsi="Cambria Math" w:cs="Times New Roman"/>
            <w:sz w:val="28"/>
            <w:szCs w:val="28"/>
          </w:rPr>
          <m:t>y=a+</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t</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парабола 2-го порядка </w:t>
      </w:r>
      <m:oMath>
        <m:r>
          <w:rPr>
            <w:rFonts w:ascii="Cambria Math" w:eastAsiaTheme="minorEastAsia" w:hAnsi="Cambria Math" w:cs="Times New Roman"/>
            <w:sz w:val="28"/>
            <w:szCs w:val="28"/>
          </w:rPr>
          <m:t>y=a+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F469EF">
        <w:rPr>
          <w:rFonts w:ascii="Times New Roman" w:eastAsiaTheme="minorEastAsia" w:hAnsi="Times New Roman" w:cs="Times New Roman"/>
          <w:sz w:val="28"/>
          <w:szCs w:val="28"/>
        </w:rPr>
        <w:t xml:space="preserve">, логарифмическая </w:t>
      </w:r>
      <m:oMath>
        <m:r>
          <w:rPr>
            <w:rFonts w:ascii="Cambria Math" w:eastAsiaTheme="minorEastAsia" w:hAnsi="Cambria Math" w:cs="Times New Roman"/>
            <w:sz w:val="28"/>
            <w:szCs w:val="28"/>
          </w:rPr>
          <m:t>y=a+b</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степенная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b</m:t>
            </m:r>
          </m:sup>
        </m:sSup>
      </m:oMath>
      <w:r w:rsidRPr="00F469EF">
        <w:rPr>
          <w:rFonts w:ascii="Times New Roman" w:eastAsiaTheme="minorEastAsia" w:hAnsi="Times New Roman" w:cs="Times New Roman"/>
          <w:sz w:val="28"/>
          <w:szCs w:val="28"/>
        </w:rPr>
        <w:t xml:space="preserve">, показательная  </w:t>
      </w:r>
      <m:oMath>
        <m:r>
          <w:rPr>
            <w:rFonts w:ascii="Cambria Math" w:eastAsiaTheme="minorEastAsia" w:hAnsi="Cambria Math" w:cs="Times New Roman"/>
            <w:sz w:val="28"/>
            <w:szCs w:val="28"/>
          </w:rPr>
          <m:t>y=a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t</m:t>
            </m:r>
          </m:sup>
        </m:sSup>
      </m:oMath>
      <w:r w:rsidRPr="00F469EF">
        <w:rPr>
          <w:rFonts w:ascii="Times New Roman" w:eastAsiaTheme="minorEastAsia" w:hAnsi="Times New Roman" w:cs="Times New Roman"/>
          <w:sz w:val="28"/>
          <w:szCs w:val="28"/>
        </w:rPr>
        <w:t xml:space="preserve">, гиперболическая </w:t>
      </w:r>
      <m:oMath>
        <m:r>
          <w:rPr>
            <w:rFonts w:ascii="Cambria Math" w:eastAsiaTheme="minorEastAsia" w:hAnsi="Cambria Math" w:cs="Times New Roman"/>
            <w:sz w:val="28"/>
            <w:szCs w:val="28"/>
          </w:rPr>
          <m:t>y=a+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t</m:t>
            </m:r>
          </m:den>
        </m:f>
      </m:oMath>
      <w:r w:rsidRPr="00F469EF">
        <w:rPr>
          <w:rFonts w:ascii="Times New Roman" w:eastAsiaTheme="minorEastAsia" w:hAnsi="Times New Roman" w:cs="Times New Roman"/>
          <w:sz w:val="28"/>
          <w:szCs w:val="28"/>
        </w:rPr>
        <w:t xml:space="preserve">, логистическая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den>
        </m:f>
      </m:oMath>
      <w:r w:rsidRPr="00F469EF">
        <w:rPr>
          <w:rFonts w:ascii="Times New Roman" w:eastAsiaTheme="minorEastAsia" w:hAnsi="Times New Roman" w:cs="Times New Roman"/>
          <w:sz w:val="28"/>
          <w:szCs w:val="28"/>
        </w:rPr>
        <w:t xml:space="preserve">, тригонометрическая </w:t>
      </w:r>
      <m:oMath>
        <m:r>
          <w:rPr>
            <w:rFonts w:ascii="Cambria Math" w:eastAsiaTheme="minorEastAsia" w:hAnsi="Cambria Math" w:cs="Times New Roman"/>
            <w:sz w:val="28"/>
            <w:szCs w:val="28"/>
          </w:rPr>
          <m:t>y=</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t</m:t>
            </m:r>
          </m:e>
        </m:func>
      </m:oMath>
      <w:r w:rsidRPr="00F469EF">
        <w:rPr>
          <w:rFonts w:ascii="Times New Roman" w:eastAsiaTheme="minorEastAsia" w:hAnsi="Times New Roman" w:cs="Times New Roman"/>
          <w:sz w:val="28"/>
          <w:szCs w:val="28"/>
        </w:rPr>
        <w:t xml:space="preserve">. Также возможно использование комбинированных функций. </w:t>
      </w:r>
    </w:p>
    <w:p w14:paraId="0D8CEF7E"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Тип тренда устанавливают на основе данных временного ряда, путём осреднения показателей динамики ряда, на основе статистической проверки гипотезы о постоянстве параметров графика. </w:t>
      </w:r>
    </w:p>
    <w:p w14:paraId="72CC7DDC" w14:textId="77777777" w:rsidR="00B57EA8" w:rsidRPr="00F469EF" w:rsidRDefault="00B57EA8" w:rsidP="00B57EA8">
      <w:pPr>
        <w:spacing w:after="0" w:line="360" w:lineRule="auto"/>
        <w:ind w:firstLine="709"/>
        <w:jc w:val="both"/>
        <w:rPr>
          <w:rFonts w:ascii="Times New Roman" w:hAnsi="Times New Roman" w:cs="Times New Roman"/>
          <w:i/>
          <w:sz w:val="28"/>
          <w:szCs w:val="28"/>
        </w:rPr>
      </w:pPr>
      <w:r w:rsidRPr="00F469EF">
        <w:rPr>
          <w:rFonts w:ascii="Times New Roman" w:hAnsi="Times New Roman" w:cs="Times New Roman"/>
          <w:sz w:val="28"/>
          <w:szCs w:val="28"/>
        </w:rPr>
        <w:t xml:space="preserve">Методы оценки, как правило, разделяют на параметрические и непараметрические. Вторые не применяются для прогнозирования, они необходимы в том случае, когда не удаётся найти подходящую функцию. Параметрические же, в свою очередь, рассматривают временной ряд как гладкую функцию </w:t>
      </w:r>
      <w:proofErr w:type="gramStart"/>
      <w:r w:rsidRPr="00F469EF">
        <w:rPr>
          <w:rFonts w:ascii="Times New Roman" w:hAnsi="Times New Roman" w:cs="Times New Roman"/>
          <w:sz w:val="28"/>
          <w:szCs w:val="28"/>
        </w:rPr>
        <w:t xml:space="preserve">от </w:t>
      </w:r>
      <m:oMath>
        <m:r>
          <w:rPr>
            <w:rFonts w:ascii="Cambria Math" w:hAnsi="Cambria Math" w:cs="Times New Roman"/>
            <w:sz w:val="28"/>
            <w:szCs w:val="28"/>
          </w:rPr>
          <m:t>t</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=f(t,θ)</m:t>
        </m:r>
      </m:oMath>
      <w:r w:rsidRPr="00F469E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t=1, . . ., n</m:t>
        </m:r>
      </m:oMath>
      <w:r w:rsidRPr="00F469EF">
        <w:rPr>
          <w:rFonts w:ascii="Times New Roman" w:eastAsiaTheme="minorEastAsia" w:hAnsi="Times New Roman" w:cs="Times New Roman"/>
          <w:sz w:val="28"/>
          <w:szCs w:val="28"/>
        </w:rPr>
        <w:t xml:space="preserve">; после чего различными методами оцениваются параметры функции </w:t>
      </w:r>
      <m:oMath>
        <m:r>
          <w:rPr>
            <w:rFonts w:ascii="Cambria Math" w:eastAsiaTheme="minorEastAsia" w:hAnsi="Cambria Math" w:cs="Times New Roman"/>
            <w:sz w:val="28"/>
            <w:szCs w:val="28"/>
          </w:rPr>
          <m:t>θ</m:t>
        </m:r>
      </m:oMath>
      <w:r w:rsidRPr="00F469EF">
        <w:rPr>
          <w:rFonts w:ascii="Times New Roman" w:eastAsiaTheme="minorEastAsia" w:hAnsi="Times New Roman" w:cs="Times New Roman"/>
          <w:sz w:val="28"/>
          <w:szCs w:val="28"/>
        </w:rPr>
        <w:t>, например, методом наименьших квадратов. Метод аналитического выравнивания</w:t>
      </w:r>
      <w:r>
        <w:rPr>
          <w:rFonts w:ascii="Times New Roman" w:eastAsiaTheme="minorEastAsia" w:hAnsi="Times New Roman" w:cs="Times New Roman"/>
          <w:sz w:val="28"/>
          <w:szCs w:val="28"/>
        </w:rPr>
        <w:t xml:space="preserve"> [</w:t>
      </w:r>
      <w:r w:rsidRPr="006107FB">
        <w:rPr>
          <w:rFonts w:ascii="Times New Roman" w:eastAsiaTheme="minorEastAsia" w:hAnsi="Times New Roman" w:cs="Times New Roman"/>
          <w:sz w:val="28"/>
          <w:szCs w:val="28"/>
        </w:rPr>
        <w:t>2</w:t>
      </w:r>
      <w:r w:rsidRPr="000D5DA0">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позволяет оптимально подобрать функцию, которая будет наилучшим образом описывать зависимость уровней именно этого временного ряда от времени.</w:t>
      </w:r>
      <w:r w:rsidRPr="00F469EF">
        <w:rPr>
          <w:rFonts w:ascii="Times New Roman" w:hAnsi="Times New Roman" w:cs="Times New Roman"/>
          <w:i/>
          <w:sz w:val="28"/>
          <w:szCs w:val="28"/>
        </w:rPr>
        <w:t xml:space="preserve"> </w:t>
      </w:r>
      <w:r w:rsidRPr="00F469EF">
        <w:rPr>
          <w:rFonts w:ascii="Times New Roman" w:hAnsi="Times New Roman" w:cs="Times New Roman"/>
          <w:sz w:val="28"/>
          <w:szCs w:val="28"/>
        </w:rPr>
        <w:t xml:space="preserve">Параметры функции определяются на основе метода </w:t>
      </w:r>
      <w:r w:rsidRPr="00F469EF">
        <w:rPr>
          <w:rFonts w:ascii="Times New Roman" w:eastAsiaTheme="minorEastAsia" w:hAnsi="Times New Roman" w:cs="Times New Roman"/>
          <w:sz w:val="28"/>
          <w:szCs w:val="28"/>
        </w:rPr>
        <w:t>наименьших квадратов, который можно представить следующей формулой:</w:t>
      </w:r>
    </w:p>
    <w:p w14:paraId="2A054DA0" w14:textId="77777777" w:rsidR="00B57EA8" w:rsidRPr="00F469EF" w:rsidRDefault="00402978" w:rsidP="00B57EA8">
      <w:pPr>
        <w:spacing w:after="0" w:line="360" w:lineRule="auto"/>
        <w:ind w:firstLine="709"/>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t</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0</m:t>
                  </m:r>
                </m:sub>
              </m:sSub>
            </m:sub>
            <m:sup>
              <m:r>
                <w:rPr>
                  <w:rFonts w:ascii="Cambria Math" w:hAnsi="Cambria Math" w:cs="Times New Roman"/>
                  <w:sz w:val="28"/>
                  <w:szCs w:val="28"/>
                  <w:lang w:val="en-US"/>
                </w:rPr>
                <m:t>t</m:t>
              </m:r>
            </m:sup>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acc>
                            <m:accPr>
                              <m:ctrlPr>
                                <w:rPr>
                                  <w:rFonts w:ascii="Cambria Math" w:hAnsi="Cambria Math" w:cs="Times New Roman"/>
                                  <w:i/>
                                  <w:sz w:val="28"/>
                                  <w:szCs w:val="28"/>
                                  <w:lang w:val="en-US"/>
                                </w:rPr>
                              </m:ctrlPr>
                            </m:accPr>
                            <m:e>
                              <m:r>
                                <w:rPr>
                                  <w:rFonts w:ascii="Cambria Math" w:hAnsi="Cambria Math" w:cs="Times New Roman"/>
                                  <w:sz w:val="28"/>
                                  <w:szCs w:val="28"/>
                                  <w:lang w:val="en-US"/>
                                </w:rPr>
                                <m:t>y</m:t>
                              </m:r>
                            </m:e>
                          </m:acc>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w</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sup>
                  <m:r>
                    <w:rPr>
                      <w:rFonts w:ascii="Cambria Math" w:hAnsi="Cambria Math" w:cs="Times New Roman"/>
                      <w:sz w:val="28"/>
                      <w:szCs w:val="28"/>
                      <w:lang w:val="en-US"/>
                    </w:rPr>
                    <m:t>2</m:t>
                  </m:r>
                </m:sup>
              </m:sSup>
            </m:e>
          </m:nary>
          <m:r>
            <w:rPr>
              <w:rFonts w:ascii="Cambria Math" w:eastAsiaTheme="minorEastAsia" w:hAnsi="Cambria Math" w:cs="Times New Roman"/>
              <w:sz w:val="28"/>
              <w:szCs w:val="28"/>
              <w:lang w:val="en-US"/>
            </w:rPr>
            <m:t>→</m:t>
          </m:r>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eastAsiaTheme="minorEastAsia" w:hAnsi="Cambria Math" w:cs="Times New Roman"/>
                  <w:sz w:val="28"/>
                  <w:szCs w:val="28"/>
                  <w:lang w:val="en-US"/>
                </w:rPr>
                <m:t>w</m:t>
              </m:r>
            </m:lim>
          </m:limLow>
        </m:oMath>
      </m:oMathPara>
    </w:p>
    <w:p w14:paraId="287FC3F9"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Этот метод заключается в минимизации</w:t>
      </w:r>
      <w:r>
        <w:rPr>
          <w:rFonts w:ascii="Times New Roman" w:eastAsiaTheme="minorEastAsia" w:hAnsi="Times New Roman" w:cs="Times New Roman"/>
          <w:sz w:val="28"/>
          <w:szCs w:val="28"/>
        </w:rPr>
        <w:t xml:space="preserve"> квадрата</w:t>
      </w:r>
      <w:r w:rsidRPr="00F469EF">
        <w:rPr>
          <w:rFonts w:ascii="Times New Roman" w:eastAsiaTheme="minorEastAsia" w:hAnsi="Times New Roman" w:cs="Times New Roman"/>
          <w:sz w:val="28"/>
          <w:szCs w:val="28"/>
        </w:rPr>
        <w:t xml:space="preserve"> евклидова расстояния между двумя векторами – вектором восстановленных значений зависимой переменной и вектором фактических значений зависимой переменной. Этот метод также называют методом нахождения оптимальных параметров линейной регрессии, таких, что сумма квадратов ошибок (регрессионных остат</w:t>
      </w:r>
      <w:del w:id="5" w:author="Иван Слеповичев" w:date="2020-12-15T15:32:00Z">
        <w:r w:rsidRPr="00F469EF" w:rsidDel="002B0A21">
          <w:rPr>
            <w:rFonts w:ascii="Times New Roman" w:eastAsiaTheme="minorEastAsia" w:hAnsi="Times New Roman" w:cs="Times New Roman"/>
            <w:sz w:val="28"/>
            <w:szCs w:val="28"/>
          </w:rPr>
          <w:delText>о</w:delText>
        </w:r>
      </w:del>
      <w:r w:rsidRPr="00F469EF">
        <w:rPr>
          <w:rFonts w:ascii="Times New Roman" w:eastAsiaTheme="minorEastAsia" w:hAnsi="Times New Roman" w:cs="Times New Roman"/>
          <w:sz w:val="28"/>
          <w:szCs w:val="28"/>
        </w:rPr>
        <w:t>к</w:t>
      </w:r>
      <w:ins w:id="6" w:author="Иван Слеповичев" w:date="2020-12-15T15:32:00Z">
        <w:r>
          <w:rPr>
            <w:rFonts w:ascii="Times New Roman" w:eastAsiaTheme="minorEastAsia" w:hAnsi="Times New Roman" w:cs="Times New Roman"/>
            <w:sz w:val="28"/>
            <w:szCs w:val="28"/>
          </w:rPr>
          <w:t>ов</w:t>
        </w:r>
      </w:ins>
      <w:r w:rsidRPr="00F469EF">
        <w:rPr>
          <w:rFonts w:ascii="Times New Roman" w:eastAsiaTheme="minorEastAsia" w:hAnsi="Times New Roman" w:cs="Times New Roman"/>
          <w:sz w:val="28"/>
          <w:szCs w:val="28"/>
        </w:rPr>
        <w:t>) минимальна.</w:t>
      </w:r>
    </w:p>
    <w:p w14:paraId="488E00EC"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Циклическая компонента отражает циклические изменения уровней временного ряда для периодов свыше 1 года. Также стоит отметить, что циклическая компонента связана с циклами деловой активности, её периодичность составляет от 2 до 10 лет. Эту компоненту сложно идентифицировать, если анализировать данные за непродолжительный, </w:t>
      </w:r>
      <w:r w:rsidRPr="00F469EF">
        <w:rPr>
          <w:rFonts w:ascii="Times New Roman" w:eastAsiaTheme="minorEastAsia" w:hAnsi="Times New Roman" w:cs="Times New Roman"/>
          <w:sz w:val="28"/>
          <w:szCs w:val="28"/>
        </w:rPr>
        <w:lastRenderedPageBreak/>
        <w:t>относительно цикла, период времени. В этом случае компоненту невозможно отделить от трендовой.</w:t>
      </w:r>
    </w:p>
    <w:p w14:paraId="0AC632EE"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Под сезонностью понимают периодические колебания, наблюдаемые на временных рядах. В экономике многие явления характеризуются периодически повторяющимися сезонными эффектами. Например, розничные продажи растут с приближением новогодних праздников, а после них спад. Соответственно, временные ряды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отражающие эти сезонные эффекты</w:t>
      </w:r>
      <w:r>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rPr>
        <w:t xml:space="preserve"> содержат периодические колебания.</w:t>
      </w:r>
    </w:p>
    <w:p w14:paraId="709C9C17"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Перед выделением сезонных колебаний необходимо вычислить период сезонности. В большинстве случаев период известен из контекста задачи (если рассматривать розничные продажи, то период будет равен году). Однако если период не известен заранее, то его можно найти с помощью </w:t>
      </w:r>
      <w:r w:rsidRPr="00F469EF">
        <w:rPr>
          <w:sz w:val="28"/>
          <w:szCs w:val="28"/>
        </w:rPr>
        <w:t>автокорреляционной функции</w:t>
      </w:r>
      <w:r w:rsidRPr="00F469EF">
        <w:rPr>
          <w:color w:val="000000"/>
          <w:sz w:val="28"/>
          <w:szCs w:val="28"/>
        </w:rPr>
        <w:t>. Таким образом, сезонная компонента может отражать квартальные, месячные и недельные циклы.</w:t>
      </w:r>
    </w:p>
    <w:p w14:paraId="431D1112"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Функции обнаружения сезонности встроены во многие программы, предназначенные для работы со статистическими данными, такие как Statistica.</w:t>
      </w:r>
    </w:p>
    <w:p w14:paraId="4D24BCF9"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 xml:space="preserve">Также иногда выделяют нерегулярную компоненту, которая отражает нерегулярные колебания уровней временного ряда, которые невозможно предсказать. Эта компонента является следствием однократных, а не систематических событий, влияющих на уровни ряда. </w:t>
      </w:r>
    </w:p>
    <w:p w14:paraId="157289B5"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rPr>
      </w:pPr>
      <w:r w:rsidRPr="00F469EF">
        <w:rPr>
          <w:color w:val="000000"/>
          <w:sz w:val="28"/>
          <w:szCs w:val="28"/>
        </w:rPr>
        <w:t>Существует два способа, с помощью которых компоненты временных рядов могут взаимодействовать:</w:t>
      </w:r>
    </w:p>
    <w:p w14:paraId="661991C9" w14:textId="77777777" w:rsidR="00B57EA8" w:rsidRDefault="00B57EA8" w:rsidP="00B57EA8">
      <w:pPr>
        <w:pStyle w:val="a6"/>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аддитивная модель:</w:t>
      </w:r>
    </w:p>
    <w:p w14:paraId="7DFAAC39" w14:textId="77777777" w:rsidR="00B57EA8" w:rsidRPr="00F469EF" w:rsidRDefault="00B57EA8" w:rsidP="00B57EA8">
      <w:pPr>
        <w:pStyle w:val="a6"/>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14AE0F9B" w14:textId="77777777" w:rsidR="00B57EA8" w:rsidRDefault="00B57EA8" w:rsidP="00B57EA8">
      <w:pPr>
        <w:pStyle w:val="a6"/>
        <w:numPr>
          <w:ilvl w:val="0"/>
          <w:numId w:val="14"/>
        </w:numPr>
        <w:shd w:val="clear" w:color="auto" w:fill="FFFFFF"/>
        <w:spacing w:before="0" w:beforeAutospacing="0" w:after="0" w:afterAutospacing="0" w:line="360" w:lineRule="auto"/>
        <w:jc w:val="both"/>
        <w:rPr>
          <w:color w:val="000000"/>
          <w:sz w:val="28"/>
          <w:szCs w:val="28"/>
        </w:rPr>
      </w:pPr>
      <w:r w:rsidRPr="00F469EF">
        <w:rPr>
          <w:color w:val="000000"/>
          <w:sz w:val="28"/>
          <w:szCs w:val="28"/>
        </w:rPr>
        <w:t xml:space="preserve">мультипликативная модель: </w:t>
      </w:r>
    </w:p>
    <w:p w14:paraId="74995B63" w14:textId="77777777" w:rsidR="00B57EA8" w:rsidRPr="00F469EF" w:rsidRDefault="00B57EA8" w:rsidP="00B57EA8">
      <w:pPr>
        <w:pStyle w:val="a6"/>
        <w:shd w:val="clear" w:color="auto" w:fill="FFFFFF"/>
        <w:spacing w:before="0" w:beforeAutospacing="0" w:after="0" w:afterAutospacing="0" w:line="360" w:lineRule="auto"/>
        <w:ind w:left="1069"/>
        <w:jc w:val="center"/>
        <w:rPr>
          <w:color w:val="000000"/>
          <w:sz w:val="28"/>
          <w:szCs w:val="28"/>
        </w:rPr>
      </w:pP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w:t>
      </w:r>
    </w:p>
    <w:p w14:paraId="3A53DA01" w14:textId="77777777" w:rsidR="00B57EA8" w:rsidRPr="00F469EF" w:rsidRDefault="00B57EA8" w:rsidP="00B57EA8">
      <w:pPr>
        <w:pStyle w:val="a6"/>
        <w:shd w:val="clear" w:color="auto" w:fill="FFFFFF"/>
        <w:spacing w:before="0" w:beforeAutospacing="0" w:after="0" w:afterAutospacing="0" w:line="360" w:lineRule="auto"/>
        <w:jc w:val="both"/>
        <w:rPr>
          <w:i/>
          <w:color w:val="000000"/>
          <w:sz w:val="28"/>
          <w:szCs w:val="28"/>
        </w:rPr>
      </w:pPr>
      <w:proofErr w:type="gramStart"/>
      <w:r w:rsidRPr="00F469EF">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i</m:t>
            </m:r>
          </m:sub>
        </m:sSub>
      </m:oMath>
      <w:r w:rsidRPr="00F469EF">
        <w:rPr>
          <w:color w:val="000000"/>
          <w:sz w:val="28"/>
          <w:szCs w:val="28"/>
        </w:rPr>
        <w:t xml:space="preserve"> –</w:t>
      </w:r>
      <w:proofErr w:type="gramEnd"/>
      <w:r w:rsidRPr="00F469EF">
        <w:rPr>
          <w:color w:val="000000"/>
          <w:sz w:val="28"/>
          <w:szCs w:val="28"/>
        </w:rPr>
        <w:t xml:space="preserve"> уровень ряда динамики,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oMath>
      <w:r w:rsidRPr="00F469EF">
        <w:rPr>
          <w:color w:val="000000"/>
          <w:sz w:val="28"/>
          <w:szCs w:val="28"/>
        </w:rPr>
        <w:t xml:space="preserve"> – трендовая компонента, </w:t>
      </w:r>
      <m:oMath>
        <m:sSub>
          <m:sSubPr>
            <m:ctrlPr>
              <w:rPr>
                <w:rFonts w:ascii="Cambria Math" w:hAnsi="Cambria Math"/>
                <w:i/>
                <w:color w:val="000000"/>
                <w:sz w:val="28"/>
                <w:szCs w:val="28"/>
              </w:rPr>
            </m:ctrlPr>
          </m:sSubPr>
          <m:e>
            <m:r>
              <w:rPr>
                <w:rFonts w:ascii="Cambria Math" w:hAnsi="Cambria Math"/>
                <w:color w:val="000000"/>
                <w:sz w:val="28"/>
                <w:szCs w:val="28"/>
                <w:lang w:val="en-US"/>
              </w:rPr>
              <m:t>C</m:t>
            </m:r>
          </m:e>
          <m:sub>
            <m:r>
              <w:rPr>
                <w:rFonts w:ascii="Cambria Math" w:hAnsi="Cambria Math"/>
                <w:color w:val="000000"/>
                <w:sz w:val="28"/>
                <w:szCs w:val="28"/>
              </w:rPr>
              <m:t>i</m:t>
            </m:r>
          </m:sub>
        </m:sSub>
      </m:oMath>
      <w:r w:rsidRPr="00F469EF">
        <w:rPr>
          <w:color w:val="000000"/>
          <w:sz w:val="28"/>
          <w:szCs w:val="28"/>
        </w:rPr>
        <w:t xml:space="preserve"> – циклическая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i</m:t>
            </m:r>
          </m:sub>
        </m:sSub>
      </m:oMath>
      <w:r w:rsidRPr="00F469EF">
        <w:rPr>
          <w:color w:val="000000"/>
          <w:sz w:val="28"/>
          <w:szCs w:val="28"/>
        </w:rPr>
        <w:t xml:space="preserve"> – сезонная компонента, </w:t>
      </w:r>
      <m:oMath>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i</m:t>
            </m:r>
          </m:sub>
        </m:sSub>
      </m:oMath>
      <w:r w:rsidRPr="00F469EF">
        <w:rPr>
          <w:color w:val="000000"/>
          <w:sz w:val="28"/>
          <w:szCs w:val="28"/>
        </w:rPr>
        <w:t xml:space="preserve"> – нерегулярная компонента. [</w:t>
      </w:r>
      <w:r w:rsidRPr="002E69B2">
        <w:rPr>
          <w:color w:val="000000"/>
          <w:sz w:val="28"/>
          <w:szCs w:val="28"/>
          <w:rPrChange w:id="7" w:author="Иван Слеповичев" w:date="2020-12-15T14:56:00Z">
            <w:rPr>
              <w:color w:val="000000"/>
              <w:sz w:val="28"/>
              <w:szCs w:val="28"/>
              <w:lang w:val="en-US"/>
            </w:rPr>
          </w:rPrChange>
        </w:rPr>
        <w:t>3</w:t>
      </w:r>
      <w:r w:rsidRPr="00F469EF">
        <w:rPr>
          <w:color w:val="000000"/>
          <w:sz w:val="28"/>
          <w:szCs w:val="28"/>
        </w:rPr>
        <w:t>]</w:t>
      </w:r>
    </w:p>
    <w:p w14:paraId="3DDF27B6"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lastRenderedPageBreak/>
        <w:t>Выбор той или иной модели зависит от характера исходных данных. Например, если каждый год амплитуда циклических и сезонных изменений носит постоянный характер, то чаще всего используют аддитивную модель, при росте амплитуды этих изменений вместе с ростом показателей – мультипликативную. Стоит отметить, что в практике прогнозирования чаще всего используют мультипликативную модель.</w:t>
      </w:r>
    </w:p>
    <w:p w14:paraId="350358AB" w14:textId="77777777" w:rsidR="00B57EA8" w:rsidRDefault="00B57EA8" w:rsidP="00B57EA8">
      <w:pPr>
        <w:spacing w:after="0" w:line="360" w:lineRule="auto"/>
        <w:ind w:firstLine="709"/>
        <w:jc w:val="both"/>
        <w:rPr>
          <w:rFonts w:ascii="Times New Roman" w:hAnsi="Times New Roman" w:cs="Times New Roman"/>
          <w:color w:val="000000"/>
          <w:sz w:val="28"/>
          <w:szCs w:val="28"/>
          <w:shd w:val="clear" w:color="auto" w:fill="FFFFFF"/>
        </w:rPr>
      </w:pPr>
      <w:r w:rsidRPr="00F469EF">
        <w:rPr>
          <w:rFonts w:ascii="Times New Roman" w:hAnsi="Times New Roman" w:cs="Times New Roman"/>
          <w:color w:val="000000"/>
          <w:sz w:val="28"/>
          <w:szCs w:val="28"/>
          <w:shd w:val="clear" w:color="auto" w:fill="FFFFFF"/>
        </w:rPr>
        <w:t>Адаптивная модель с мультипликативной сезонностью была предложена П. Р. Уинтерсом</w:t>
      </w:r>
      <w:r w:rsidRPr="000D5DA0">
        <w:rPr>
          <w:rFonts w:ascii="Times New Roman" w:hAnsi="Times New Roman" w:cs="Times New Roman"/>
          <w:color w:val="000000"/>
          <w:sz w:val="28"/>
          <w:szCs w:val="28"/>
          <w:shd w:val="clear" w:color="auto" w:fill="FFFFFF"/>
        </w:rPr>
        <w:t xml:space="preserve"> [</w:t>
      </w:r>
      <w:r w:rsidRPr="006107FB">
        <w:rPr>
          <w:rFonts w:ascii="Times New Roman" w:hAnsi="Times New Roman" w:cs="Times New Roman"/>
          <w:color w:val="000000"/>
          <w:sz w:val="28"/>
          <w:szCs w:val="28"/>
          <w:shd w:val="clear" w:color="auto" w:fill="FFFFFF"/>
        </w:rPr>
        <w:t>4</w:t>
      </w:r>
      <w:r w:rsidRPr="000D5DA0">
        <w:rPr>
          <w:rFonts w:ascii="Times New Roman" w:hAnsi="Times New Roman" w:cs="Times New Roman"/>
          <w:color w:val="000000"/>
          <w:sz w:val="28"/>
          <w:szCs w:val="28"/>
          <w:shd w:val="clear" w:color="auto" w:fill="FFFFFF"/>
        </w:rPr>
        <w:t>]</w:t>
      </w:r>
      <w:r w:rsidRPr="00F469EF">
        <w:rPr>
          <w:rFonts w:ascii="Times New Roman" w:hAnsi="Times New Roman" w:cs="Times New Roman"/>
          <w:color w:val="000000"/>
          <w:sz w:val="28"/>
          <w:szCs w:val="28"/>
          <w:shd w:val="clear" w:color="auto" w:fill="FFFFFF"/>
        </w:rPr>
        <w:t>. Из-за экспоненциальной схемы модель становится сложнее, зато и точность прогнозов для большинства товаров существенно возрастает.</w:t>
      </w:r>
    </w:p>
    <w:p w14:paraId="5C6D7302"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Говоря о прогнозировании временных рядов, необходимо различ</w:t>
      </w:r>
      <w:r>
        <w:rPr>
          <w:rFonts w:ascii="Times New Roman" w:hAnsi="Times New Roman" w:cs="Times New Roman"/>
          <w:sz w:val="28"/>
        </w:rPr>
        <w:t xml:space="preserve">ить два взаимосвязанных понятия: метод прогнозирования, </w:t>
      </w:r>
      <w:r w:rsidRPr="00365C9F">
        <w:rPr>
          <w:rFonts w:ascii="Times New Roman" w:hAnsi="Times New Roman" w:cs="Times New Roman"/>
          <w:sz w:val="28"/>
        </w:rPr>
        <w:t xml:space="preserve">модель прогнозирования. </w:t>
      </w:r>
    </w:p>
    <w:p w14:paraId="6DE1FA3A"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 последовательность действий, которые нужно совершить для получения модели прогнозирования временного ряда. Модель прогнозирования – функциональное представление, </w:t>
      </w:r>
      <w:r>
        <w:rPr>
          <w:rFonts w:ascii="Times New Roman" w:hAnsi="Times New Roman" w:cs="Times New Roman"/>
          <w:sz w:val="28"/>
        </w:rPr>
        <w:t xml:space="preserve">которое </w:t>
      </w:r>
      <w:r w:rsidRPr="00365C9F">
        <w:rPr>
          <w:rFonts w:ascii="Times New Roman" w:hAnsi="Times New Roman" w:cs="Times New Roman"/>
          <w:sz w:val="28"/>
        </w:rPr>
        <w:t>адекватно описыва</w:t>
      </w:r>
      <w:r>
        <w:rPr>
          <w:rFonts w:ascii="Times New Roman" w:hAnsi="Times New Roman" w:cs="Times New Roman"/>
          <w:sz w:val="28"/>
        </w:rPr>
        <w:t>ет</w:t>
      </w:r>
      <w:r w:rsidRPr="00365C9F">
        <w:rPr>
          <w:rFonts w:ascii="Times New Roman" w:hAnsi="Times New Roman" w:cs="Times New Roman"/>
          <w:sz w:val="28"/>
        </w:rPr>
        <w:t xml:space="preserve"> временной ряд и явля</w:t>
      </w:r>
      <w:r>
        <w:rPr>
          <w:rFonts w:ascii="Times New Roman" w:hAnsi="Times New Roman" w:cs="Times New Roman"/>
          <w:sz w:val="28"/>
        </w:rPr>
        <w:t>ется</w:t>
      </w:r>
      <w:r w:rsidRPr="00365C9F">
        <w:rPr>
          <w:rFonts w:ascii="Times New Roman" w:hAnsi="Times New Roman" w:cs="Times New Roman"/>
          <w:sz w:val="28"/>
        </w:rPr>
        <w:t xml:space="preserve"> основой для получения будущих значений процесса. </w:t>
      </w:r>
    </w:p>
    <w:p w14:paraId="11496F7F"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Метод прогнозирования содержит последовательность действий, в результате выполнения которой определяется модель прогнозирования конкретного временного ряда. </w:t>
      </w:r>
      <w:r>
        <w:rPr>
          <w:rFonts w:ascii="Times New Roman" w:hAnsi="Times New Roman" w:cs="Times New Roman"/>
          <w:sz w:val="28"/>
        </w:rPr>
        <w:t>М</w:t>
      </w:r>
      <w:r w:rsidRPr="00365C9F">
        <w:rPr>
          <w:rFonts w:ascii="Times New Roman" w:hAnsi="Times New Roman" w:cs="Times New Roman"/>
          <w:sz w:val="28"/>
        </w:rPr>
        <w:t xml:space="preserve">етод прогнозирования </w:t>
      </w:r>
      <w:r>
        <w:rPr>
          <w:rFonts w:ascii="Times New Roman" w:hAnsi="Times New Roman" w:cs="Times New Roman"/>
          <w:sz w:val="28"/>
        </w:rPr>
        <w:t>также включает</w:t>
      </w:r>
      <w:r w:rsidRPr="00365C9F">
        <w:rPr>
          <w:rFonts w:ascii="Times New Roman" w:hAnsi="Times New Roman" w:cs="Times New Roman"/>
          <w:sz w:val="28"/>
        </w:rPr>
        <w:t xml:space="preserve"> действия по оценке качества прогнозных значений. </w:t>
      </w:r>
    </w:p>
    <w:p w14:paraId="49470851"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Общий итеративный подход к построению модели прогнозирования состоит из следующий шагов. </w:t>
      </w:r>
    </w:p>
    <w:p w14:paraId="4516F992"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Шаг 1. На первом шаге на основании предыдущего собственного или стороннего опыта выбирается общий класс моделей для прогнозирования временного ряда на заданный горизонт.</w:t>
      </w:r>
    </w:p>
    <w:p w14:paraId="1D713055"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2. Определенный общий класс моделей обширен. Для непосредственной подгонки к исходному временному ряду, развиваются грубые методы идентификации подклассов моделей. Такие методы идентификации используют качественные оценки временного ряда. </w:t>
      </w:r>
    </w:p>
    <w:p w14:paraId="1A57DBA3"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lastRenderedPageBreak/>
        <w:t xml:space="preserve">Шаг 3. После определения подкласса модели, необходимо оценить ее параметры, если модель содержит параметры, или структуру, если модель относится к категории структурных моделей. На данном этапе обычно используется итеративные способы, когда производится оценка участка (или всего) временного ряда при различных значениях изменяемых величин. Как правило, данный шаг является наиболее трудоемким в связи с тем, что часто в расчет принимаются все доступные исторические значения временного ряда. </w:t>
      </w:r>
    </w:p>
    <w:p w14:paraId="3791BCE1" w14:textId="77777777" w:rsidR="00B57EA8" w:rsidRPr="00365C9F" w:rsidRDefault="00B57EA8" w:rsidP="00B57EA8">
      <w:pPr>
        <w:spacing w:after="0" w:line="360" w:lineRule="auto"/>
        <w:ind w:firstLine="709"/>
        <w:jc w:val="both"/>
        <w:rPr>
          <w:rFonts w:ascii="Times New Roman" w:hAnsi="Times New Roman" w:cs="Times New Roman"/>
          <w:sz w:val="28"/>
        </w:rPr>
      </w:pPr>
      <w:r w:rsidRPr="00365C9F">
        <w:rPr>
          <w:rFonts w:ascii="Times New Roman" w:hAnsi="Times New Roman" w:cs="Times New Roman"/>
          <w:sz w:val="28"/>
        </w:rPr>
        <w:t xml:space="preserve">Шаг 4. Далее производится диагностическая проверка полученной модели прогнозирования. Чаще всего выбирается участок или несколько участков временного ряда, достаточных по длине для проверочного прогнозирования и последующей оценки точности прогноза. Выбранные для диагностики модели прогнозирования участки временного ряда называются контрольными участками (периодами). </w:t>
      </w:r>
    </w:p>
    <w:p w14:paraId="6D07D435" w14:textId="77777777" w:rsidR="00B57EA8" w:rsidRPr="00365C9F" w:rsidRDefault="00B57EA8" w:rsidP="00B57EA8">
      <w:pPr>
        <w:spacing w:after="0" w:line="360" w:lineRule="auto"/>
        <w:ind w:firstLine="709"/>
        <w:jc w:val="both"/>
        <w:rPr>
          <w:rFonts w:ascii="Times New Roman" w:hAnsi="Times New Roman" w:cs="Times New Roman"/>
          <w:color w:val="000000"/>
          <w:sz w:val="36"/>
          <w:szCs w:val="28"/>
          <w:shd w:val="clear" w:color="auto" w:fill="FFFFFF"/>
        </w:rPr>
      </w:pPr>
      <w:r w:rsidRPr="00365C9F">
        <w:rPr>
          <w:rFonts w:ascii="Times New Roman" w:hAnsi="Times New Roman" w:cs="Times New Roman"/>
          <w:sz w:val="28"/>
        </w:rPr>
        <w:t xml:space="preserve">Шаг 5. В случае если точность диагностического прогнозирования оказалась приемлемой для задач, в которых используются прогнозные значения, то модель готова к использованию. В случае если точность прогнозирования оказалось недостаточной для последующего использования прогнозных значений, то возможно итеративное повторение всех описанных выше шагов, начиная с первого. </w:t>
      </w:r>
    </w:p>
    <w:p w14:paraId="6064F89A" w14:textId="77777777" w:rsidR="00B57EA8" w:rsidRDefault="00B57EA8" w:rsidP="00B57EA8">
      <w:pPr>
        <w:rPr>
          <w:rFonts w:ascii="Times New Roman" w:hAnsi="Times New Roman" w:cs="Times New Roman"/>
          <w:b/>
          <w:sz w:val="28"/>
          <w:szCs w:val="28"/>
        </w:rPr>
      </w:pPr>
      <w:r>
        <w:rPr>
          <w:rFonts w:ascii="Times New Roman" w:hAnsi="Times New Roman" w:cs="Times New Roman"/>
          <w:b/>
          <w:sz w:val="28"/>
          <w:szCs w:val="28"/>
        </w:rPr>
        <w:br w:type="page"/>
      </w:r>
    </w:p>
    <w:p w14:paraId="1CA215D2" w14:textId="77777777" w:rsidR="00B57EA8" w:rsidRPr="001D00FD" w:rsidRDefault="00B57EA8" w:rsidP="00B57EA8">
      <w:pPr>
        <w:pStyle w:val="1"/>
        <w:spacing w:before="0" w:after="120" w:line="360" w:lineRule="auto"/>
        <w:ind w:firstLine="709"/>
        <w:rPr>
          <w:rFonts w:ascii="Times New Roman" w:hAnsi="Times New Roman" w:cs="Times New Roman"/>
          <w:color w:val="000000" w:themeColor="text1"/>
        </w:rPr>
      </w:pPr>
      <w:bookmarkStart w:id="8" w:name="_Toc59209449"/>
      <w:r w:rsidRPr="001D00FD">
        <w:rPr>
          <w:rFonts w:ascii="Times New Roman" w:hAnsi="Times New Roman" w:cs="Times New Roman"/>
          <w:color w:val="000000" w:themeColor="text1"/>
        </w:rPr>
        <w:lastRenderedPageBreak/>
        <w:t>2 Классификация моделей временных рядов</w:t>
      </w:r>
      <w:bookmarkEnd w:id="8"/>
    </w:p>
    <w:p w14:paraId="112BE605" w14:textId="77777777" w:rsidR="00B57EA8" w:rsidRDefault="00B57EA8" w:rsidP="00B57EA8">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hAnsi="Times New Roman" w:cs="Times New Roman"/>
          <w:color w:val="000000"/>
          <w:sz w:val="28"/>
          <w:szCs w:val="28"/>
          <w:shd w:val="clear" w:color="auto" w:fill="FFFFFF"/>
        </w:rPr>
        <w:t>Обычно модели временных рядов разделяют на с</w:t>
      </w:r>
      <w:r>
        <w:rPr>
          <w:rFonts w:ascii="Times New Roman" w:hAnsi="Times New Roman" w:cs="Times New Roman"/>
          <w:color w:val="000000"/>
          <w:sz w:val="28"/>
          <w:szCs w:val="28"/>
          <w:shd w:val="clear" w:color="auto" w:fill="FFFFFF"/>
        </w:rPr>
        <w:t>тати</w:t>
      </w:r>
      <w:ins w:id="9" w:author="Учетная запись Майкрософт" w:date="2020-12-16T09:55:00Z">
        <w:r>
          <w:rPr>
            <w:rFonts w:ascii="Times New Roman" w:hAnsi="Times New Roman" w:cs="Times New Roman"/>
            <w:color w:val="000000"/>
            <w:sz w:val="28"/>
            <w:szCs w:val="28"/>
            <w:shd w:val="clear" w:color="auto" w:fill="FFFFFF"/>
          </w:rPr>
          <w:t>сти</w:t>
        </w:r>
      </w:ins>
      <w:r>
        <w:rPr>
          <w:rFonts w:ascii="Times New Roman" w:hAnsi="Times New Roman" w:cs="Times New Roman"/>
          <w:color w:val="000000"/>
          <w:sz w:val="28"/>
          <w:szCs w:val="28"/>
          <w:shd w:val="clear" w:color="auto" w:fill="FFFFFF"/>
        </w:rPr>
        <w:t>ческие и структурные</w:t>
      </w:r>
      <w:del w:id="10" w:author="Иван Слеповичев" w:date="2020-12-15T16:21:00Z">
        <w:r w:rsidDel="00EA0565">
          <w:rPr>
            <w:rFonts w:ascii="Times New Roman" w:hAnsi="Times New Roman" w:cs="Times New Roman"/>
            <w:color w:val="000000"/>
            <w:sz w:val="28"/>
            <w:szCs w:val="28"/>
            <w:shd w:val="clear" w:color="auto" w:fill="FFFFFF"/>
          </w:rPr>
          <w:delText xml:space="preserve"> модели, каждый из которых также включает в себя модели</w:delText>
        </w:r>
      </w:del>
      <w:r>
        <w:rPr>
          <w:rFonts w:ascii="Times New Roman" w:hAnsi="Times New Roman" w:cs="Times New Roman"/>
          <w:color w:val="000000"/>
          <w:sz w:val="28"/>
          <w:szCs w:val="28"/>
          <w:shd w:val="clear" w:color="auto" w:fill="FFFFFF"/>
        </w:rPr>
        <w:t xml:space="preserve">. </w:t>
      </w:r>
    </w:p>
    <w:p w14:paraId="5C24014A" w14:textId="77777777" w:rsidR="00B57EA8" w:rsidRPr="00F469EF" w:rsidRDefault="00B57EA8" w:rsidP="00B57EA8">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commentRangeStart w:id="11"/>
      <w:r w:rsidRPr="00F469EF">
        <w:rPr>
          <w:rFonts w:ascii="Times New Roman" w:eastAsia="Times New Roman" w:hAnsi="Times New Roman" w:cs="Times New Roman"/>
          <w:bCs/>
          <w:color w:val="222222"/>
          <w:sz w:val="28"/>
          <w:szCs w:val="28"/>
          <w:lang w:eastAsia="ru-RU"/>
        </w:rPr>
        <w:t xml:space="preserve">статистических </w:t>
      </w:r>
      <w:commentRangeEnd w:id="11"/>
      <w:r>
        <w:rPr>
          <w:rStyle w:val="af"/>
        </w:rPr>
        <w:commentReference w:id="11"/>
      </w:r>
      <w:r w:rsidRPr="00F469EF">
        <w:rPr>
          <w:rFonts w:ascii="Times New Roman" w:eastAsia="Times New Roman" w:hAnsi="Times New Roman" w:cs="Times New Roman"/>
          <w:bCs/>
          <w:color w:val="222222"/>
          <w:sz w:val="28"/>
          <w:szCs w:val="28"/>
          <w:lang w:eastAsia="ru-RU"/>
        </w:rPr>
        <w:t>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некоторого уравнения. К ним относятся:</w:t>
      </w:r>
    </w:p>
    <w:p w14:paraId="6C526BEA" w14:textId="77777777" w:rsidR="00B57EA8" w:rsidRPr="00935A7E" w:rsidRDefault="00B57EA8" w:rsidP="00B57EA8">
      <w:pPr>
        <w:pStyle w:val="a8"/>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регрессионные модели (линейная регрессия, нелинейная регрессия);</w:t>
      </w:r>
    </w:p>
    <w:p w14:paraId="3102EFC3" w14:textId="77777777" w:rsidR="00B57EA8" w:rsidRPr="00935A7E" w:rsidRDefault="00B57EA8" w:rsidP="00B57EA8">
      <w:pPr>
        <w:pStyle w:val="a8"/>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авторегрессионные модели (ARIMAX, GARCH, ARDLM);</w:t>
      </w:r>
    </w:p>
    <w:p w14:paraId="58B4DA24" w14:textId="77777777" w:rsidR="00B57EA8" w:rsidRPr="00935A7E" w:rsidRDefault="00B57EA8" w:rsidP="00B57EA8">
      <w:pPr>
        <w:pStyle w:val="a8"/>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экспоненциального сглаживания;</w:t>
      </w:r>
    </w:p>
    <w:p w14:paraId="2D2169CD" w14:textId="77777777" w:rsidR="00B57EA8" w:rsidRPr="00935A7E" w:rsidRDefault="00B57EA8" w:rsidP="00B57EA8">
      <w:pPr>
        <w:pStyle w:val="a8"/>
        <w:numPr>
          <w:ilvl w:val="0"/>
          <w:numId w:val="12"/>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модель по выборке максимального подобия;</w:t>
      </w:r>
    </w:p>
    <w:p w14:paraId="75E4A553" w14:textId="77777777" w:rsidR="00B57EA8" w:rsidRPr="00F469EF" w:rsidRDefault="00B57EA8" w:rsidP="00B57EA8">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F469EF">
        <w:rPr>
          <w:rFonts w:ascii="Times New Roman" w:eastAsia="Times New Roman" w:hAnsi="Times New Roman" w:cs="Times New Roman"/>
          <w:color w:val="222222"/>
          <w:sz w:val="28"/>
          <w:szCs w:val="28"/>
          <w:lang w:eastAsia="ru-RU"/>
        </w:rPr>
        <w:t>В </w:t>
      </w:r>
      <w:r w:rsidRPr="00F469EF">
        <w:rPr>
          <w:rFonts w:ascii="Times New Roman" w:eastAsia="Times New Roman" w:hAnsi="Times New Roman" w:cs="Times New Roman"/>
          <w:bCs/>
          <w:color w:val="222222"/>
          <w:sz w:val="28"/>
          <w:szCs w:val="28"/>
          <w:lang w:eastAsia="ru-RU"/>
        </w:rPr>
        <w:t>структурных моделях</w:t>
      </w:r>
      <w:r w:rsidRPr="00F469EF">
        <w:rPr>
          <w:rFonts w:ascii="Times New Roman" w:eastAsia="Times New Roman" w:hAnsi="Times New Roman" w:cs="Times New Roman"/>
          <w:color w:val="222222"/>
          <w:sz w:val="28"/>
          <w:szCs w:val="28"/>
          <w:lang w:eastAsia="ru-RU"/>
        </w:rPr>
        <w:t> зависимость будущего значения от прошлого задается в виде некоторой структуры и правил перехода по ней. К ним относятся:</w:t>
      </w:r>
    </w:p>
    <w:p w14:paraId="5FA768C5" w14:textId="77777777" w:rsidR="00B57EA8" w:rsidRPr="00935A7E" w:rsidRDefault="00B57EA8" w:rsidP="00B57EA8">
      <w:pPr>
        <w:pStyle w:val="a8"/>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нейросетевые модели;</w:t>
      </w:r>
    </w:p>
    <w:p w14:paraId="346B4514" w14:textId="77777777" w:rsidR="00B57EA8" w:rsidRPr="00935A7E" w:rsidRDefault="00B57EA8" w:rsidP="00B57EA8">
      <w:pPr>
        <w:pStyle w:val="a8"/>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цепей Маркова;</w:t>
      </w:r>
    </w:p>
    <w:p w14:paraId="1245DF3E" w14:textId="77777777" w:rsidR="00B57EA8" w:rsidRPr="00935A7E" w:rsidRDefault="00B57EA8" w:rsidP="00B57EA8">
      <w:pPr>
        <w:pStyle w:val="a8"/>
        <w:numPr>
          <w:ilvl w:val="0"/>
          <w:numId w:val="13"/>
        </w:numPr>
        <w:shd w:val="clear" w:color="auto" w:fill="FFFFFF"/>
        <w:spacing w:after="0" w:line="360" w:lineRule="auto"/>
        <w:jc w:val="both"/>
        <w:rPr>
          <w:rFonts w:ascii="Times New Roman" w:eastAsia="Times New Roman" w:hAnsi="Times New Roman" w:cs="Times New Roman"/>
          <w:color w:val="222222"/>
          <w:sz w:val="28"/>
          <w:szCs w:val="28"/>
          <w:lang w:eastAsia="ru-RU"/>
        </w:rPr>
      </w:pPr>
      <w:r w:rsidRPr="00935A7E">
        <w:rPr>
          <w:rFonts w:ascii="Times New Roman" w:eastAsia="Times New Roman" w:hAnsi="Times New Roman" w:cs="Times New Roman"/>
          <w:color w:val="222222"/>
          <w:sz w:val="28"/>
          <w:szCs w:val="28"/>
          <w:lang w:eastAsia="ru-RU"/>
        </w:rPr>
        <w:t>модели на базе классификационно-регрессионных деревьев.</w:t>
      </w:r>
    </w:p>
    <w:p w14:paraId="1D92123C" w14:textId="77777777" w:rsidR="00B57EA8" w:rsidRPr="00935A7E" w:rsidRDefault="00B57EA8" w:rsidP="00B57EA8">
      <w:pPr>
        <w:spacing w:after="0" w:line="360" w:lineRule="auto"/>
        <w:ind w:firstLine="709"/>
        <w:jc w:val="both"/>
        <w:rPr>
          <w:rFonts w:ascii="Times New Roman" w:hAnsi="Times New Roman" w:cs="Times New Roman"/>
          <w:color w:val="000000" w:themeColor="text1"/>
          <w:sz w:val="28"/>
          <w:szCs w:val="28"/>
          <w:shd w:val="clear" w:color="auto" w:fill="FFFFFF"/>
        </w:rPr>
      </w:pPr>
      <w:r w:rsidRPr="00F469EF">
        <w:rPr>
          <w:rFonts w:ascii="Times New Roman" w:hAnsi="Times New Roman" w:cs="Times New Roman"/>
          <w:color w:val="000000"/>
          <w:sz w:val="28"/>
          <w:szCs w:val="28"/>
          <w:shd w:val="clear" w:color="auto" w:fill="FFFFFF"/>
        </w:rPr>
        <w:t>Классификация моделей временных рядов представлена на рисунке 1.</w:t>
      </w:r>
    </w:p>
    <w:p w14:paraId="07D250EE" w14:textId="77777777" w:rsidR="00B57EA8" w:rsidRPr="00F469EF" w:rsidRDefault="00B57EA8" w:rsidP="00B57EA8">
      <w:pPr>
        <w:spacing w:after="0" w:line="360" w:lineRule="auto"/>
        <w:ind w:firstLine="709"/>
        <w:jc w:val="center"/>
        <w:rPr>
          <w:rFonts w:ascii="Times New Roman" w:hAnsi="Times New Roman" w:cs="Times New Roman"/>
          <w:color w:val="000000"/>
          <w:sz w:val="28"/>
          <w:szCs w:val="28"/>
          <w:shd w:val="clear" w:color="auto" w:fill="FFFFFF"/>
        </w:rPr>
      </w:pPr>
      <w:r w:rsidRPr="00F469EF">
        <w:rPr>
          <w:rFonts w:ascii="Times New Roman" w:hAnsi="Times New Roman" w:cs="Times New Roman"/>
          <w:noProof/>
          <w:color w:val="000000"/>
          <w:sz w:val="28"/>
          <w:szCs w:val="28"/>
          <w:shd w:val="clear" w:color="auto" w:fill="FFFFFF"/>
          <w:lang w:eastAsia="ru-RU"/>
        </w:rPr>
        <w:drawing>
          <wp:inline distT="0" distB="0" distL="0" distR="0" wp14:anchorId="5CB40CC6" wp14:editId="025AF2EE">
            <wp:extent cx="3314439" cy="2414016"/>
            <wp:effectExtent l="0" t="0" r="635" b="5715"/>
            <wp:docPr id="8" name="Рисунок 8" descr="C:\Users\Lenovo\Desktop\24d87e568e1bbc10d7304364a4c1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24d87e568e1bbc10d7304364a4c104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7415" cy="2416183"/>
                    </a:xfrm>
                    <a:prstGeom prst="rect">
                      <a:avLst/>
                    </a:prstGeom>
                    <a:noFill/>
                    <a:ln>
                      <a:noFill/>
                    </a:ln>
                  </pic:spPr>
                </pic:pic>
              </a:graphicData>
            </a:graphic>
          </wp:inline>
        </w:drawing>
      </w:r>
    </w:p>
    <w:p w14:paraId="2A7778BA" w14:textId="77777777" w:rsidR="00B57EA8" w:rsidRPr="00A56D30" w:rsidRDefault="00B57EA8" w:rsidP="00B57EA8">
      <w:pPr>
        <w:spacing w:after="0" w:line="360" w:lineRule="auto"/>
        <w:ind w:firstLine="709"/>
        <w:jc w:val="center"/>
        <w:rPr>
          <w:rFonts w:ascii="Times New Roman" w:hAnsi="Times New Roman" w:cs="Times New Roman"/>
          <w:color w:val="000000"/>
          <w:sz w:val="24"/>
          <w:szCs w:val="28"/>
          <w:shd w:val="clear" w:color="auto" w:fill="FFFFFF"/>
        </w:rPr>
      </w:pPr>
      <w:r w:rsidRPr="00A56D30">
        <w:rPr>
          <w:rFonts w:ascii="Times New Roman" w:hAnsi="Times New Roman" w:cs="Times New Roman"/>
          <w:color w:val="000000"/>
          <w:sz w:val="24"/>
          <w:szCs w:val="28"/>
          <w:shd w:val="clear" w:color="auto" w:fill="FFFFFF"/>
        </w:rPr>
        <w:t>Рисунок 1 – Классификация моделей временных рядов</w:t>
      </w:r>
    </w:p>
    <w:p w14:paraId="445F4F3D" w14:textId="77777777" w:rsidR="00B57EA8" w:rsidRPr="00A56D30" w:rsidRDefault="00B57EA8" w:rsidP="00B57EA8">
      <w:pPr>
        <w:spacing w:after="0" w:line="36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w:t>
      </w:r>
      <w:r w:rsidR="00070DA8">
        <w:rPr>
          <w:rFonts w:ascii="Times New Roman" w:hAnsi="Times New Roman" w:cs="Times New Roman"/>
          <w:color w:val="000000"/>
          <w:sz w:val="28"/>
          <w:szCs w:val="28"/>
          <w:shd w:val="clear" w:color="auto" w:fill="FFFFFF"/>
        </w:rPr>
        <w:t>алее рассмотрим более подробно нейросетевые модели</w:t>
      </w:r>
      <w:r>
        <w:rPr>
          <w:rFonts w:ascii="Times New Roman" w:hAnsi="Times New Roman" w:cs="Times New Roman"/>
          <w:color w:val="000000"/>
          <w:sz w:val="28"/>
          <w:szCs w:val="28"/>
          <w:shd w:val="clear" w:color="auto" w:fill="FFFFFF"/>
        </w:rPr>
        <w:t>.</w:t>
      </w:r>
    </w:p>
    <w:p w14:paraId="176F9E92" w14:textId="77777777" w:rsidR="00B57EA8" w:rsidRPr="001D00FD" w:rsidRDefault="00B57EA8" w:rsidP="00B57EA8">
      <w:pPr>
        <w:pStyle w:val="1"/>
        <w:spacing w:before="0" w:after="120" w:line="360" w:lineRule="auto"/>
        <w:ind w:firstLine="709"/>
        <w:rPr>
          <w:rFonts w:ascii="Times New Roman" w:hAnsi="Times New Roman" w:cs="Times New Roman"/>
          <w:color w:val="000000" w:themeColor="text1"/>
        </w:rPr>
      </w:pPr>
      <w:bookmarkStart w:id="12" w:name="_Toc59209450"/>
      <w:r>
        <w:rPr>
          <w:rFonts w:ascii="Times New Roman" w:hAnsi="Times New Roman" w:cs="Times New Roman"/>
          <w:color w:val="000000" w:themeColor="text1"/>
        </w:rPr>
        <w:lastRenderedPageBreak/>
        <w:t>2.1</w:t>
      </w:r>
      <w:r w:rsidRPr="001D00FD">
        <w:rPr>
          <w:rFonts w:ascii="Times New Roman" w:hAnsi="Times New Roman" w:cs="Times New Roman"/>
          <w:color w:val="000000" w:themeColor="text1"/>
        </w:rPr>
        <w:t xml:space="preserve"> Нейросетевые модели</w:t>
      </w:r>
      <w:bookmarkEnd w:id="12"/>
    </w:p>
    <w:p w14:paraId="3022FE7D"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Нейронная сеть – это математическая модель, а также её программное или аппаратное воплощение, которая построена по принципу организации и функционирования биологических нейронных сете</w:t>
      </w:r>
      <w:r>
        <w:rPr>
          <w:rFonts w:ascii="Times New Roman" w:hAnsi="Times New Roman" w:cs="Times New Roman"/>
          <w:sz w:val="28"/>
          <w:szCs w:val="28"/>
        </w:rPr>
        <w:t>й</w:t>
      </w:r>
      <w:r w:rsidRPr="00F469EF">
        <w:rPr>
          <w:rFonts w:ascii="Times New Roman" w:hAnsi="Times New Roman" w:cs="Times New Roman"/>
          <w:sz w:val="28"/>
          <w:szCs w:val="28"/>
        </w:rPr>
        <w:t>, которые, в свою очередь определяются как сети нервных клеток живого организма. [</w:t>
      </w:r>
      <w:r w:rsidR="007029D1" w:rsidRPr="000F2EC0">
        <w:rPr>
          <w:rFonts w:ascii="Times New Roman" w:hAnsi="Times New Roman" w:cs="Times New Roman"/>
          <w:sz w:val="28"/>
          <w:szCs w:val="28"/>
        </w:rPr>
        <w:t>5</w:t>
      </w:r>
      <w:r w:rsidRPr="00F469EF">
        <w:rPr>
          <w:rFonts w:ascii="Times New Roman" w:hAnsi="Times New Roman" w:cs="Times New Roman"/>
          <w:sz w:val="28"/>
          <w:szCs w:val="28"/>
        </w:rPr>
        <w:t xml:space="preserve">] </w:t>
      </w:r>
    </w:p>
    <w:p w14:paraId="4989C4C5" w14:textId="77777777" w:rsidR="00B57EA8" w:rsidRPr="00F469EF"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Другими словами, под понятием нейронных сетей подразумевают компьютерные системы, которые собраны из сотен, тысяч или миллионов</w:t>
      </w:r>
      <w:r>
        <w:rPr>
          <w:rFonts w:ascii="Times New Roman" w:hAnsi="Times New Roman" w:cs="Times New Roman"/>
          <w:sz w:val="28"/>
          <w:szCs w:val="28"/>
        </w:rPr>
        <w:t xml:space="preserve"> нейроподобных элементов</w:t>
      </w:r>
      <w:r w:rsidRPr="00F469EF">
        <w:rPr>
          <w:rFonts w:ascii="Times New Roman" w:hAnsi="Times New Roman" w:cs="Times New Roman"/>
          <w:sz w:val="28"/>
          <w:szCs w:val="28"/>
        </w:rPr>
        <w:t xml:space="preserve">, </w:t>
      </w:r>
      <w:del w:id="13" w:author="Иван Слеповичев" w:date="2020-12-15T16:53:00Z">
        <w:r w:rsidRPr="00F469EF" w:rsidDel="00F14C49">
          <w:rPr>
            <w:rFonts w:ascii="Times New Roman" w:hAnsi="Times New Roman" w:cs="Times New Roman"/>
            <w:sz w:val="28"/>
            <w:szCs w:val="28"/>
          </w:rPr>
          <w:delText xml:space="preserve">способные </w:delText>
        </w:r>
      </w:del>
      <w:ins w:id="14" w:author="Иван Слеповичев" w:date="2020-12-15T16:53:00Z">
        <w:r w:rsidRPr="00F469EF">
          <w:rPr>
            <w:rFonts w:ascii="Times New Roman" w:hAnsi="Times New Roman" w:cs="Times New Roman"/>
            <w:sz w:val="28"/>
            <w:szCs w:val="28"/>
          </w:rPr>
          <w:t>способны</w:t>
        </w:r>
        <w:r>
          <w:rPr>
            <w:rFonts w:ascii="Times New Roman" w:hAnsi="Times New Roman" w:cs="Times New Roman"/>
            <w:sz w:val="28"/>
            <w:szCs w:val="28"/>
          </w:rPr>
          <w:t>х</w:t>
        </w:r>
        <w:r w:rsidRPr="00F469EF">
          <w:rPr>
            <w:rFonts w:ascii="Times New Roman" w:hAnsi="Times New Roman" w:cs="Times New Roman"/>
            <w:sz w:val="28"/>
            <w:szCs w:val="28"/>
          </w:rPr>
          <w:t xml:space="preserve"> </w:t>
        </w:r>
      </w:ins>
      <w:r w:rsidRPr="00F469EF">
        <w:rPr>
          <w:rFonts w:ascii="Times New Roman" w:hAnsi="Times New Roman" w:cs="Times New Roman"/>
          <w:sz w:val="28"/>
          <w:szCs w:val="28"/>
        </w:rPr>
        <w:t xml:space="preserve">обучаться и действовать по принципу </w:t>
      </w:r>
      <w:del w:id="15" w:author="Иван Слеповичев" w:date="2020-12-15T16:53:00Z">
        <w:r w:rsidRPr="00F469EF" w:rsidDel="00F14C49">
          <w:rPr>
            <w:rFonts w:ascii="Times New Roman" w:hAnsi="Times New Roman" w:cs="Times New Roman"/>
            <w:sz w:val="28"/>
            <w:szCs w:val="28"/>
          </w:rPr>
          <w:delText xml:space="preserve">чрезвычайно </w:delText>
        </w:r>
      </w:del>
      <w:r w:rsidRPr="00F469EF">
        <w:rPr>
          <w:rFonts w:ascii="Times New Roman" w:hAnsi="Times New Roman" w:cs="Times New Roman"/>
          <w:sz w:val="28"/>
          <w:szCs w:val="28"/>
        </w:rPr>
        <w:t xml:space="preserve">похожему на то, как работает мозг человека. Обычная искусственная нейронная сеть состоит из сотен, тысяч или миллионов </w:t>
      </w:r>
      <w:r>
        <w:rPr>
          <w:rFonts w:ascii="Times New Roman" w:hAnsi="Times New Roman" w:cs="Times New Roman"/>
          <w:sz w:val="28"/>
          <w:szCs w:val="28"/>
        </w:rPr>
        <w:t xml:space="preserve">искусственных </w:t>
      </w:r>
      <w:r w:rsidRPr="00F469EF">
        <w:rPr>
          <w:rFonts w:ascii="Times New Roman" w:hAnsi="Times New Roman" w:cs="Times New Roman"/>
          <w:sz w:val="28"/>
          <w:szCs w:val="28"/>
        </w:rPr>
        <w:t xml:space="preserve">нейронов, названных блоками, которые выстроены в слои, где каждый блок соединён с </w:t>
      </w:r>
      <w:proofErr w:type="gramStart"/>
      <w:r w:rsidRPr="00F469EF">
        <w:rPr>
          <w:rFonts w:ascii="Times New Roman" w:hAnsi="Times New Roman" w:cs="Times New Roman"/>
          <w:sz w:val="28"/>
          <w:szCs w:val="28"/>
        </w:rPr>
        <w:t>соседним  как</w:t>
      </w:r>
      <w:proofErr w:type="gramEnd"/>
      <w:r w:rsidRPr="00F469EF">
        <w:rPr>
          <w:rFonts w:ascii="Times New Roman" w:hAnsi="Times New Roman" w:cs="Times New Roman"/>
          <w:sz w:val="28"/>
          <w:szCs w:val="28"/>
        </w:rPr>
        <w:t xml:space="preserve"> в собственном слое, так и в ближайшем. Некоторые из блоков выступают в качестве блоков ввода и призваны получать из внешнего мира информацию. Эти блоки соединяются со скрытыми блоками, которые обрабатывают полученные данные и занимают большую часть искусственно</w:t>
      </w:r>
      <w:r>
        <w:rPr>
          <w:rFonts w:ascii="Times New Roman" w:hAnsi="Times New Roman" w:cs="Times New Roman"/>
          <w:sz w:val="28"/>
          <w:szCs w:val="28"/>
        </w:rPr>
        <w:t>й нейронной сети</w:t>
      </w:r>
      <w:r w:rsidRPr="00F469EF">
        <w:rPr>
          <w:rFonts w:ascii="Times New Roman" w:hAnsi="Times New Roman" w:cs="Times New Roman"/>
          <w:sz w:val="28"/>
          <w:szCs w:val="28"/>
        </w:rPr>
        <w:t>. Также существует блок вывода, который, в свою очередь, занимается извлечением полученной и обработанной информации. Соединение между блоками характеризуется числом</w:t>
      </w:r>
      <w:ins w:id="16" w:author="Иван Слеповичев" w:date="2020-12-15T16:55:00Z">
        <w:r>
          <w:rPr>
            <w:rFonts w:ascii="Times New Roman" w:hAnsi="Times New Roman" w:cs="Times New Roman"/>
            <w:sz w:val="28"/>
            <w:szCs w:val="28"/>
          </w:rPr>
          <w:t xml:space="preserve"> (весом</w:t>
        </w:r>
        <w:proofErr w:type="gramStart"/>
        <w:r>
          <w:rPr>
            <w:rFonts w:ascii="Times New Roman" w:hAnsi="Times New Roman" w:cs="Times New Roman"/>
            <w:sz w:val="28"/>
            <w:szCs w:val="28"/>
          </w:rPr>
          <w:t>)</w:t>
        </w:r>
      </w:ins>
      <w:r w:rsidRPr="00F469EF">
        <w:rPr>
          <w:rFonts w:ascii="Times New Roman" w:hAnsi="Times New Roman" w:cs="Times New Roman"/>
          <w:sz w:val="28"/>
          <w:szCs w:val="28"/>
        </w:rPr>
        <w:t xml:space="preserve">, </w:t>
      </w:r>
      <w:del w:id="17" w:author="Иван Слеповичев" w:date="2020-12-15T16:55:00Z">
        <w:r w:rsidRPr="00F469EF" w:rsidDel="00F14C49">
          <w:rPr>
            <w:rFonts w:ascii="Times New Roman" w:hAnsi="Times New Roman" w:cs="Times New Roman"/>
            <w:sz w:val="28"/>
            <w:szCs w:val="28"/>
          </w:rPr>
          <w:delText xml:space="preserve">которое </w:delText>
        </w:r>
        <w:r w:rsidRPr="00F469EF" w:rsidDel="003F0311">
          <w:rPr>
            <w:rFonts w:ascii="Times New Roman" w:hAnsi="Times New Roman" w:cs="Times New Roman"/>
            <w:sz w:val="28"/>
            <w:szCs w:val="28"/>
          </w:rPr>
          <w:delText>называется весом,</w:delText>
        </w:r>
      </w:del>
      <w:r w:rsidRPr="00F469EF">
        <w:rPr>
          <w:rFonts w:ascii="Times New Roman" w:hAnsi="Times New Roman" w:cs="Times New Roman"/>
          <w:sz w:val="28"/>
          <w:szCs w:val="28"/>
        </w:rPr>
        <w:t xml:space="preserve"> которое</w:t>
      </w:r>
      <w:proofErr w:type="gramEnd"/>
      <w:r w:rsidRPr="00F469EF">
        <w:rPr>
          <w:rFonts w:ascii="Times New Roman" w:hAnsi="Times New Roman" w:cs="Times New Roman"/>
          <w:sz w:val="28"/>
          <w:szCs w:val="28"/>
        </w:rPr>
        <w:t xml:space="preserve"> может быть как положительным, так и отрицательным. Чем больше вес связи, тем сильнее один блок влияет на другой. [</w:t>
      </w:r>
      <w:r w:rsidR="007029D1">
        <w:rPr>
          <w:rFonts w:ascii="Times New Roman" w:hAnsi="Times New Roman" w:cs="Times New Roman"/>
          <w:sz w:val="28"/>
          <w:szCs w:val="28"/>
        </w:rPr>
        <w:t>6</w:t>
      </w:r>
      <w:r w:rsidRPr="00F469EF">
        <w:rPr>
          <w:rFonts w:ascii="Times New Roman" w:hAnsi="Times New Roman" w:cs="Times New Roman"/>
          <w:sz w:val="28"/>
          <w:szCs w:val="28"/>
        </w:rPr>
        <w:t>]</w:t>
      </w:r>
    </w:p>
    <w:p w14:paraId="454E9EB8" w14:textId="77777777" w:rsidR="00B57EA8" w:rsidRPr="00F469EF" w:rsidRDefault="00B57EA8" w:rsidP="00B57EA8">
      <w:pPr>
        <w:spacing w:after="0" w:line="360" w:lineRule="auto"/>
        <w:ind w:firstLine="709"/>
        <w:jc w:val="both"/>
        <w:rPr>
          <w:color w:val="202124"/>
          <w:sz w:val="28"/>
          <w:szCs w:val="28"/>
        </w:rPr>
      </w:pPr>
      <w:r w:rsidRPr="00F469EF">
        <w:rPr>
          <w:rFonts w:ascii="Times New Roman" w:hAnsi="Times New Roman" w:cs="Times New Roman"/>
          <w:sz w:val="28"/>
          <w:szCs w:val="28"/>
        </w:rPr>
        <w:t xml:space="preserve">Нейросети часто стали применяться в практических целях: </w:t>
      </w:r>
      <w:ins w:id="18" w:author="Иван Слеповичев" w:date="2020-12-15T16:56:00Z">
        <w:r>
          <w:rPr>
            <w:rFonts w:ascii="Times New Roman" w:hAnsi="Times New Roman" w:cs="Times New Roman"/>
            <w:sz w:val="28"/>
            <w:szCs w:val="28"/>
          </w:rPr>
          <w:t xml:space="preserve">для решения </w:t>
        </w:r>
      </w:ins>
      <w:r w:rsidRPr="00F469EF">
        <w:rPr>
          <w:rFonts w:ascii="Times New Roman" w:hAnsi="Times New Roman" w:cs="Times New Roman"/>
          <w:sz w:val="28"/>
          <w:szCs w:val="28"/>
        </w:rPr>
        <w:t>задачи прогнозирования, задачи распознавания образов, задачи управления и други</w:t>
      </w:r>
      <w:del w:id="19" w:author="Иван Слеповичев" w:date="2020-12-15T16:56:00Z">
        <w:r w:rsidRPr="00F469EF" w:rsidDel="003F0311">
          <w:rPr>
            <w:rFonts w:ascii="Times New Roman" w:hAnsi="Times New Roman" w:cs="Times New Roman"/>
            <w:sz w:val="28"/>
            <w:szCs w:val="28"/>
          </w:rPr>
          <w:delText>е</w:delText>
        </w:r>
      </w:del>
      <w:ins w:id="20" w:author="Иван Слеповичев" w:date="2020-12-15T16:56:00Z">
        <w:r>
          <w:rPr>
            <w:rFonts w:ascii="Times New Roman" w:hAnsi="Times New Roman" w:cs="Times New Roman"/>
            <w:sz w:val="28"/>
            <w:szCs w:val="28"/>
          </w:rPr>
          <w:t>х</w:t>
        </w:r>
      </w:ins>
      <w:r w:rsidRPr="00F469EF">
        <w:rPr>
          <w:rFonts w:ascii="Times New Roman" w:hAnsi="Times New Roman" w:cs="Times New Roman"/>
          <w:sz w:val="28"/>
          <w:szCs w:val="28"/>
        </w:rPr>
        <w:t xml:space="preserve">. </w:t>
      </w:r>
      <w:del w:id="21" w:author="Иван Слеповичев" w:date="2020-12-15T16:56:00Z">
        <w:r w:rsidRPr="00F469EF" w:rsidDel="003F0311">
          <w:rPr>
            <w:rFonts w:ascii="Times New Roman" w:hAnsi="Times New Roman" w:cs="Times New Roman"/>
            <w:sz w:val="28"/>
            <w:szCs w:val="28"/>
          </w:rPr>
          <w:delText>Рассмотрим</w:delText>
        </w:r>
      </w:del>
      <w:del w:id="22" w:author="Иван Слеповичев" w:date="2020-12-15T16:57:00Z">
        <w:r w:rsidRPr="00F469EF" w:rsidDel="003F0311">
          <w:rPr>
            <w:rFonts w:ascii="Times New Roman" w:hAnsi="Times New Roman" w:cs="Times New Roman"/>
            <w:sz w:val="28"/>
            <w:szCs w:val="28"/>
          </w:rPr>
          <w:delText xml:space="preserve"> перв</w:delText>
        </w:r>
      </w:del>
      <w:del w:id="23" w:author="Иван Слеповичев" w:date="2020-12-15T16:56:00Z">
        <w:r w:rsidRPr="00F469EF" w:rsidDel="003F0311">
          <w:rPr>
            <w:rFonts w:ascii="Times New Roman" w:hAnsi="Times New Roman" w:cs="Times New Roman"/>
            <w:sz w:val="28"/>
            <w:szCs w:val="28"/>
          </w:rPr>
          <w:delText>ую</w:delText>
        </w:r>
      </w:del>
      <w:del w:id="24" w:author="Иван Слеповичев" w:date="2020-12-15T16:57:00Z">
        <w:r w:rsidRPr="00F469EF" w:rsidDel="003F0311">
          <w:rPr>
            <w:rFonts w:ascii="Times New Roman" w:hAnsi="Times New Roman" w:cs="Times New Roman"/>
            <w:sz w:val="28"/>
            <w:szCs w:val="28"/>
          </w:rPr>
          <w:delText xml:space="preserve"> задач</w:delText>
        </w:r>
      </w:del>
      <w:del w:id="25" w:author="Иван Слеповичев" w:date="2020-12-15T16:56:00Z">
        <w:r w:rsidRPr="00F469EF" w:rsidDel="003F0311">
          <w:rPr>
            <w:rFonts w:ascii="Times New Roman" w:hAnsi="Times New Roman" w:cs="Times New Roman"/>
            <w:sz w:val="28"/>
            <w:szCs w:val="28"/>
          </w:rPr>
          <w:delText>у</w:delText>
        </w:r>
      </w:del>
      <w:del w:id="26" w:author="Иван Слеповичев" w:date="2020-12-15T16:57:00Z">
        <w:r w:rsidRPr="00F469EF" w:rsidDel="003F0311">
          <w:rPr>
            <w:rFonts w:ascii="Times New Roman" w:hAnsi="Times New Roman" w:cs="Times New Roman"/>
            <w:sz w:val="28"/>
            <w:szCs w:val="28"/>
          </w:rPr>
          <w:delText xml:space="preserve"> и </w:delText>
        </w:r>
      </w:del>
      <w:del w:id="27" w:author="Иван Слеповичев" w:date="2020-12-15T16:56:00Z">
        <w:r w:rsidRPr="00F469EF" w:rsidDel="003F0311">
          <w:rPr>
            <w:rFonts w:ascii="Times New Roman" w:hAnsi="Times New Roman" w:cs="Times New Roman"/>
            <w:sz w:val="28"/>
            <w:szCs w:val="28"/>
          </w:rPr>
          <w:delText xml:space="preserve">определим </w:delText>
        </w:r>
      </w:del>
      <w:del w:id="28" w:author="Иван Слеповичев" w:date="2020-12-15T16:57:00Z">
        <w:r w:rsidRPr="00F469EF" w:rsidDel="003F0311">
          <w:rPr>
            <w:rFonts w:ascii="Times New Roman" w:hAnsi="Times New Roman" w:cs="Times New Roman"/>
            <w:sz w:val="28"/>
            <w:szCs w:val="28"/>
          </w:rPr>
          <w:delText xml:space="preserve">основные понятия в задаче прогнозирования. </w:delText>
        </w:r>
      </w:del>
      <w:r w:rsidRPr="00F469EF">
        <w:rPr>
          <w:rFonts w:ascii="Times New Roman" w:hAnsi="Times New Roman" w:cs="Times New Roman"/>
          <w:sz w:val="28"/>
          <w:szCs w:val="28"/>
        </w:rPr>
        <w:t xml:space="preserve">Стоит также отметить, что нейросети не программируются в привычном смысле этого слова, </w:t>
      </w:r>
      <w:ins w:id="29" w:author="Иван Слеповичев" w:date="2020-12-15T16:57:00Z">
        <w:r>
          <w:rPr>
            <w:rFonts w:ascii="Times New Roman" w:hAnsi="Times New Roman" w:cs="Times New Roman"/>
            <w:sz w:val="28"/>
            <w:szCs w:val="28"/>
          </w:rPr>
          <w:t xml:space="preserve">– </w:t>
        </w:r>
      </w:ins>
      <w:r w:rsidRPr="00F469EF">
        <w:rPr>
          <w:rFonts w:ascii="Times New Roman" w:hAnsi="Times New Roman" w:cs="Times New Roman"/>
          <w:sz w:val="28"/>
          <w:szCs w:val="28"/>
        </w:rPr>
        <w:t>они обучаются.</w:t>
      </w:r>
      <w:r w:rsidRPr="00F469EF">
        <w:rPr>
          <w:color w:val="202124"/>
          <w:sz w:val="28"/>
          <w:szCs w:val="28"/>
        </w:rPr>
        <w:t xml:space="preserve"> </w:t>
      </w:r>
    </w:p>
    <w:p w14:paraId="742BDAEC" w14:textId="77777777" w:rsidR="00B57EA8" w:rsidRPr="00F469EF" w:rsidRDefault="00B57EA8" w:rsidP="00B57EA8">
      <w:pPr>
        <w:pStyle w:val="a6"/>
        <w:shd w:val="clear" w:color="auto" w:fill="FFFFFF"/>
        <w:spacing w:before="0" w:beforeAutospacing="0" w:after="0" w:afterAutospacing="0" w:line="360" w:lineRule="auto"/>
        <w:ind w:firstLine="709"/>
        <w:rPr>
          <w:sz w:val="28"/>
          <w:szCs w:val="28"/>
        </w:rPr>
      </w:pPr>
      <w:r w:rsidRPr="00F469EF">
        <w:rPr>
          <w:sz w:val="28"/>
          <w:szCs w:val="28"/>
        </w:rPr>
        <w:t>В общем случае выделяют три фундаментальных класса нейросетевых архитектур:</w:t>
      </w:r>
    </w:p>
    <w:p w14:paraId="517A8705" w14:textId="77777777" w:rsidR="00B57EA8" w:rsidRPr="00F469EF" w:rsidRDefault="00B57EA8" w:rsidP="00B57EA8">
      <w:pPr>
        <w:pStyle w:val="a6"/>
        <w:shd w:val="clear" w:color="auto" w:fill="FFFFFF"/>
        <w:spacing w:before="0" w:beforeAutospacing="0" w:after="0" w:afterAutospacing="0" w:line="360" w:lineRule="auto"/>
        <w:ind w:firstLine="709"/>
        <w:rPr>
          <w:sz w:val="28"/>
          <w:szCs w:val="28"/>
        </w:rPr>
      </w:pPr>
      <w:r w:rsidRPr="00F469EF">
        <w:rPr>
          <w:sz w:val="28"/>
          <w:szCs w:val="28"/>
        </w:rPr>
        <w:t>1) однослойные сети прямого распространения;</w:t>
      </w:r>
    </w:p>
    <w:p w14:paraId="649AAB3F" w14:textId="77777777" w:rsidR="00B57EA8" w:rsidRPr="00F469EF" w:rsidRDefault="00B57EA8" w:rsidP="00B57EA8">
      <w:pPr>
        <w:pStyle w:val="a6"/>
        <w:shd w:val="clear" w:color="auto" w:fill="FFFFFF"/>
        <w:spacing w:before="0" w:beforeAutospacing="0" w:after="0" w:afterAutospacing="0" w:line="360" w:lineRule="auto"/>
        <w:ind w:firstLine="709"/>
        <w:rPr>
          <w:sz w:val="28"/>
          <w:szCs w:val="28"/>
        </w:rPr>
      </w:pPr>
      <w:r w:rsidRPr="00F469EF">
        <w:rPr>
          <w:sz w:val="28"/>
          <w:szCs w:val="28"/>
        </w:rPr>
        <w:t>2) многослойные сети прямого распространения;</w:t>
      </w:r>
    </w:p>
    <w:p w14:paraId="1CA88753" w14:textId="77777777" w:rsidR="00B57EA8" w:rsidRPr="00F469EF" w:rsidRDefault="00B57EA8" w:rsidP="00B57EA8">
      <w:pPr>
        <w:pStyle w:val="a6"/>
        <w:shd w:val="clear" w:color="auto" w:fill="FFFFFF"/>
        <w:spacing w:before="0" w:beforeAutospacing="0" w:after="0" w:afterAutospacing="0" w:line="360" w:lineRule="auto"/>
        <w:ind w:firstLine="709"/>
        <w:rPr>
          <w:sz w:val="28"/>
          <w:szCs w:val="28"/>
        </w:rPr>
      </w:pPr>
      <w:r w:rsidRPr="00F469EF">
        <w:rPr>
          <w:sz w:val="28"/>
          <w:szCs w:val="28"/>
        </w:rPr>
        <w:t>3) рекуррентные сети.</w:t>
      </w:r>
    </w:p>
    <w:p w14:paraId="085C432A"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Дадим общее описание для каждой архитектуры.</w:t>
      </w:r>
    </w:p>
    <w:p w14:paraId="568944B9"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lastRenderedPageBreak/>
        <w:t xml:space="preserve">В многослойной нейронной сети нейроны располагаются по слоям. В самом простом случае в такой сети существует входной слой узлов источника, информация от которого передаётся на выходной слой нейронов. Такая сеть носит название сеть прямого распространения (ацикличная сеть). Так на рисунке </w:t>
      </w:r>
      <w:r>
        <w:rPr>
          <w:sz w:val="28"/>
          <w:szCs w:val="28"/>
        </w:rPr>
        <w:t>2</w:t>
      </w:r>
      <w:r w:rsidRPr="00F469EF">
        <w:rPr>
          <w:sz w:val="28"/>
          <w:szCs w:val="28"/>
        </w:rPr>
        <w:t xml:space="preserve"> показана структура ацикличной сети для случая четырёх узлов </w:t>
      </w:r>
      <w:r>
        <w:rPr>
          <w:sz w:val="28"/>
          <w:szCs w:val="28"/>
        </w:rPr>
        <w:t>во входном слое и четырех вычислительных элементов</w:t>
      </w:r>
      <w:r w:rsidRPr="00F469EF">
        <w:rPr>
          <w:sz w:val="28"/>
          <w:szCs w:val="28"/>
        </w:rPr>
        <w:t xml:space="preserve">. Эта нейронная сеть называется </w:t>
      </w:r>
      <w:proofErr w:type="gramStart"/>
      <w:r w:rsidRPr="00F469EF">
        <w:rPr>
          <w:sz w:val="28"/>
          <w:szCs w:val="28"/>
        </w:rPr>
        <w:t xml:space="preserve">однослойной, </w:t>
      </w:r>
      <w:r>
        <w:rPr>
          <w:sz w:val="28"/>
          <w:szCs w:val="28"/>
        </w:rPr>
        <w:t xml:space="preserve"> так</w:t>
      </w:r>
      <w:proofErr w:type="gramEnd"/>
      <w:r>
        <w:rPr>
          <w:sz w:val="28"/>
          <w:szCs w:val="28"/>
        </w:rPr>
        <w:t xml:space="preserve"> как вычисления производятся только в одном слое.</w:t>
      </w:r>
      <w:r w:rsidRPr="00F469EF">
        <w:rPr>
          <w:sz w:val="28"/>
          <w:szCs w:val="28"/>
        </w:rPr>
        <w:t xml:space="preserve"> </w:t>
      </w:r>
    </w:p>
    <w:p w14:paraId="6B1E5C53" w14:textId="77777777" w:rsidR="00B57EA8" w:rsidRPr="00F469EF" w:rsidRDefault="00B57EA8" w:rsidP="00B57EA8">
      <w:pPr>
        <w:pStyle w:val="a6"/>
        <w:shd w:val="clear" w:color="auto" w:fill="FFFFFF"/>
        <w:spacing w:before="0" w:beforeAutospacing="0" w:after="0" w:afterAutospacing="0" w:line="360" w:lineRule="auto"/>
        <w:ind w:firstLine="709"/>
        <w:jc w:val="center"/>
        <w:rPr>
          <w:sz w:val="28"/>
          <w:szCs w:val="28"/>
        </w:rPr>
      </w:pPr>
      <w:r w:rsidRPr="00F469EF">
        <w:rPr>
          <w:noProof/>
          <w:sz w:val="28"/>
          <w:szCs w:val="28"/>
        </w:rPr>
        <w:drawing>
          <wp:inline distT="0" distB="0" distL="0" distR="0" wp14:anchorId="7626569F" wp14:editId="37D5FA84">
            <wp:extent cx="1265530" cy="18576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5637" cy="1857835"/>
                    </a:xfrm>
                    <a:prstGeom prst="rect">
                      <a:avLst/>
                    </a:prstGeom>
                    <a:noFill/>
                    <a:ln>
                      <a:noFill/>
                    </a:ln>
                  </pic:spPr>
                </pic:pic>
              </a:graphicData>
            </a:graphic>
          </wp:inline>
        </w:drawing>
      </w:r>
    </w:p>
    <w:p w14:paraId="06C8C44E" w14:textId="77777777" w:rsidR="00B57EA8" w:rsidRPr="00A56D30" w:rsidRDefault="00B57EA8" w:rsidP="00B57EA8">
      <w:pPr>
        <w:pStyle w:val="a6"/>
        <w:shd w:val="clear" w:color="auto" w:fill="FFFFFF"/>
        <w:spacing w:before="0" w:beforeAutospacing="0" w:after="0" w:afterAutospacing="0" w:line="360" w:lineRule="auto"/>
        <w:ind w:firstLine="709"/>
        <w:jc w:val="center"/>
        <w:rPr>
          <w:szCs w:val="28"/>
        </w:rPr>
      </w:pPr>
      <w:r w:rsidRPr="00A56D30">
        <w:rPr>
          <w:szCs w:val="28"/>
        </w:rPr>
        <w:t xml:space="preserve">Рисунок 2 – Ацикличная </w:t>
      </w:r>
      <w:proofErr w:type="gramStart"/>
      <w:r w:rsidRPr="00A56D30">
        <w:rPr>
          <w:szCs w:val="28"/>
        </w:rPr>
        <w:t>сеть  с</w:t>
      </w:r>
      <w:proofErr w:type="gramEnd"/>
      <w:r w:rsidRPr="00A56D30">
        <w:rPr>
          <w:szCs w:val="28"/>
        </w:rPr>
        <w:t xml:space="preserve"> 1 слоем нейронов</w:t>
      </w:r>
    </w:p>
    <w:p w14:paraId="5F1FAA64"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 xml:space="preserve">Следующий класс нейронных сетей прямого распространения характеризуется существованием одного или нескольких скрытых слоёв, узлы которого называют скрытыми нейронами. Добавляя один или несколько скрытых слоёв, </w:t>
      </w:r>
      <w:ins w:id="30" w:author="Иван Слеповичев" w:date="2020-12-15T16:58:00Z">
        <w:r>
          <w:rPr>
            <w:sz w:val="28"/>
            <w:szCs w:val="28"/>
          </w:rPr>
          <w:t>из входных данных</w:t>
        </w:r>
        <w:r w:rsidRPr="00F469EF">
          <w:rPr>
            <w:sz w:val="28"/>
            <w:szCs w:val="28"/>
          </w:rPr>
          <w:t xml:space="preserve"> </w:t>
        </w:r>
      </w:ins>
      <w:r w:rsidRPr="00F469EF">
        <w:rPr>
          <w:sz w:val="28"/>
          <w:szCs w:val="28"/>
        </w:rPr>
        <w:t xml:space="preserve">можно выделить статистики высокого порядка. Такая сеть позволяет выделять </w:t>
      </w:r>
      <w:proofErr w:type="gramStart"/>
      <w:r w:rsidRPr="00F469EF">
        <w:rPr>
          <w:sz w:val="28"/>
          <w:szCs w:val="28"/>
        </w:rPr>
        <w:t>глобальные  свойства</w:t>
      </w:r>
      <w:proofErr w:type="gramEnd"/>
      <w:r w:rsidRPr="00F469EF">
        <w:rPr>
          <w:sz w:val="28"/>
          <w:szCs w:val="28"/>
        </w:rPr>
        <w:t xml:space="preserve"> данных с помощью локальных соединений за счёт наличия дополнительных синаптических связей и повышения уровня взаимодействия нейронов.</w:t>
      </w:r>
    </w:p>
    <w:p w14:paraId="5CD8B829"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del w:id="31" w:author="Учетная запись Майкрософт" w:date="2020-12-16T10:05:00Z">
        <w:r w:rsidDel="006346C6">
          <w:rPr>
            <w:sz w:val="28"/>
            <w:szCs w:val="28"/>
          </w:rPr>
          <w:delText xml:space="preserve"> </w:delText>
        </w:r>
      </w:del>
      <w:r>
        <w:rPr>
          <w:sz w:val="28"/>
          <w:szCs w:val="28"/>
        </w:rPr>
        <w:t xml:space="preserve">Слой сети, в котором все узлы связаны со всеми узлами следующего слоя, называется полносвязным. </w:t>
      </w:r>
      <w:r w:rsidRPr="00F469EF">
        <w:rPr>
          <w:sz w:val="28"/>
          <w:szCs w:val="28"/>
        </w:rPr>
        <w:t xml:space="preserve">Так на рисунке </w:t>
      </w:r>
      <w:r>
        <w:rPr>
          <w:sz w:val="28"/>
          <w:szCs w:val="28"/>
        </w:rPr>
        <w:t>3</w:t>
      </w:r>
      <w:r w:rsidRPr="00F469EF">
        <w:rPr>
          <w:sz w:val="28"/>
          <w:szCs w:val="28"/>
        </w:rPr>
        <w:t xml:space="preserve"> показана нейронная сеть</w:t>
      </w:r>
      <w:r>
        <w:rPr>
          <w:sz w:val="28"/>
          <w:szCs w:val="28"/>
        </w:rPr>
        <w:t xml:space="preserve"> с полносвязными слоями</w:t>
      </w:r>
      <w:r w:rsidRPr="00F469EF">
        <w:rPr>
          <w:sz w:val="28"/>
          <w:szCs w:val="28"/>
        </w:rPr>
        <w:t>. Если некоторые из синаптических связей отсутствуют, такая связь называется неполносвязной.</w:t>
      </w:r>
    </w:p>
    <w:p w14:paraId="011DE413" w14:textId="77777777" w:rsidR="00B57EA8" w:rsidRPr="00F469EF" w:rsidRDefault="00B57EA8" w:rsidP="00B57EA8">
      <w:pPr>
        <w:pStyle w:val="a6"/>
        <w:shd w:val="clear" w:color="auto" w:fill="FFFFFF"/>
        <w:spacing w:before="0" w:beforeAutospacing="0" w:after="0" w:afterAutospacing="0" w:line="360" w:lineRule="auto"/>
        <w:ind w:firstLine="709"/>
        <w:jc w:val="center"/>
        <w:rPr>
          <w:sz w:val="28"/>
          <w:szCs w:val="28"/>
          <w:lang w:val="en-US"/>
        </w:rPr>
      </w:pPr>
      <w:r w:rsidRPr="00F469EF">
        <w:rPr>
          <w:noProof/>
          <w:sz w:val="28"/>
          <w:szCs w:val="28"/>
        </w:rPr>
        <w:lastRenderedPageBreak/>
        <w:drawing>
          <wp:inline distT="0" distB="0" distL="0" distR="0" wp14:anchorId="26F861F6" wp14:editId="21D2E333">
            <wp:extent cx="1687974" cy="215798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1041" cy="2161905"/>
                    </a:xfrm>
                    <a:prstGeom prst="rect">
                      <a:avLst/>
                    </a:prstGeom>
                    <a:noFill/>
                    <a:ln>
                      <a:noFill/>
                    </a:ln>
                  </pic:spPr>
                </pic:pic>
              </a:graphicData>
            </a:graphic>
          </wp:inline>
        </w:drawing>
      </w:r>
    </w:p>
    <w:p w14:paraId="72C364F2" w14:textId="77777777" w:rsidR="00B57EA8" w:rsidRPr="00A56D30" w:rsidRDefault="00B57EA8" w:rsidP="00B57EA8">
      <w:pPr>
        <w:pStyle w:val="a6"/>
        <w:shd w:val="clear" w:color="auto" w:fill="FFFFFF"/>
        <w:spacing w:before="0" w:beforeAutospacing="0" w:after="0" w:afterAutospacing="0"/>
        <w:ind w:firstLine="709"/>
        <w:jc w:val="center"/>
        <w:rPr>
          <w:szCs w:val="28"/>
        </w:rPr>
      </w:pPr>
      <w:r w:rsidRPr="00A56D30">
        <w:rPr>
          <w:szCs w:val="28"/>
        </w:rPr>
        <w:t>Рисунок 3 – Полносвязная сеть прямого распространения с 1 скрытым и 1 выходным слоем</w:t>
      </w:r>
    </w:p>
    <w:p w14:paraId="4D049306"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Рекуррентная нейронная сеть (</w:t>
      </w:r>
      <w:proofErr w:type="gramStart"/>
      <w:r w:rsidRPr="00F469EF">
        <w:rPr>
          <w:sz w:val="28"/>
          <w:szCs w:val="28"/>
        </w:rPr>
        <w:t>RNN)  отличается</w:t>
      </w:r>
      <w:proofErr w:type="gramEnd"/>
      <w:r w:rsidRPr="00F469EF">
        <w:rPr>
          <w:sz w:val="28"/>
          <w:szCs w:val="28"/>
        </w:rPr>
        <w:t xml:space="preserve"> от сети прямого распространения наличием, по крайней мере, одной обратной связи. Так рекуррентная сеть может состоять из единственного слоя нейронов, каждый из которых направляет свой выходной сигнал на входы остальных нейронов слоя.</w:t>
      </w:r>
    </w:p>
    <w:p w14:paraId="43891CFA" w14:textId="77777777" w:rsidR="00B57EA8" w:rsidRPr="00F469EF"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Такой тип нейронной сети хорошо подходит для временных рядов. RNN обрабатывают временной ряд шаг за шагом, поддерживая внутреннее состояние от временного шага к временному шагу.</w:t>
      </w:r>
    </w:p>
    <w:p w14:paraId="7E298DD0" w14:textId="77777777" w:rsidR="00B57EA8" w:rsidRDefault="00B57EA8" w:rsidP="00B57EA8">
      <w:pPr>
        <w:pStyle w:val="a6"/>
        <w:shd w:val="clear" w:color="auto" w:fill="FFFFFF"/>
        <w:spacing w:before="0" w:beforeAutospacing="0" w:after="0" w:afterAutospacing="0" w:line="360" w:lineRule="auto"/>
        <w:ind w:firstLine="709"/>
        <w:jc w:val="both"/>
        <w:rPr>
          <w:sz w:val="28"/>
          <w:szCs w:val="28"/>
        </w:rPr>
      </w:pPr>
      <w:r w:rsidRPr="00F469EF">
        <w:rPr>
          <w:sz w:val="28"/>
          <w:szCs w:val="28"/>
        </w:rPr>
        <w:t xml:space="preserve">Архитектура RNN представлена на рисунке </w:t>
      </w:r>
      <w:r>
        <w:rPr>
          <w:sz w:val="28"/>
          <w:szCs w:val="28"/>
        </w:rPr>
        <w:t>4</w:t>
      </w:r>
      <w:r w:rsidRPr="00F469EF">
        <w:rPr>
          <w:sz w:val="28"/>
          <w:szCs w:val="28"/>
        </w:rPr>
        <w:t>. Как можно заметить</w:t>
      </w:r>
      <w:r>
        <w:rPr>
          <w:sz w:val="28"/>
          <w:szCs w:val="28"/>
        </w:rPr>
        <w:t>,</w:t>
      </w:r>
      <w:r w:rsidRPr="00F469EF">
        <w:rPr>
          <w:sz w:val="28"/>
          <w:szCs w:val="28"/>
        </w:rPr>
        <w:t xml:space="preserve"> в приведённой структуре отсутствуют обратные связи нейронов с самими собой. </w:t>
      </w:r>
      <w:r w:rsidRPr="00F469EF">
        <w:rPr>
          <w:sz w:val="28"/>
          <w:szCs w:val="28"/>
          <w:lang w:val="en-US"/>
        </w:rPr>
        <w:t>RNN</w:t>
      </w:r>
      <w:r w:rsidRPr="00F469EF">
        <w:rPr>
          <w:sz w:val="28"/>
          <w:szCs w:val="28"/>
        </w:rPr>
        <w:t xml:space="preserve"> на рисунке </w:t>
      </w:r>
      <w:r>
        <w:rPr>
          <w:sz w:val="28"/>
          <w:szCs w:val="28"/>
        </w:rPr>
        <w:t>4</w:t>
      </w:r>
      <w:r w:rsidRPr="00F469EF">
        <w:rPr>
          <w:sz w:val="28"/>
          <w:szCs w:val="28"/>
        </w:rPr>
        <w:t xml:space="preserve"> также не имеет скрытых нейронов. На рисунке </w:t>
      </w:r>
      <w:r>
        <w:rPr>
          <w:sz w:val="28"/>
          <w:szCs w:val="28"/>
        </w:rPr>
        <w:t>5</w:t>
      </w:r>
      <w:r w:rsidRPr="00F469EF">
        <w:rPr>
          <w:sz w:val="28"/>
          <w:szCs w:val="28"/>
        </w:rPr>
        <w:t xml:space="preserve"> показан другой класс </w:t>
      </w:r>
      <w:r w:rsidRPr="00F469EF">
        <w:rPr>
          <w:sz w:val="28"/>
          <w:szCs w:val="28"/>
          <w:lang w:val="en-US"/>
        </w:rPr>
        <w:t>RNN</w:t>
      </w:r>
      <w:r w:rsidRPr="00F469EF">
        <w:rPr>
          <w:sz w:val="28"/>
          <w:szCs w:val="28"/>
        </w:rPr>
        <w:t>, который включает скрытые нейроны. Обратные связи для данного класс</w:t>
      </w:r>
      <w:r>
        <w:rPr>
          <w:sz w:val="28"/>
          <w:szCs w:val="28"/>
        </w:rPr>
        <w:t>а</w:t>
      </w:r>
      <w:r w:rsidRPr="00F469EF">
        <w:rPr>
          <w:sz w:val="28"/>
          <w:szCs w:val="28"/>
        </w:rPr>
        <w:t xml:space="preserve"> исходят из скрытых и из выходных нейронов.</w:t>
      </w:r>
    </w:p>
    <w:p w14:paraId="1B327374" w14:textId="77777777" w:rsidR="00B57EA8" w:rsidRPr="00F469EF" w:rsidRDefault="00B57EA8" w:rsidP="00B57EA8">
      <w:pPr>
        <w:pStyle w:val="a6"/>
        <w:shd w:val="clear" w:color="auto" w:fill="FFFFFF"/>
        <w:spacing w:before="0" w:beforeAutospacing="0" w:after="0" w:afterAutospacing="0" w:line="360" w:lineRule="auto"/>
        <w:ind w:firstLine="709"/>
        <w:jc w:val="center"/>
        <w:rPr>
          <w:noProof/>
          <w:sz w:val="28"/>
          <w:szCs w:val="28"/>
        </w:rPr>
      </w:pPr>
      <w:r w:rsidRPr="00F469EF">
        <w:rPr>
          <w:noProof/>
          <w:sz w:val="28"/>
          <w:szCs w:val="28"/>
        </w:rPr>
        <w:drawing>
          <wp:inline distT="0" distB="0" distL="0" distR="0" wp14:anchorId="3262E449" wp14:editId="16DC864F">
            <wp:extent cx="1667866" cy="1993132"/>
            <wp:effectExtent l="0" t="0" r="889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0289" cy="1996027"/>
                    </a:xfrm>
                    <a:prstGeom prst="rect">
                      <a:avLst/>
                    </a:prstGeom>
                    <a:noFill/>
                    <a:ln>
                      <a:noFill/>
                    </a:ln>
                  </pic:spPr>
                </pic:pic>
              </a:graphicData>
            </a:graphic>
          </wp:inline>
        </w:drawing>
      </w:r>
    </w:p>
    <w:p w14:paraId="7983EB99" w14:textId="040E4FB4" w:rsidR="00B57EA8" w:rsidRPr="00A56D30" w:rsidRDefault="00B57EA8" w:rsidP="00B57EA8">
      <w:pPr>
        <w:pStyle w:val="a6"/>
        <w:shd w:val="clear" w:color="auto" w:fill="FFFFFF"/>
        <w:spacing w:before="0" w:beforeAutospacing="0" w:after="0" w:afterAutospacing="0"/>
        <w:ind w:firstLine="709"/>
        <w:jc w:val="center"/>
        <w:rPr>
          <w:noProof/>
          <w:szCs w:val="28"/>
        </w:rPr>
      </w:pPr>
      <w:r w:rsidRPr="00A56D30">
        <w:rPr>
          <w:noProof/>
          <w:szCs w:val="28"/>
        </w:rPr>
        <w:t xml:space="preserve">Рисунок 4 – </w:t>
      </w:r>
      <w:r w:rsidRPr="00A56D30">
        <w:rPr>
          <w:noProof/>
          <w:szCs w:val="28"/>
          <w:lang w:val="en-US"/>
        </w:rPr>
        <w:t>RNN</w:t>
      </w:r>
      <w:r w:rsidRPr="00A56D30">
        <w:rPr>
          <w:noProof/>
          <w:szCs w:val="28"/>
        </w:rPr>
        <w:t xml:space="preserve"> без</w:t>
      </w:r>
      <w:r w:rsidR="00B27DDC">
        <w:rPr>
          <w:noProof/>
          <w:szCs w:val="28"/>
        </w:rPr>
        <w:t xml:space="preserve"> скрытых нейронов и обратных св</w:t>
      </w:r>
      <w:r w:rsidRPr="00A56D30">
        <w:rPr>
          <w:noProof/>
          <w:szCs w:val="28"/>
        </w:rPr>
        <w:t>я</w:t>
      </w:r>
      <w:r w:rsidR="00B27DDC">
        <w:rPr>
          <w:noProof/>
          <w:szCs w:val="28"/>
        </w:rPr>
        <w:t>з</w:t>
      </w:r>
      <w:r w:rsidRPr="00A56D30">
        <w:rPr>
          <w:noProof/>
          <w:szCs w:val="28"/>
        </w:rPr>
        <w:t>ей нейронов с самими собой</w:t>
      </w:r>
    </w:p>
    <w:p w14:paraId="54F25134" w14:textId="77777777" w:rsidR="00B57EA8" w:rsidRPr="00F469EF" w:rsidRDefault="00B57EA8" w:rsidP="00B57EA8">
      <w:pPr>
        <w:pStyle w:val="a6"/>
        <w:shd w:val="clear" w:color="auto" w:fill="FFFFFF"/>
        <w:spacing w:before="0" w:beforeAutospacing="0" w:after="0" w:afterAutospacing="0" w:line="360" w:lineRule="auto"/>
        <w:ind w:firstLine="709"/>
        <w:jc w:val="center"/>
        <w:rPr>
          <w:noProof/>
          <w:sz w:val="28"/>
          <w:szCs w:val="28"/>
        </w:rPr>
      </w:pPr>
      <w:r w:rsidRPr="00F469EF">
        <w:rPr>
          <w:noProof/>
          <w:sz w:val="28"/>
          <w:szCs w:val="28"/>
        </w:rPr>
        <w:lastRenderedPageBreak/>
        <w:drawing>
          <wp:inline distT="0" distB="0" distL="0" distR="0" wp14:anchorId="25194A9C" wp14:editId="56500834">
            <wp:extent cx="3108960" cy="23471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887" cy="2351650"/>
                    </a:xfrm>
                    <a:prstGeom prst="rect">
                      <a:avLst/>
                    </a:prstGeom>
                    <a:noFill/>
                    <a:ln>
                      <a:noFill/>
                    </a:ln>
                  </pic:spPr>
                </pic:pic>
              </a:graphicData>
            </a:graphic>
          </wp:inline>
        </w:drawing>
      </w:r>
    </w:p>
    <w:p w14:paraId="6F222535" w14:textId="77777777" w:rsidR="00B57EA8" w:rsidRPr="00A56D30" w:rsidRDefault="00B57EA8" w:rsidP="00B57EA8">
      <w:pPr>
        <w:pStyle w:val="a6"/>
        <w:shd w:val="clear" w:color="auto" w:fill="FFFFFF"/>
        <w:spacing w:before="0" w:beforeAutospacing="0" w:after="0" w:afterAutospacing="0" w:line="360" w:lineRule="auto"/>
        <w:ind w:firstLine="709"/>
        <w:jc w:val="center"/>
        <w:rPr>
          <w:noProof/>
          <w:szCs w:val="28"/>
        </w:rPr>
      </w:pPr>
      <w:r w:rsidRPr="00A56D30">
        <w:rPr>
          <w:noProof/>
          <w:szCs w:val="28"/>
        </w:rPr>
        <w:t xml:space="preserve">Рисунок 5 – </w:t>
      </w:r>
      <w:r w:rsidRPr="00A56D30">
        <w:rPr>
          <w:noProof/>
          <w:szCs w:val="28"/>
          <w:lang w:val="en-US"/>
        </w:rPr>
        <w:t>RNN</w:t>
      </w:r>
      <w:r w:rsidRPr="00A56D30">
        <w:rPr>
          <w:noProof/>
          <w:szCs w:val="28"/>
        </w:rPr>
        <w:t xml:space="preserve"> со скрытыми нейронами</w:t>
      </w:r>
    </w:p>
    <w:p w14:paraId="0BFA62FC" w14:textId="77777777" w:rsidR="00B57EA8" w:rsidRPr="00F469EF" w:rsidRDefault="00B57EA8" w:rsidP="00B57EA8">
      <w:pPr>
        <w:pStyle w:val="a6"/>
        <w:shd w:val="clear" w:color="auto" w:fill="FFFFFF"/>
        <w:spacing w:before="0" w:beforeAutospacing="0" w:after="0" w:afterAutospacing="0" w:line="360" w:lineRule="auto"/>
        <w:ind w:firstLine="709"/>
        <w:jc w:val="both"/>
        <w:rPr>
          <w:noProof/>
          <w:sz w:val="28"/>
          <w:szCs w:val="28"/>
        </w:rPr>
      </w:pPr>
      <w:r w:rsidRPr="00F469EF">
        <w:rPr>
          <w:noProof/>
          <w:sz w:val="28"/>
          <w:szCs w:val="28"/>
        </w:rPr>
        <w:t>Обычно обратная связь подразумевает использование элементов еденичной задержки, это приводит к нелинейному динам</w:t>
      </w:r>
      <w:r>
        <w:rPr>
          <w:noProof/>
          <w:sz w:val="28"/>
          <w:szCs w:val="28"/>
        </w:rPr>
        <w:t>и</w:t>
      </w:r>
      <w:r w:rsidRPr="00F469EF">
        <w:rPr>
          <w:noProof/>
          <w:sz w:val="28"/>
          <w:szCs w:val="28"/>
        </w:rPr>
        <w:t>ческому поведению при существовании в сети нелиненых нейронов. [</w:t>
      </w:r>
      <w:r w:rsidR="007029D1">
        <w:rPr>
          <w:noProof/>
          <w:sz w:val="28"/>
          <w:szCs w:val="28"/>
        </w:rPr>
        <w:t>7</w:t>
      </w:r>
      <w:r w:rsidRPr="00F469EF">
        <w:rPr>
          <w:noProof/>
          <w:sz w:val="28"/>
          <w:szCs w:val="28"/>
        </w:rPr>
        <w:t>]</w:t>
      </w:r>
    </w:p>
    <w:p w14:paraId="1FB4136C" w14:textId="77777777" w:rsidR="00B57EA8" w:rsidRPr="00F469EF" w:rsidRDefault="00B57EA8" w:rsidP="00B57EA8">
      <w:pPr>
        <w:pStyle w:val="a6"/>
        <w:shd w:val="clear" w:color="auto" w:fill="FFFFFF"/>
        <w:spacing w:before="0" w:beforeAutospacing="0" w:after="0" w:afterAutospacing="0" w:line="360" w:lineRule="auto"/>
        <w:ind w:firstLine="709"/>
        <w:jc w:val="both"/>
        <w:rPr>
          <w:noProof/>
          <w:sz w:val="28"/>
          <w:szCs w:val="28"/>
        </w:rPr>
      </w:pPr>
      <w:r>
        <w:rPr>
          <w:noProof/>
          <w:sz w:val="28"/>
          <w:szCs w:val="28"/>
        </w:rPr>
        <w:t>Рекуррентные НС при вычислении очередного значения используют не только входной вектор, но и вектор своего состояния вычисленный в предыдущую итерацию функционирования. Это обогащает вычислительную модель и позволяет решать более сложные задачи.</w:t>
      </w:r>
    </w:p>
    <w:p w14:paraId="5A59E0B6" w14:textId="77777777" w:rsidR="00B57EA8" w:rsidRPr="001D00FD" w:rsidRDefault="00070DA8" w:rsidP="00B57EA8">
      <w:pPr>
        <w:pStyle w:val="1"/>
        <w:spacing w:before="0" w:after="120" w:line="360" w:lineRule="auto"/>
        <w:ind w:firstLine="709"/>
        <w:rPr>
          <w:rFonts w:ascii="Times New Roman" w:hAnsi="Times New Roman" w:cs="Times New Roman"/>
          <w:noProof/>
          <w:color w:val="auto"/>
        </w:rPr>
      </w:pPr>
      <w:bookmarkStart w:id="32" w:name="_Toc59209451"/>
      <w:r>
        <w:rPr>
          <w:rFonts w:ascii="Times New Roman" w:hAnsi="Times New Roman" w:cs="Times New Roman"/>
          <w:noProof/>
          <w:color w:val="000000" w:themeColor="text1"/>
        </w:rPr>
        <w:t>2.2</w:t>
      </w:r>
      <w:r w:rsidR="00B57EA8" w:rsidRPr="001D00FD">
        <w:rPr>
          <w:rFonts w:ascii="Times New Roman" w:hAnsi="Times New Roman" w:cs="Times New Roman"/>
          <w:noProof/>
          <w:color w:val="000000" w:themeColor="text1"/>
        </w:rPr>
        <w:t xml:space="preserve"> </w:t>
      </w:r>
      <w:r w:rsidR="00B57EA8" w:rsidRPr="001D00FD">
        <w:rPr>
          <w:rFonts w:ascii="Times New Roman" w:hAnsi="Times New Roman" w:cs="Times New Roman"/>
          <w:color w:val="000000" w:themeColor="text1"/>
        </w:rPr>
        <w:t>LSTM</w:t>
      </w:r>
      <w:bookmarkEnd w:id="32"/>
    </w:p>
    <w:p w14:paraId="450E9516"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LSTM RNN (Long Short-Term Memory Recurrent Neural Network)</w:t>
      </w:r>
      <w:r w:rsidRPr="00F469EF">
        <w:rPr>
          <w:noProof/>
          <w:sz w:val="28"/>
          <w:szCs w:val="28"/>
        </w:rPr>
        <w:t xml:space="preserve"> – </w:t>
      </w:r>
      <w:proofErr w:type="gramStart"/>
      <w:r w:rsidRPr="00F469EF">
        <w:rPr>
          <w:color w:val="000000"/>
          <w:sz w:val="28"/>
          <w:szCs w:val="28"/>
          <w:shd w:val="clear" w:color="auto" w:fill="FFFFFF"/>
        </w:rPr>
        <w:t>рекуррентная  нейронная</w:t>
      </w:r>
      <w:proofErr w:type="gramEnd"/>
      <w:r w:rsidRPr="00F469EF">
        <w:rPr>
          <w:color w:val="000000"/>
          <w:sz w:val="28"/>
          <w:szCs w:val="28"/>
          <w:shd w:val="clear" w:color="auto" w:fill="FFFFFF"/>
        </w:rPr>
        <w:t xml:space="preserve"> сеть с долгой краткосрочной памятью. LSTM была изобретена в 1977 году З.  Хохрайтером и Ю. Шмидхубером. Как и все другие модификации нейронных сетей, LSTM является универсальной моделью, которая способна решать большой круг различных проблем. </w:t>
      </w:r>
    </w:p>
    <w:p w14:paraId="5B7A4734" w14:textId="33353D3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 отличие от традиционных </w:t>
      </w:r>
      <w:r w:rsidRPr="00F469EF">
        <w:rPr>
          <w:color w:val="000000"/>
          <w:sz w:val="28"/>
          <w:szCs w:val="28"/>
          <w:shd w:val="clear" w:color="auto" w:fill="FFFFFF"/>
          <w:lang w:val="en-US"/>
        </w:rPr>
        <w:t>RNN</w:t>
      </w:r>
      <w:r w:rsidRPr="00F469EF">
        <w:rPr>
          <w:color w:val="000000"/>
          <w:sz w:val="28"/>
          <w:szCs w:val="28"/>
          <w:shd w:val="clear" w:color="auto" w:fill="FFFFFF"/>
        </w:rPr>
        <w:t xml:space="preserve"> LSTM специально разработаны для устранения проблемы долгосрочной зависимости. Основная особенность </w:t>
      </w:r>
      <w:r w:rsidRPr="00F469EF">
        <w:rPr>
          <w:color w:val="000000"/>
          <w:sz w:val="28"/>
          <w:szCs w:val="28"/>
          <w:shd w:val="clear" w:color="auto" w:fill="FFFFFF"/>
          <w:lang w:val="en-US"/>
        </w:rPr>
        <w:t>LSTM</w:t>
      </w:r>
      <w:r w:rsidRPr="00F469EF">
        <w:rPr>
          <w:color w:val="000000"/>
          <w:sz w:val="28"/>
          <w:szCs w:val="28"/>
          <w:shd w:val="clear" w:color="auto" w:fill="FFFFFF"/>
        </w:rPr>
        <w:t xml:space="preserve"> – запоминание информации в течение </w:t>
      </w:r>
      <w:proofErr w:type="gramStart"/>
      <w:r w:rsidRPr="00F469EF">
        <w:rPr>
          <w:color w:val="000000"/>
          <w:sz w:val="28"/>
          <w:szCs w:val="28"/>
          <w:shd w:val="clear" w:color="auto" w:fill="FFFFFF"/>
        </w:rPr>
        <w:t>длительных  периодов</w:t>
      </w:r>
      <w:proofErr w:type="gramEnd"/>
      <w:r w:rsidRPr="00F469EF">
        <w:rPr>
          <w:color w:val="000000"/>
          <w:sz w:val="28"/>
          <w:szCs w:val="28"/>
          <w:shd w:val="clear" w:color="auto" w:fill="FFFFFF"/>
        </w:rPr>
        <w:t xml:space="preserve"> времени, отсюда следует, что они практически не требуют обучения.</w:t>
      </w:r>
      <w:r w:rsidRPr="00F469EF">
        <w:rPr>
          <w:color w:val="000000"/>
          <w:sz w:val="28"/>
          <w:szCs w:val="28"/>
        </w:rPr>
        <w:t xml:space="preserve"> Это достигается за счет того, что повторяющийся модуль модели имеет комбинацию четырех слоев, взаимодействующих друг с другом.</w:t>
      </w:r>
    </w:p>
    <w:p w14:paraId="7D0A8A67"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Другими словами, </w:t>
      </w:r>
      <w:r w:rsidRPr="00F469EF">
        <w:rPr>
          <w:color w:val="000000"/>
          <w:sz w:val="28"/>
          <w:szCs w:val="28"/>
          <w:shd w:val="clear" w:color="auto" w:fill="FFFFFF"/>
          <w:lang w:val="en-US"/>
        </w:rPr>
        <w:t>LSTM</w:t>
      </w:r>
      <w:r w:rsidRPr="00F469EF">
        <w:rPr>
          <w:color w:val="000000"/>
          <w:sz w:val="28"/>
          <w:szCs w:val="28"/>
          <w:shd w:val="clear" w:color="auto" w:fill="FFFFFF"/>
        </w:rPr>
        <w:t xml:space="preserve"> отлично походит для задач, когда необходимо с течением времени накапливать знания об успешности прошлых </w:t>
      </w:r>
      <w:r w:rsidRPr="00F469EF">
        <w:rPr>
          <w:color w:val="000000"/>
          <w:sz w:val="28"/>
          <w:szCs w:val="28"/>
          <w:shd w:val="clear" w:color="auto" w:fill="FFFFFF"/>
        </w:rPr>
        <w:lastRenderedPageBreak/>
        <w:t xml:space="preserve">предсказаний. </w:t>
      </w:r>
      <w:r w:rsidRPr="00F469EF">
        <w:rPr>
          <w:color w:val="000000"/>
          <w:sz w:val="28"/>
          <w:szCs w:val="28"/>
          <w:shd w:val="clear" w:color="auto" w:fill="FFFFFF"/>
          <w:lang w:val="en-US"/>
        </w:rPr>
        <w:t>LSTM</w:t>
      </w:r>
      <w:r w:rsidRPr="00F469EF">
        <w:rPr>
          <w:color w:val="000000"/>
          <w:sz w:val="28"/>
          <w:szCs w:val="28"/>
          <w:shd w:val="clear" w:color="auto" w:fill="FFFFFF"/>
        </w:rPr>
        <w:t xml:space="preserve"> применяется, когда существует сильная зависимость текущих значений временного ряда от предыдущих, но величина лага, имеющий наибольшее влияние на показатель, динамична, то есть коэффициенты, стоящие перед лаговыми переменными постоянного изменяются.</w:t>
      </w:r>
    </w:p>
    <w:p w14:paraId="186C7C91"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Далее опишем принцип работы сети </w:t>
      </w:r>
      <w:r w:rsidRPr="00F469EF">
        <w:rPr>
          <w:color w:val="000000"/>
          <w:sz w:val="28"/>
          <w:szCs w:val="28"/>
          <w:shd w:val="clear" w:color="auto" w:fill="FFFFFF"/>
          <w:lang w:val="en-US"/>
        </w:rPr>
        <w:t>LSTM</w:t>
      </w:r>
      <w:r w:rsidRPr="00F469EF">
        <w:rPr>
          <w:color w:val="000000"/>
          <w:sz w:val="28"/>
          <w:szCs w:val="28"/>
          <w:shd w:val="clear" w:color="auto" w:fill="FFFFFF"/>
        </w:rPr>
        <w:t>.</w:t>
      </w:r>
    </w:p>
    <w:p w14:paraId="14F396ED" w14:textId="77777777" w:rsidR="00B57EA8" w:rsidRPr="0028569C"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Важным и ключевым понятием является состояние ячейки, которая напоминает конвейерную ленту. Оно проходит сквозь всю цепочку, подвергается при этом незначительным линейным преобразованиям.</w:t>
      </w:r>
    </w:p>
    <w:p w14:paraId="5FF1CA2D"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commentRangeStart w:id="33"/>
      <w:r w:rsidRPr="00F469EF">
        <w:rPr>
          <w:color w:val="000000"/>
          <w:sz w:val="28"/>
          <w:szCs w:val="28"/>
          <w:shd w:val="clear" w:color="auto" w:fill="FFFFFF"/>
        </w:rPr>
        <w:t>Гейты</w:t>
      </w:r>
      <w:commentRangeEnd w:id="33"/>
      <w:r>
        <w:rPr>
          <w:rStyle w:val="af"/>
          <w:rFonts w:asciiTheme="minorHAnsi" w:eastAsiaTheme="minorHAnsi" w:hAnsiTheme="minorHAnsi" w:cstheme="minorBidi"/>
          <w:lang w:eastAsia="en-US"/>
        </w:rPr>
        <w:commentReference w:id="33"/>
      </w:r>
      <w:r w:rsidRPr="00F469EF">
        <w:rPr>
          <w:color w:val="000000"/>
          <w:sz w:val="28"/>
          <w:szCs w:val="28"/>
          <w:shd w:val="clear" w:color="auto" w:fill="FFFFFF"/>
        </w:rPr>
        <w:t>, выступая в качестве структуры, предназначены для изменения количества информации в состояниях этих ячеек. Гейты состоят из сигмовидного слоя нейронной сети, на выходе которого выдаются «0» и «1», и операции поточечного умножения. [</w:t>
      </w:r>
      <w:r w:rsidR="007029D1">
        <w:rPr>
          <w:color w:val="000000"/>
          <w:sz w:val="28"/>
          <w:szCs w:val="28"/>
          <w:shd w:val="clear" w:color="auto" w:fill="FFFFFF"/>
        </w:rPr>
        <w:t>8</w:t>
      </w:r>
      <w:r w:rsidRPr="00F469EF">
        <w:rPr>
          <w:color w:val="000000"/>
          <w:sz w:val="28"/>
          <w:szCs w:val="28"/>
          <w:shd w:val="clear" w:color="auto" w:fill="FFFFFF"/>
        </w:rPr>
        <w:t>]</w:t>
      </w:r>
    </w:p>
    <w:p w14:paraId="59E61682"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lang w:val="en-US"/>
        </w:rPr>
        <w:t>LSTM</w:t>
      </w:r>
      <w:r w:rsidRPr="00F469EF">
        <w:rPr>
          <w:color w:val="000000"/>
          <w:sz w:val="28"/>
          <w:szCs w:val="28"/>
          <w:shd w:val="clear" w:color="auto" w:fill="FFFFFF"/>
        </w:rPr>
        <w:t xml:space="preserve"> содержит три таких гейта для контроля состояния ячеек.</w:t>
      </w:r>
    </w:p>
    <w:p w14:paraId="6AFA6439"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Во-первых, слой утраты. Здесь решается вопрос о том, какую информацию необходимо удалить из состояния ячейки, сигмовидный слой принимает решение. Слой получает на </w:t>
      </w:r>
      <w:proofErr w:type="gramStart"/>
      <w:r w:rsidRPr="00F469EF">
        <w:rPr>
          <w:color w:val="000000"/>
          <w:sz w:val="28"/>
          <w:szCs w:val="28"/>
          <w:shd w:val="clear" w:color="auto" w:fill="FFFFFF"/>
        </w:rPr>
        <w:t xml:space="preserve">вход </w:t>
      </w:r>
      <m:oMath>
        <m:r>
          <w:rPr>
            <w:rFonts w:ascii="Cambria Math" w:hAnsi="Cambria Math"/>
            <w:color w:val="000000"/>
            <w:sz w:val="28"/>
            <w:szCs w:val="28"/>
            <w:shd w:val="clear" w:color="auto" w:fill="FFFFFF"/>
          </w:rPr>
          <m:t>h</m:t>
        </m:r>
      </m:oMath>
      <w:r w:rsidRPr="00F469EF">
        <w:rPr>
          <w:color w:val="000000"/>
          <w:sz w:val="28"/>
          <w:szCs w:val="28"/>
          <w:shd w:val="clear" w:color="auto" w:fill="FFFFFF"/>
        </w:rPr>
        <w:t>,</w:t>
      </w:r>
      <w:proofErr w:type="gramEnd"/>
      <w:r w:rsidRPr="00F469EF">
        <w:rPr>
          <w:color w:val="000000"/>
          <w:sz w:val="28"/>
          <w:szCs w:val="28"/>
          <w:shd w:val="clear" w:color="auto" w:fill="FFFFFF"/>
        </w:rPr>
        <w:t xml:space="preserve"> </w:t>
      </w:r>
      <m:oMath>
        <m:r>
          <w:rPr>
            <w:rFonts w:ascii="Cambria Math" w:hAnsi="Cambria Math"/>
            <w:color w:val="000000"/>
            <w:sz w:val="28"/>
            <w:szCs w:val="28"/>
            <w:shd w:val="clear" w:color="auto" w:fill="FFFFFF"/>
            <w:lang w:val="en-US"/>
          </w:rPr>
          <m:t>x</m:t>
        </m:r>
      </m:oMath>
      <w:r w:rsidRPr="00F469EF">
        <w:rPr>
          <w:color w:val="000000"/>
          <w:sz w:val="28"/>
          <w:szCs w:val="28"/>
          <w:shd w:val="clear" w:color="auto" w:fill="FFFFFF"/>
        </w:rPr>
        <w:t xml:space="preserve"> и выдает «0» или «1» для каждого номера состоянии ячейки. Формула для «слоя гейта утраты»:</w:t>
      </w:r>
    </w:p>
    <w:p w14:paraId="22E3C73C" w14:textId="77777777" w:rsidR="00B57EA8" w:rsidRPr="00F469EF" w:rsidRDefault="0040297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f</m:t>
            </m:r>
          </m:sub>
        </m:sSub>
        <m:r>
          <w:rPr>
            <w:rFonts w:ascii="Cambria Math" w:hAnsi="Cambria Math"/>
            <w:color w:val="000000"/>
            <w:sz w:val="28"/>
            <w:szCs w:val="28"/>
            <w:shd w:val="clear" w:color="auto" w:fill="FFFFFF"/>
          </w:rPr>
          <m:t>)</m:t>
        </m:r>
      </m:oMath>
      <w:r w:rsidR="00B57EA8" w:rsidRPr="00F469EF">
        <w:rPr>
          <w:color w:val="000000"/>
          <w:sz w:val="28"/>
          <w:szCs w:val="28"/>
          <w:shd w:val="clear" w:color="auto" w:fill="FFFFFF"/>
        </w:rPr>
        <w:t>.</w:t>
      </w:r>
    </w:p>
    <w:p w14:paraId="175F0B43"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 xml:space="preserve">Во-вторых, </w:t>
      </w:r>
      <w:del w:id="34" w:author="Иван Слеповичев" w:date="2020-12-15T17:04:00Z">
        <w:r w:rsidRPr="00F469EF" w:rsidDel="004F5FC6">
          <w:rPr>
            <w:color w:val="000000"/>
            <w:sz w:val="28"/>
            <w:szCs w:val="28"/>
            <w:shd w:val="clear" w:color="auto" w:fill="FFFFFF"/>
          </w:rPr>
          <w:delText xml:space="preserve"> </w:delText>
        </w:r>
      </w:del>
      <w:r w:rsidRPr="00F469EF">
        <w:rPr>
          <w:color w:val="000000"/>
          <w:sz w:val="28"/>
          <w:szCs w:val="28"/>
          <w:shd w:val="clear" w:color="auto" w:fill="FFFFFF"/>
        </w:rPr>
        <w:t xml:space="preserve">слой сохранения. Здесь решается вопрос о том, какую информацию необходимо сохранить в состоянии ячейки. Процесс разбивается на две части. Сначала сигмовидный слой решает, какие значения требуется обновить. Затем слой </w:t>
      </w:r>
      <w:r w:rsidRPr="00F469EF">
        <w:rPr>
          <w:color w:val="000000"/>
          <w:sz w:val="28"/>
          <w:szCs w:val="28"/>
          <w:shd w:val="clear" w:color="auto" w:fill="FFFFFF"/>
          <w:lang w:val="en-US"/>
        </w:rPr>
        <w:t>tanh</w:t>
      </w:r>
      <w:r w:rsidRPr="00F469EF">
        <w:rPr>
          <w:color w:val="000000"/>
          <w:sz w:val="28"/>
          <w:szCs w:val="28"/>
          <w:shd w:val="clear" w:color="auto" w:fill="FFFFFF"/>
        </w:rPr>
        <w:t xml:space="preserve"> создаёт вектор новых значений-кандидатов, которые добавляются в состояние. На следующем шаге происходит объединение двух значений для обновления состояния.</w:t>
      </w:r>
    </w:p>
    <w:p w14:paraId="343FC13D" w14:textId="77777777" w:rsidR="00B57EA8" w:rsidRPr="00F469EF" w:rsidRDefault="0040297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i</m:t>
            </m:r>
          </m:sub>
        </m:sSub>
        <m:r>
          <w:rPr>
            <w:rFonts w:ascii="Cambria Math" w:hAnsi="Cambria Math"/>
            <w:color w:val="000000"/>
            <w:sz w:val="28"/>
            <w:szCs w:val="28"/>
            <w:shd w:val="clear" w:color="auto" w:fill="FFFFFF"/>
          </w:rPr>
          <m:t>)</m:t>
        </m:r>
      </m:oMath>
      <w:r w:rsidR="00B57EA8" w:rsidRPr="00F469EF">
        <w:rPr>
          <w:color w:val="000000"/>
          <w:sz w:val="28"/>
          <w:szCs w:val="28"/>
          <w:shd w:val="clear" w:color="auto" w:fill="FFFFFF"/>
        </w:rPr>
        <w:t>.</w:t>
      </w:r>
    </w:p>
    <w:p w14:paraId="0CE507F9" w14:textId="77777777" w:rsidR="00B57EA8" w:rsidRPr="00F469EF" w:rsidRDefault="00402978" w:rsidP="00B57EA8">
      <w:pPr>
        <w:pStyle w:val="a6"/>
        <w:shd w:val="clear" w:color="auto" w:fill="FFFFFF"/>
        <w:spacing w:before="0" w:beforeAutospacing="0" w:after="0" w:afterAutospacing="0" w:line="360" w:lineRule="auto"/>
        <w:ind w:firstLine="709"/>
        <w:jc w:val="center"/>
        <w:rPr>
          <w:i/>
          <w:color w:val="000000"/>
          <w:sz w:val="28"/>
          <w:szCs w:val="28"/>
          <w:shd w:val="clear" w:color="auto" w:fill="FFFFFF"/>
        </w:rPr>
      </w:pPr>
      <m:oMath>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C</m:t>
            </m:r>
          </m:sub>
        </m:sSub>
        <m:r>
          <w:rPr>
            <w:rFonts w:ascii="Cambria Math" w:hAnsi="Cambria Math"/>
            <w:color w:val="000000"/>
            <w:sz w:val="28"/>
            <w:szCs w:val="28"/>
            <w:shd w:val="clear" w:color="auto" w:fill="FFFFFF"/>
          </w:rPr>
          <m:t>∙</m:t>
        </m:r>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Sub>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b</m:t>
            </m:r>
          </m:e>
          <m:sub>
            <m:r>
              <w:rPr>
                <w:rFonts w:ascii="Cambria Math" w:hAnsi="Cambria Math"/>
                <w:color w:val="000000"/>
                <w:sz w:val="28"/>
                <w:szCs w:val="28"/>
                <w:shd w:val="clear" w:color="auto" w:fill="FFFFFF"/>
              </w:rPr>
              <m:t>C</m:t>
            </m:r>
          </m:sub>
        </m:sSub>
      </m:oMath>
      <w:r w:rsidR="00B57EA8" w:rsidRPr="00F469EF">
        <w:rPr>
          <w:i/>
          <w:color w:val="000000"/>
          <w:sz w:val="28"/>
          <w:szCs w:val="28"/>
          <w:shd w:val="clear" w:color="auto" w:fill="FFFFFF"/>
        </w:rPr>
        <w:t>,</w:t>
      </w:r>
    </w:p>
    <w:p w14:paraId="496F8185" w14:textId="77777777" w:rsidR="00B57EA8" w:rsidRDefault="00B57EA8" w:rsidP="00B57EA8">
      <w:pPr>
        <w:pStyle w:val="a6"/>
        <w:shd w:val="clear" w:color="auto" w:fill="FFFFFF"/>
        <w:spacing w:before="0" w:beforeAutospacing="0" w:after="0" w:afterAutospacing="0" w:line="360" w:lineRule="auto"/>
        <w:jc w:val="both"/>
        <w:rPr>
          <w:color w:val="000000"/>
          <w:sz w:val="28"/>
          <w:szCs w:val="28"/>
          <w:shd w:val="clear" w:color="auto" w:fill="FFFFFF"/>
        </w:rPr>
      </w:pPr>
      <w:proofErr w:type="gramStart"/>
      <w:r w:rsidRPr="00F469EF">
        <w:rPr>
          <w:color w:val="000000"/>
          <w:sz w:val="28"/>
          <w:szCs w:val="28"/>
          <w:shd w:val="clear" w:color="auto" w:fill="FFFFFF"/>
        </w:rPr>
        <w:t xml:space="preserve">где </w:t>
      </w:r>
      <m:oMath>
        <m:r>
          <w:rPr>
            <w:rFonts w:ascii="Cambria Math" w:hAnsi="Cambria Math"/>
            <w:color w:val="000000"/>
            <w:sz w:val="28"/>
            <w:szCs w:val="28"/>
            <w:shd w:val="clear" w:color="auto" w:fill="FFFFFF"/>
            <w:lang w:val="en-US"/>
          </w:rPr>
          <m:t>C</m:t>
        </m:r>
      </m:oMath>
      <w:r w:rsidRPr="00F469EF">
        <w:rPr>
          <w:color w:val="000000"/>
          <w:sz w:val="28"/>
          <w:szCs w:val="28"/>
          <w:shd w:val="clear" w:color="auto" w:fill="FFFFFF"/>
        </w:rPr>
        <w:t xml:space="preserve"> –</w:t>
      </w:r>
      <w:proofErr w:type="gramEnd"/>
      <w:r w:rsidRPr="00F469EF">
        <w:rPr>
          <w:color w:val="000000"/>
          <w:sz w:val="28"/>
          <w:szCs w:val="28"/>
          <w:shd w:val="clear" w:color="auto" w:fill="FFFFFF"/>
        </w:rPr>
        <w:t xml:space="preserve"> вектор новых значений-кандидатов.</w:t>
      </w:r>
    </w:p>
    <w:p w14:paraId="55C8AFA5"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lastRenderedPageBreak/>
        <w:t>В-третьих, формирование нового состояния. Теперь необходимо обновить предыдущее состояние ячейки для получения нового состояния. Для этого:</w:t>
      </w:r>
    </w:p>
    <w:p w14:paraId="0F072F1A" w14:textId="77777777" w:rsidR="00B57EA8" w:rsidRPr="00F469EF" w:rsidRDefault="0040297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f</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i</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acc>
          <m:accPr>
            <m:chr m:val="̃"/>
            <m:ctrlPr>
              <w:rPr>
                <w:rFonts w:ascii="Cambria Math" w:hAnsi="Cambria Math"/>
                <w:i/>
                <w:color w:val="000000"/>
                <w:sz w:val="28"/>
                <w:szCs w:val="28"/>
                <w:shd w:val="clear" w:color="auto" w:fill="FFFFFF"/>
              </w:rPr>
            </m:ctrlPr>
          </m:acc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e>
        </m:acc>
      </m:oMath>
      <w:r w:rsidR="00B57EA8" w:rsidRPr="00F469EF">
        <w:rPr>
          <w:color w:val="000000"/>
          <w:sz w:val="28"/>
          <w:szCs w:val="28"/>
          <w:shd w:val="clear" w:color="auto" w:fill="FFFFFF"/>
        </w:rPr>
        <w:t>,</w:t>
      </w:r>
    </w:p>
    <w:p w14:paraId="21A6A9FA" w14:textId="77777777" w:rsidR="00B57EA8" w:rsidRPr="00F469EF" w:rsidRDefault="00B57EA8" w:rsidP="00B57EA8">
      <w:pPr>
        <w:pStyle w:val="a6"/>
        <w:shd w:val="clear" w:color="auto" w:fill="FFFFFF"/>
        <w:spacing w:before="0" w:beforeAutospacing="0" w:after="0" w:afterAutospacing="0" w:line="360" w:lineRule="auto"/>
        <w:jc w:val="both"/>
        <w:rPr>
          <w:color w:val="000000"/>
          <w:sz w:val="28"/>
          <w:szCs w:val="28"/>
          <w:shd w:val="clear" w:color="auto" w:fill="FFFFFF"/>
        </w:rPr>
      </w:pPr>
      <w:proofErr w:type="gramStart"/>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t-1</m:t>
            </m:r>
          </m:sub>
        </m:sSub>
      </m:oMath>
      <w:r w:rsidRPr="00F469EF">
        <w:rPr>
          <w:color w:val="000000"/>
          <w:sz w:val="28"/>
          <w:szCs w:val="28"/>
          <w:shd w:val="clear" w:color="auto" w:fill="FFFFFF"/>
        </w:rPr>
        <w:t xml:space="preserve"> –</w:t>
      </w:r>
      <w:proofErr w:type="gramEnd"/>
      <w:r w:rsidRPr="00F469EF">
        <w:rPr>
          <w:color w:val="000000"/>
          <w:sz w:val="28"/>
          <w:szCs w:val="28"/>
          <w:shd w:val="clear" w:color="auto" w:fill="FFFFFF"/>
        </w:rPr>
        <w:t xml:space="preserve"> старое состояние, второе слагаемое выступает в качестве новых значений кандидатов, которые масштабируются в зависимости от того, как мы решили обновить каждое значение состояния.</w:t>
      </w:r>
    </w:p>
    <w:p w14:paraId="11D391C6" w14:textId="77777777" w:rsidR="00B57EA8" w:rsidRPr="00F469EF" w:rsidRDefault="00B57EA8" w:rsidP="00B57EA8">
      <w:pPr>
        <w:pStyle w:val="a6"/>
        <w:shd w:val="clear" w:color="auto" w:fill="FFFFFF"/>
        <w:spacing w:before="0" w:beforeAutospacing="0" w:after="0" w:afterAutospacing="0" w:line="360" w:lineRule="auto"/>
        <w:ind w:firstLine="709"/>
        <w:jc w:val="both"/>
        <w:rPr>
          <w:color w:val="000000"/>
          <w:sz w:val="28"/>
          <w:szCs w:val="28"/>
          <w:shd w:val="clear" w:color="auto" w:fill="FFFFFF"/>
        </w:rPr>
      </w:pPr>
      <w:r w:rsidRPr="00F469EF">
        <w:rPr>
          <w:color w:val="000000"/>
          <w:sz w:val="28"/>
          <w:szCs w:val="28"/>
          <w:shd w:val="clear" w:color="auto" w:fill="FFFFFF"/>
        </w:rPr>
        <w:t>Необходимо решить, какой результат ожидаем нами на входе. Результат будет являться отфильтрованным состоянием ячейки:</w:t>
      </w:r>
    </w:p>
    <w:p w14:paraId="7C8C0403" w14:textId="77777777" w:rsidR="00B57EA8" w:rsidRPr="00F469EF" w:rsidRDefault="0040297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=σ(</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W</m:t>
            </m:r>
          </m:e>
          <m:sub>
            <m:r>
              <w:rPr>
                <w:rFonts w:ascii="Cambria Math" w:hAnsi="Cambria Math"/>
                <w:color w:val="000000"/>
                <w:sz w:val="28"/>
                <w:szCs w:val="28"/>
                <w:shd w:val="clear" w:color="auto" w:fill="FFFFFF"/>
              </w:rPr>
              <m:t>ο∙</m:t>
            </m:r>
          </m:sub>
        </m:sSub>
        <m:d>
          <m:dPr>
            <m:begChr m:val="["/>
            <m:endChr m:val="]"/>
            <m:ctrlPr>
              <w:rPr>
                <w:rFonts w:ascii="Cambria Math" w:hAnsi="Cambria Math"/>
                <w:i/>
                <w:color w:val="000000"/>
                <w:sz w:val="28"/>
                <w:szCs w:val="28"/>
                <w:shd w:val="clear" w:color="auto" w:fill="FFFFFF"/>
              </w:rPr>
            </m:ctrlPr>
          </m:dPr>
          <m:e>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t-1</m:t>
                </m:r>
              </m:sub>
            </m:sSub>
            <m:r>
              <w:rPr>
                <w:rFonts w:ascii="Cambria Math" w:hAnsi="Cambria Math"/>
                <w:color w:val="000000"/>
                <w:sz w:val="28"/>
                <w:szCs w:val="28"/>
                <w:shd w:val="clear" w:color="auto" w:fill="FFFFFF"/>
              </w:rPr>
              <m:t xml:space="preserve">, </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x</m:t>
                </m:r>
              </m:e>
              <m:sub>
                <m:r>
                  <w:rPr>
                    <w:rFonts w:ascii="Cambria Math" w:hAnsi="Cambria Math"/>
                    <w:color w:val="000000"/>
                    <w:sz w:val="28"/>
                    <w:szCs w:val="28"/>
                    <w:shd w:val="clear" w:color="auto" w:fill="FFFFFF"/>
                    <w:lang w:val="en-US"/>
                  </w:rPr>
                  <m:t>t</m:t>
                </m:r>
              </m:sub>
            </m:sSub>
            <m:ctrlPr>
              <w:rPr>
                <w:rFonts w:ascii="Cambria Math" w:hAnsi="Cambria Math"/>
                <w:i/>
                <w:color w:val="000000"/>
                <w:sz w:val="28"/>
                <w:szCs w:val="28"/>
                <w:shd w:val="clear" w:color="auto" w:fill="FFFFFF"/>
                <w:lang w:val="en-US"/>
              </w:rPr>
            </m:ctrlPr>
          </m:e>
        </m:d>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lang w:val="en-US"/>
              </w:rPr>
            </m:ctrlPr>
          </m:sSubPr>
          <m:e>
            <m:r>
              <w:rPr>
                <w:rFonts w:ascii="Cambria Math" w:hAnsi="Cambria Math"/>
                <w:color w:val="000000"/>
                <w:sz w:val="28"/>
                <w:szCs w:val="28"/>
                <w:shd w:val="clear" w:color="auto" w:fill="FFFFFF"/>
                <w:lang w:val="en-US"/>
              </w:rPr>
              <m:t>b</m:t>
            </m:r>
          </m:e>
          <m:sub>
            <m:r>
              <w:rPr>
                <w:rFonts w:ascii="Cambria Math" w:hAnsi="Cambria Math"/>
                <w:color w:val="000000"/>
                <w:sz w:val="28"/>
                <w:szCs w:val="28"/>
                <w:shd w:val="clear" w:color="auto" w:fill="FFFFFF"/>
                <w:lang w:val="en-US"/>
              </w:rPr>
              <m:t>ο</m:t>
            </m:r>
          </m:sub>
        </m:sSub>
        <m:r>
          <w:rPr>
            <w:rFonts w:ascii="Cambria Math" w:hAnsi="Cambria Math"/>
            <w:color w:val="000000"/>
            <w:sz w:val="28"/>
            <w:szCs w:val="28"/>
            <w:shd w:val="clear" w:color="auto" w:fill="FFFFFF"/>
          </w:rPr>
          <m:t>)</m:t>
        </m:r>
      </m:oMath>
      <w:r w:rsidR="00B57EA8" w:rsidRPr="00F469EF">
        <w:rPr>
          <w:color w:val="000000"/>
          <w:sz w:val="28"/>
          <w:szCs w:val="28"/>
          <w:shd w:val="clear" w:color="auto" w:fill="FFFFFF"/>
        </w:rPr>
        <w:t>,</w:t>
      </w:r>
    </w:p>
    <w:p w14:paraId="2282D1F1" w14:textId="77777777" w:rsidR="00B57EA8" w:rsidRPr="00F469EF" w:rsidRDefault="00402978" w:rsidP="00B57EA8">
      <w:pPr>
        <w:pStyle w:val="a6"/>
        <w:shd w:val="clear" w:color="auto" w:fill="FFFFFF"/>
        <w:spacing w:before="0" w:beforeAutospacing="0" w:after="0" w:afterAutospacing="0" w:line="360" w:lineRule="auto"/>
        <w:ind w:firstLine="709"/>
        <w:jc w:val="center"/>
        <w:rPr>
          <w:color w:val="000000"/>
          <w:sz w:val="28"/>
          <w:szCs w:val="28"/>
          <w:shd w:val="clear" w:color="auto" w:fill="FFFFFF"/>
        </w:rPr>
      </w:pP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h</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r>
          <m:rPr>
            <m:sty m:val="p"/>
          </m:rPr>
          <w:rPr>
            <w:rFonts w:ascii="Cambria Math" w:hAnsi="Cambria Math"/>
            <w:color w:val="000000"/>
            <w:sz w:val="28"/>
            <w:szCs w:val="28"/>
            <w:shd w:val="clear" w:color="auto" w:fill="FFFFFF"/>
          </w:rPr>
          <m:t>tanh⁡</m:t>
        </m:r>
        <m:r>
          <w:rPr>
            <w:rFonts w:ascii="Cambria Math" w:hAnsi="Cambria Math"/>
            <w:color w:val="000000"/>
            <w:sz w:val="28"/>
            <w:szCs w:val="28"/>
            <w:shd w:val="clear" w:color="auto" w:fill="FFFFFF"/>
          </w:rPr>
          <m:t>(</m:t>
        </m:r>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C</m:t>
            </m:r>
          </m:e>
          <m:sub>
            <m:r>
              <w:rPr>
                <w:rFonts w:ascii="Cambria Math" w:hAnsi="Cambria Math"/>
                <w:color w:val="000000"/>
                <w:sz w:val="28"/>
                <w:szCs w:val="28"/>
                <w:shd w:val="clear" w:color="auto" w:fill="FFFFFF"/>
              </w:rPr>
              <m:t>t</m:t>
            </m:r>
          </m:sub>
        </m:sSub>
        <m:r>
          <w:rPr>
            <w:rFonts w:ascii="Cambria Math" w:hAnsi="Cambria Math"/>
            <w:color w:val="000000"/>
            <w:sz w:val="28"/>
            <w:szCs w:val="28"/>
            <w:shd w:val="clear" w:color="auto" w:fill="FFFFFF"/>
          </w:rPr>
          <m:t>)</m:t>
        </m:r>
      </m:oMath>
      <w:r w:rsidR="00B57EA8" w:rsidRPr="00F469EF">
        <w:rPr>
          <w:color w:val="000000"/>
          <w:sz w:val="28"/>
          <w:szCs w:val="28"/>
          <w:shd w:val="clear" w:color="auto" w:fill="FFFFFF"/>
        </w:rPr>
        <w:t>,</w:t>
      </w:r>
    </w:p>
    <w:p w14:paraId="0FBCBEEE" w14:textId="77777777" w:rsidR="00B57EA8" w:rsidRPr="00F469EF" w:rsidRDefault="00B57EA8" w:rsidP="00B57EA8">
      <w:pPr>
        <w:pStyle w:val="a6"/>
        <w:shd w:val="clear" w:color="auto" w:fill="FFFFFF"/>
        <w:spacing w:before="0" w:beforeAutospacing="0" w:after="0" w:afterAutospacing="0" w:line="360" w:lineRule="auto"/>
        <w:jc w:val="both"/>
        <w:rPr>
          <w:color w:val="000000"/>
          <w:sz w:val="28"/>
          <w:szCs w:val="28"/>
          <w:shd w:val="clear" w:color="auto" w:fill="FFFFFF"/>
        </w:rPr>
      </w:pPr>
      <w:proofErr w:type="gramStart"/>
      <w:r w:rsidRPr="00F469EF">
        <w:rPr>
          <w:color w:val="000000"/>
          <w:sz w:val="28"/>
          <w:szCs w:val="28"/>
          <w:shd w:val="clear" w:color="auto" w:fill="FFFFFF"/>
        </w:rPr>
        <w:t xml:space="preserve">где </w:t>
      </w:r>
      <m:oMath>
        <m:sSub>
          <m:sSubPr>
            <m:ctrlPr>
              <w:rPr>
                <w:rFonts w:ascii="Cambria Math" w:hAnsi="Cambria Math"/>
                <w:i/>
                <w:color w:val="000000"/>
                <w:sz w:val="28"/>
                <w:szCs w:val="28"/>
                <w:shd w:val="clear" w:color="auto" w:fill="FFFFFF"/>
              </w:rPr>
            </m:ctrlPr>
          </m:sSubPr>
          <m:e>
            <m:r>
              <w:rPr>
                <w:rFonts w:ascii="Cambria Math" w:hAnsi="Cambria Math"/>
                <w:color w:val="000000"/>
                <w:sz w:val="28"/>
                <w:szCs w:val="28"/>
                <w:shd w:val="clear" w:color="auto" w:fill="FFFFFF"/>
              </w:rPr>
              <m:t>ο</m:t>
            </m:r>
          </m:e>
          <m:sub>
            <m:r>
              <w:rPr>
                <w:rFonts w:ascii="Cambria Math" w:hAnsi="Cambria Math"/>
                <w:color w:val="000000"/>
                <w:sz w:val="28"/>
                <w:szCs w:val="28"/>
                <w:shd w:val="clear" w:color="auto" w:fill="FFFFFF"/>
              </w:rPr>
              <m:t>t</m:t>
            </m:r>
          </m:sub>
        </m:sSub>
      </m:oMath>
      <w:r w:rsidRPr="00F469EF">
        <w:rPr>
          <w:color w:val="000000"/>
          <w:sz w:val="28"/>
          <w:szCs w:val="28"/>
          <w:shd w:val="clear" w:color="auto" w:fill="FFFFFF"/>
        </w:rPr>
        <w:t xml:space="preserve"> –</w:t>
      </w:r>
      <w:proofErr w:type="gramEnd"/>
      <w:r w:rsidRPr="00F469EF">
        <w:rPr>
          <w:color w:val="000000"/>
          <w:sz w:val="28"/>
          <w:szCs w:val="28"/>
          <w:shd w:val="clear" w:color="auto" w:fill="FFFFFF"/>
        </w:rPr>
        <w:t xml:space="preserve"> выходной сигнал сигмовидного гейта, </w:t>
      </w:r>
      <m:oMath>
        <m:r>
          <m:rPr>
            <m:sty m:val="p"/>
          </m:rPr>
          <w:rPr>
            <w:rFonts w:ascii="Cambria Math" w:hAnsi="Cambria Math"/>
            <w:color w:val="000000"/>
            <w:sz w:val="28"/>
            <w:szCs w:val="28"/>
            <w:shd w:val="clear" w:color="auto" w:fill="FFFFFF"/>
          </w:rPr>
          <m:t>tanh</m:t>
        </m:r>
      </m:oMath>
      <w:r w:rsidRPr="00F469EF">
        <w:rPr>
          <w:color w:val="000000"/>
          <w:sz w:val="28"/>
          <w:szCs w:val="28"/>
          <w:shd w:val="clear" w:color="auto" w:fill="FFFFFF"/>
        </w:rPr>
        <w:t xml:space="preserve"> необходим для того, чтобы разместить все значения в интервале </w:t>
      </w:r>
      <m:oMath>
        <m:r>
          <w:rPr>
            <w:rFonts w:ascii="Cambria Math" w:hAnsi="Cambria Math"/>
            <w:color w:val="000000"/>
            <w:sz w:val="28"/>
            <w:szCs w:val="28"/>
            <w:shd w:val="clear" w:color="auto" w:fill="FFFFFF"/>
          </w:rPr>
          <m:t>[-1,1]</m:t>
        </m:r>
      </m:oMath>
      <w:r w:rsidRPr="00F469EF">
        <w:rPr>
          <w:color w:val="000000"/>
          <w:sz w:val="28"/>
          <w:szCs w:val="28"/>
          <w:shd w:val="clear" w:color="auto" w:fill="FFFFFF"/>
        </w:rPr>
        <w:t>. [</w:t>
      </w:r>
      <w:r w:rsidR="007029D1">
        <w:rPr>
          <w:color w:val="000000"/>
          <w:sz w:val="28"/>
          <w:szCs w:val="28"/>
          <w:shd w:val="clear" w:color="auto" w:fill="FFFFFF"/>
          <w:lang w:val="en-US"/>
        </w:rPr>
        <w:t>9</w:t>
      </w:r>
      <w:r w:rsidRPr="00F469EF">
        <w:rPr>
          <w:color w:val="000000"/>
          <w:sz w:val="28"/>
          <w:szCs w:val="28"/>
          <w:shd w:val="clear" w:color="auto" w:fill="FFFFFF"/>
        </w:rPr>
        <w:t>]</w:t>
      </w:r>
    </w:p>
    <w:p w14:paraId="56F562A9" w14:textId="77777777" w:rsidR="00B57EA8" w:rsidRPr="00C329AD" w:rsidRDefault="00B57EA8" w:rsidP="00B57EA8">
      <w:pPr>
        <w:pStyle w:val="a6"/>
        <w:shd w:val="clear" w:color="auto" w:fill="FFFFFF"/>
        <w:spacing w:before="0" w:beforeAutospacing="0" w:after="0" w:afterAutospacing="0" w:line="360" w:lineRule="auto"/>
        <w:ind w:firstLine="709"/>
        <w:jc w:val="both"/>
        <w:rPr>
          <w:i/>
          <w:color w:val="000000"/>
          <w:sz w:val="28"/>
          <w:szCs w:val="28"/>
          <w:shd w:val="clear" w:color="auto" w:fill="FFFFFF"/>
        </w:rPr>
      </w:pPr>
      <w:r w:rsidRPr="00F469EF">
        <w:rPr>
          <w:color w:val="000000"/>
          <w:sz w:val="28"/>
          <w:szCs w:val="28"/>
          <w:shd w:val="clear" w:color="auto" w:fill="FFFFFF"/>
        </w:rPr>
        <w:t xml:space="preserve">На рисунке </w:t>
      </w:r>
      <w:r>
        <w:rPr>
          <w:color w:val="000000"/>
          <w:sz w:val="28"/>
          <w:szCs w:val="28"/>
          <w:shd w:val="clear" w:color="auto" w:fill="FFFFFF"/>
        </w:rPr>
        <w:t>6</w:t>
      </w:r>
      <w:r w:rsidRPr="00F469EF">
        <w:rPr>
          <w:color w:val="000000"/>
          <w:sz w:val="28"/>
          <w:szCs w:val="28"/>
          <w:shd w:val="clear" w:color="auto" w:fill="FFFFFF"/>
        </w:rPr>
        <w:t xml:space="preserve"> изображен</w:t>
      </w:r>
      <w:r>
        <w:rPr>
          <w:color w:val="000000"/>
          <w:sz w:val="28"/>
          <w:szCs w:val="28"/>
          <w:shd w:val="clear" w:color="auto" w:fill="FFFFFF"/>
        </w:rPr>
        <w:t xml:space="preserve">а схема </w:t>
      </w:r>
      <w:r>
        <w:rPr>
          <w:color w:val="000000"/>
          <w:sz w:val="28"/>
          <w:szCs w:val="28"/>
          <w:shd w:val="clear" w:color="auto" w:fill="FFFFFF"/>
          <w:lang w:val="en-US"/>
        </w:rPr>
        <w:t>LSTM</w:t>
      </w:r>
      <w:r>
        <w:rPr>
          <w:color w:val="000000"/>
          <w:sz w:val="28"/>
          <w:szCs w:val="28"/>
          <w:shd w:val="clear" w:color="auto" w:fill="FFFFFF"/>
        </w:rPr>
        <w:t xml:space="preserve">, рисунок взят из источника </w:t>
      </w:r>
      <w:r w:rsidRPr="00C329AD">
        <w:rPr>
          <w:color w:val="000000"/>
          <w:sz w:val="28"/>
          <w:szCs w:val="28"/>
          <w:shd w:val="clear" w:color="auto" w:fill="FFFFFF"/>
        </w:rPr>
        <w:t>[</w:t>
      </w:r>
      <w:r w:rsidR="007029D1">
        <w:rPr>
          <w:color w:val="000000"/>
          <w:sz w:val="28"/>
          <w:szCs w:val="28"/>
          <w:shd w:val="clear" w:color="auto" w:fill="FFFFFF"/>
          <w:lang w:val="en-US"/>
        </w:rPr>
        <w:t>10</w:t>
      </w:r>
      <w:r w:rsidRPr="00C329AD">
        <w:rPr>
          <w:color w:val="000000"/>
          <w:sz w:val="28"/>
          <w:szCs w:val="28"/>
          <w:shd w:val="clear" w:color="auto" w:fill="FFFFFF"/>
        </w:rPr>
        <w:t>].</w:t>
      </w:r>
    </w:p>
    <w:p w14:paraId="1ED6E20F" w14:textId="77777777" w:rsidR="00B57EA8" w:rsidRPr="00F469EF" w:rsidRDefault="00B57EA8">
      <w:pPr>
        <w:pStyle w:val="a6"/>
        <w:shd w:val="clear" w:color="auto" w:fill="FFFFFF"/>
        <w:spacing w:before="0" w:beforeAutospacing="0" w:after="0" w:afterAutospacing="0" w:line="360" w:lineRule="auto"/>
        <w:jc w:val="center"/>
        <w:rPr>
          <w:color w:val="000000"/>
          <w:sz w:val="28"/>
          <w:szCs w:val="28"/>
        </w:rPr>
        <w:pPrChange w:id="35" w:author="Учетная запись Майкрософт" w:date="2020-12-16T10:08:00Z">
          <w:pPr>
            <w:pStyle w:val="a6"/>
            <w:shd w:val="clear" w:color="auto" w:fill="FFFFFF"/>
            <w:spacing w:before="0" w:beforeAutospacing="0" w:after="0" w:afterAutospacing="0" w:line="360" w:lineRule="auto"/>
            <w:ind w:firstLine="709"/>
          </w:pPr>
        </w:pPrChange>
      </w:pPr>
      <w:commentRangeStart w:id="36"/>
      <w:r w:rsidRPr="00C329AD">
        <w:rPr>
          <w:noProof/>
          <w:color w:val="000000"/>
          <w:sz w:val="28"/>
          <w:szCs w:val="28"/>
        </w:rPr>
        <w:drawing>
          <wp:inline distT="0" distB="0" distL="0" distR="0" wp14:anchorId="5757A24F" wp14:editId="57FA8E5C">
            <wp:extent cx="5940425" cy="3599791"/>
            <wp:effectExtent l="0" t="0" r="3175" b="1270"/>
            <wp:docPr id="12" name="Рисунок 12" descr="C:\Users\Lenovo\Desktop\Диплом\gru-vs-ls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Диплом\gru-vs-lstm-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599791"/>
                    </a:xfrm>
                    <a:prstGeom prst="rect">
                      <a:avLst/>
                    </a:prstGeom>
                    <a:noFill/>
                    <a:ln>
                      <a:noFill/>
                    </a:ln>
                  </pic:spPr>
                </pic:pic>
              </a:graphicData>
            </a:graphic>
          </wp:inline>
        </w:drawing>
      </w:r>
      <w:commentRangeEnd w:id="36"/>
      <w:r>
        <w:rPr>
          <w:rStyle w:val="af"/>
          <w:rFonts w:asciiTheme="minorHAnsi" w:eastAsiaTheme="minorHAnsi" w:hAnsiTheme="minorHAnsi" w:cstheme="minorBidi"/>
          <w:lang w:eastAsia="en-US"/>
        </w:rPr>
        <w:commentReference w:id="36"/>
      </w:r>
    </w:p>
    <w:p w14:paraId="34AB2C2C" w14:textId="77777777" w:rsidR="00B57EA8" w:rsidRPr="00A56D30" w:rsidRDefault="00B57EA8" w:rsidP="00B57EA8">
      <w:pPr>
        <w:pStyle w:val="a6"/>
        <w:shd w:val="clear" w:color="auto" w:fill="FFFFFF"/>
        <w:spacing w:before="0" w:beforeAutospacing="0" w:after="0" w:afterAutospacing="0" w:line="360" w:lineRule="auto"/>
        <w:ind w:firstLine="709"/>
        <w:jc w:val="center"/>
        <w:rPr>
          <w:color w:val="000000"/>
          <w:szCs w:val="28"/>
        </w:rPr>
      </w:pPr>
      <w:r w:rsidRPr="00A56D30">
        <w:rPr>
          <w:color w:val="000000"/>
          <w:szCs w:val="28"/>
        </w:rPr>
        <w:t xml:space="preserve">Рисунок 6 – Схема </w:t>
      </w:r>
      <w:r w:rsidRPr="00A56D30">
        <w:rPr>
          <w:color w:val="000000"/>
          <w:szCs w:val="28"/>
          <w:lang w:val="en-US"/>
        </w:rPr>
        <w:t>LSTM</w:t>
      </w:r>
    </w:p>
    <w:p w14:paraId="25CA5BD8" w14:textId="77777777" w:rsidR="00B57EA8" w:rsidRPr="00B42F0B" w:rsidRDefault="00B57EA8" w:rsidP="00B57EA8">
      <w:pPr>
        <w:shd w:val="clear" w:color="auto" w:fill="FFFFFF"/>
        <w:spacing w:after="0" w:line="360" w:lineRule="auto"/>
        <w:ind w:firstLine="709"/>
        <w:jc w:val="both"/>
        <w:rPr>
          <w:rFonts w:ascii="Times New Roman" w:hAnsi="Times New Roman" w:cs="Times New Roman"/>
          <w:color w:val="222222"/>
          <w:sz w:val="28"/>
          <w:szCs w:val="28"/>
        </w:rPr>
      </w:pPr>
      <w:r w:rsidRPr="00F469EF">
        <w:rPr>
          <w:rFonts w:ascii="Times New Roman" w:hAnsi="Times New Roman" w:cs="Times New Roman"/>
          <w:color w:val="000000"/>
          <w:sz w:val="28"/>
          <w:szCs w:val="28"/>
          <w:shd w:val="clear" w:color="auto" w:fill="FFFFFF"/>
        </w:rPr>
        <w:t>Модуль LSTM имеет состояние ячейки и три шлюза, что дает им возможность выборочно изучать, отключать или сохранять информацию от каждого из модулей. </w:t>
      </w:r>
    </w:p>
    <w:p w14:paraId="5F32285C" w14:textId="77777777" w:rsidR="00B57EA8" w:rsidRPr="001D00FD" w:rsidRDefault="00B57EA8" w:rsidP="00B57EA8">
      <w:pPr>
        <w:pStyle w:val="1"/>
        <w:spacing w:before="0" w:after="120" w:line="360" w:lineRule="auto"/>
        <w:ind w:firstLine="709"/>
        <w:rPr>
          <w:rFonts w:ascii="Times New Roman" w:eastAsiaTheme="minorEastAsia" w:hAnsi="Times New Roman" w:cs="Times New Roman"/>
        </w:rPr>
      </w:pPr>
      <w:bookmarkStart w:id="37" w:name="_Toc59209452"/>
      <w:r w:rsidRPr="001D00FD">
        <w:rPr>
          <w:rFonts w:ascii="Times New Roman" w:eastAsiaTheme="minorEastAsia" w:hAnsi="Times New Roman" w:cs="Times New Roman"/>
          <w:color w:val="000000" w:themeColor="text1"/>
        </w:rPr>
        <w:lastRenderedPageBreak/>
        <w:t>3 Практическая часть</w:t>
      </w:r>
      <w:bookmarkEnd w:id="37"/>
    </w:p>
    <w:p w14:paraId="224348C9" w14:textId="7C0AE465" w:rsidR="00B57EA8" w:rsidRPr="00985C3C" w:rsidRDefault="00B57EA8" w:rsidP="003F30C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Из источника </w:t>
      </w:r>
      <w:r w:rsidRPr="00985C3C">
        <w:rPr>
          <w:rFonts w:ascii="Times New Roman" w:eastAsiaTheme="minorEastAsia" w:hAnsi="Times New Roman" w:cs="Times New Roman"/>
          <w:sz w:val="28"/>
          <w:szCs w:val="28"/>
        </w:rPr>
        <w:t>[</w:t>
      </w:r>
      <w:r w:rsidR="007029D1">
        <w:rPr>
          <w:rFonts w:ascii="Times New Roman" w:eastAsiaTheme="minorEastAsia" w:hAnsi="Times New Roman" w:cs="Times New Roman"/>
          <w:sz w:val="28"/>
          <w:szCs w:val="28"/>
        </w:rPr>
        <w:t>1</w:t>
      </w:r>
      <w:r w:rsidRPr="006B395D">
        <w:rPr>
          <w:rFonts w:ascii="Times New Roman" w:eastAsiaTheme="minorEastAsia" w:hAnsi="Times New Roman" w:cs="Times New Roman"/>
          <w:sz w:val="28"/>
          <w:szCs w:val="28"/>
        </w:rPr>
        <w:t>1</w:t>
      </w:r>
      <w:r w:rsidRPr="00985C3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были предварительно скачаны данные, 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В файле находятся данные, характеризующие </w:t>
      </w:r>
      <w:r w:rsidRPr="00F469EF">
        <w:rPr>
          <w:rFonts w:ascii="Times New Roman" w:eastAsiaTheme="minorEastAsia" w:hAnsi="Times New Roman" w:cs="Times New Roman"/>
          <w:sz w:val="28"/>
          <w:szCs w:val="28"/>
        </w:rPr>
        <w:t>суммарн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торгов</w:t>
      </w:r>
      <w:r>
        <w:rPr>
          <w:rFonts w:ascii="Times New Roman" w:eastAsiaTheme="minorEastAsia" w:hAnsi="Times New Roman" w:cs="Times New Roman"/>
          <w:sz w:val="28"/>
          <w:szCs w:val="28"/>
        </w:rPr>
        <w:t>ый трафик по месяцам</w:t>
      </w:r>
      <w:r w:rsidRPr="00F469EF">
        <w:rPr>
          <w:rFonts w:ascii="Times New Roman" w:eastAsiaTheme="minorEastAsia" w:hAnsi="Times New Roman" w:cs="Times New Roman"/>
          <w:sz w:val="28"/>
          <w:szCs w:val="28"/>
        </w:rPr>
        <w:t>, указанн</w:t>
      </w:r>
      <w:r>
        <w:rPr>
          <w:rFonts w:ascii="Times New Roman" w:eastAsiaTheme="minorEastAsia" w:hAnsi="Times New Roman" w:cs="Times New Roman"/>
          <w:sz w:val="28"/>
          <w:szCs w:val="28"/>
        </w:rPr>
        <w:t>ый</w:t>
      </w:r>
      <w:r w:rsidRPr="00F469EF">
        <w:rPr>
          <w:rFonts w:ascii="Times New Roman" w:eastAsiaTheme="minorEastAsia" w:hAnsi="Times New Roman" w:cs="Times New Roman"/>
          <w:sz w:val="28"/>
          <w:szCs w:val="28"/>
        </w:rPr>
        <w:t xml:space="preserve"> в долларах, для различных стран с 1957 года по 2020 год.</w:t>
      </w:r>
      <w:r>
        <w:rPr>
          <w:rFonts w:ascii="Times New Roman" w:eastAsiaTheme="minorEastAsia" w:hAnsi="Times New Roman" w:cs="Times New Roman"/>
          <w:sz w:val="28"/>
          <w:szCs w:val="28"/>
        </w:rPr>
        <w:t xml:space="preserve"> Таблица состоит из 25 столбцов (параметров). Лишь часть из них потребуется для решения поставленной задачи. </w:t>
      </w:r>
    </w:p>
    <w:p w14:paraId="0A4C0810" w14:textId="77777777" w:rsidR="00B57EA8" w:rsidRDefault="00B57EA8" w:rsidP="00B57EA8">
      <w:pPr>
        <w:spacing w:after="0" w:line="360" w:lineRule="auto"/>
        <w:ind w:firstLine="709"/>
        <w:jc w:val="both"/>
        <w:rPr>
          <w:rFonts w:ascii="Times New Roman" w:hAnsi="Times New Roman" w:cs="Times New Roman"/>
          <w:sz w:val="28"/>
          <w:szCs w:val="28"/>
        </w:rPr>
      </w:pPr>
      <w:r w:rsidRPr="00F469EF">
        <w:rPr>
          <w:rFonts w:ascii="Times New Roman" w:hAnsi="Times New Roman" w:cs="Times New Roman"/>
          <w:sz w:val="28"/>
          <w:szCs w:val="28"/>
        </w:rPr>
        <w:t xml:space="preserve">Целью работы является проверка возможности прогнозирования суммарного торгового трафика импорта для некоторых крупных стран нейросетевыми методами. </w:t>
      </w:r>
    </w:p>
    <w:p w14:paraId="21DDF467" w14:textId="77777777" w:rsidR="00B57EA8" w:rsidRPr="00985C3C"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Решать задачу будем построением и обучением нейросетевой модели.</w:t>
      </w:r>
    </w:p>
    <w:p w14:paraId="5AF5DBCC" w14:textId="77777777" w:rsidR="00B57EA8" w:rsidRPr="009B5151" w:rsidRDefault="00B57EA8" w:rsidP="00B57EA8">
      <w:pPr>
        <w:spacing w:after="0" w:line="360" w:lineRule="auto"/>
        <w:ind w:firstLine="709"/>
        <w:rPr>
          <w:rFonts w:ascii="Times New Roman" w:eastAsiaTheme="minorEastAsia" w:hAnsi="Times New Roman" w:cs="Times New Roman"/>
          <w:b/>
          <w:sz w:val="28"/>
          <w:szCs w:val="28"/>
        </w:rPr>
      </w:pPr>
      <w:r w:rsidRPr="009B5151">
        <w:rPr>
          <w:rFonts w:ascii="Times New Roman" w:eastAsiaTheme="minorEastAsia" w:hAnsi="Times New Roman" w:cs="Times New Roman"/>
          <w:b/>
          <w:sz w:val="28"/>
          <w:szCs w:val="28"/>
        </w:rPr>
        <w:t>3.1 Описание программных и математических инструментов</w:t>
      </w:r>
    </w:p>
    <w:p w14:paraId="24FE0CC9"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Программа была написана на высокоуровневом языке программирования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p>
    <w:p w14:paraId="413D2F2B"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поддерживает структурное, обо</w:t>
      </w:r>
      <w:ins w:id="38" w:author="Иван Слеповичев" w:date="2020-12-15T17:14:00Z">
        <w:r>
          <w:rPr>
            <w:rFonts w:ascii="Times New Roman" w:eastAsiaTheme="minorEastAsia" w:hAnsi="Times New Roman" w:cs="Times New Roman"/>
            <w:sz w:val="28"/>
            <w:szCs w:val="28"/>
          </w:rPr>
          <w:t>б</w:t>
        </w:r>
      </w:ins>
      <w:r>
        <w:rPr>
          <w:rFonts w:ascii="Times New Roman" w:eastAsiaTheme="minorEastAsia" w:hAnsi="Times New Roman" w:cs="Times New Roman"/>
          <w:sz w:val="28"/>
          <w:szCs w:val="28"/>
        </w:rPr>
        <w:t xml:space="preserve">щённое, объектно-ориентированное, функциональное и аспектно-ориентированное программирование. Динамическая типизация, автоматическое управление памятью, полная интроспекция, механизм обработки исключений – основные архитектурные черты. </w:t>
      </w:r>
    </w:p>
    <w:p w14:paraId="63476EA5"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proofErr w:type="gramStart"/>
      <w:r w:rsidRPr="00F469EF">
        <w:rPr>
          <w:rFonts w:ascii="Times New Roman" w:eastAsiaTheme="minorEastAsia" w:hAnsi="Times New Roman" w:cs="Times New Roman"/>
          <w:sz w:val="28"/>
          <w:szCs w:val="28"/>
          <w:lang w:val="en-US"/>
        </w:rPr>
        <w:t>Pandas</w:t>
      </w:r>
      <w:proofErr w:type="gramEnd"/>
      <w:r w:rsidRPr="00F469EF">
        <w:rPr>
          <w:rFonts w:ascii="Times New Roman" w:eastAsiaTheme="minorEastAsia" w:hAnsi="Times New Roman" w:cs="Times New Roman"/>
          <w:sz w:val="28"/>
          <w:szCs w:val="28"/>
        </w:rPr>
        <w:t xml:space="preserve"> представляет из себя программную библиотеку на языке </w:t>
      </w:r>
      <w:r w:rsidRPr="00F469EF">
        <w:rPr>
          <w:rFonts w:ascii="Times New Roman" w:eastAsiaTheme="minorEastAsia" w:hAnsi="Times New Roman" w:cs="Times New Roman"/>
          <w:sz w:val="28"/>
          <w:szCs w:val="28"/>
          <w:lang w:val="en-US"/>
        </w:rPr>
        <w:t>Python</w:t>
      </w:r>
      <w:r w:rsidRPr="00F469EF">
        <w:rPr>
          <w:rFonts w:ascii="Times New Roman" w:eastAsiaTheme="minorEastAsia" w:hAnsi="Times New Roman" w:cs="Times New Roman"/>
          <w:sz w:val="28"/>
          <w:szCs w:val="28"/>
        </w:rPr>
        <w:t xml:space="preserve"> для обработки и анализа данных.  Работа </w:t>
      </w:r>
      <w:r w:rsidRPr="00F469EF">
        <w:rPr>
          <w:rFonts w:ascii="Times New Roman" w:eastAsiaTheme="minorEastAsia" w:hAnsi="Times New Roman" w:cs="Times New Roman"/>
          <w:sz w:val="28"/>
          <w:szCs w:val="28"/>
          <w:lang w:val="en-US"/>
        </w:rPr>
        <w:t>P</w:t>
      </w:r>
      <w:r w:rsidRPr="00F469EF">
        <w:rPr>
          <w:rFonts w:ascii="Times New Roman" w:eastAsiaTheme="minorEastAsia" w:hAnsi="Times New Roman" w:cs="Times New Roman"/>
          <w:sz w:val="28"/>
          <w:szCs w:val="28"/>
        </w:rPr>
        <w:t>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w:t>
      </w:r>
    </w:p>
    <w:p w14:paraId="466C8A9B" w14:textId="77777777" w:rsidR="00B57EA8" w:rsidRPr="00610F3B" w:rsidRDefault="00B57EA8" w:rsidP="00B57EA8">
      <w:pPr>
        <w:pStyle w:val="ac"/>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lang w:val="en-US"/>
        </w:rPr>
        <w:t>NumPy</w:t>
      </w:r>
      <w:r w:rsidRPr="009C09B7">
        <w:rPr>
          <w:rFonts w:ascii="Times New Roman" w:hAnsi="Times New Roman" w:cs="Times New Roman"/>
          <w:color w:val="000000"/>
          <w:sz w:val="28"/>
          <w:szCs w:val="28"/>
        </w:rPr>
        <w:t xml:space="preserve"> является фундаментальным пакетом для научных вычислений</w:t>
      </w:r>
      <w:r>
        <w:rPr>
          <w:rFonts w:ascii="Times New Roman" w:hAnsi="Times New Roman" w:cs="Times New Roman"/>
          <w:color w:val="000000"/>
          <w:sz w:val="28"/>
          <w:szCs w:val="28"/>
        </w:rPr>
        <w:t xml:space="preserve"> на языке программирования</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Python</w:t>
      </w:r>
      <w:r w:rsidRPr="009C09B7">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Эта </w:t>
      </w:r>
      <w:proofErr w:type="gramStart"/>
      <w:r>
        <w:rPr>
          <w:rFonts w:ascii="Times New Roman" w:hAnsi="Times New Roman" w:cs="Times New Roman"/>
          <w:color w:val="000000"/>
          <w:sz w:val="28"/>
          <w:szCs w:val="28"/>
        </w:rPr>
        <w:t xml:space="preserve">библиотека </w:t>
      </w:r>
      <w:del w:id="39" w:author="Иван Слеповичев" w:date="2020-12-15T17:15:00Z">
        <w:r w:rsidRPr="00F55E9B" w:rsidDel="002F4B08">
          <w:rPr>
            <w:rFonts w:ascii="Times New Roman" w:hAnsi="Times New Roman" w:cs="Times New Roman"/>
            <w:sz w:val="28"/>
            <w:szCs w:val="28"/>
          </w:rPr>
          <w:delText xml:space="preserve">также </w:delText>
        </w:r>
        <w:r w:rsidRPr="00F55E9B" w:rsidDel="002F4B08">
          <w:rPr>
            <w:rFonts w:ascii="Times New Roman" w:hAnsi="Times New Roman" w:cs="Times New Roman"/>
            <w:sz w:val="28"/>
            <w:szCs w:val="28"/>
            <w:shd w:val="clear" w:color="auto" w:fill="FFFFFF"/>
          </w:rPr>
          <w:delText>добавляет</w:delText>
        </w:r>
      </w:del>
      <w:ins w:id="40" w:author="Иван Слеповичев" w:date="2020-12-15T17:15:00Z">
        <w:r>
          <w:rPr>
            <w:rFonts w:ascii="Times New Roman" w:hAnsi="Times New Roman" w:cs="Times New Roman"/>
            <w:sz w:val="28"/>
            <w:szCs w:val="28"/>
            <w:shd w:val="clear" w:color="auto" w:fill="FFFFFF"/>
          </w:rPr>
          <w:t xml:space="preserve"> </w:t>
        </w:r>
        <w:commentRangeStart w:id="41"/>
        <w:r>
          <w:rPr>
            <w:rFonts w:ascii="Times New Roman" w:hAnsi="Times New Roman" w:cs="Times New Roman"/>
            <w:sz w:val="28"/>
            <w:szCs w:val="28"/>
            <w:shd w:val="clear" w:color="auto" w:fill="FFFFFF"/>
          </w:rPr>
          <w:t>об</w:t>
        </w:r>
      </w:ins>
      <w:ins w:id="42" w:author="Иван Слеповичев" w:date="2020-12-15T17:16:00Z">
        <w:r>
          <w:rPr>
            <w:rFonts w:ascii="Times New Roman" w:hAnsi="Times New Roman" w:cs="Times New Roman"/>
            <w:sz w:val="28"/>
            <w:szCs w:val="28"/>
            <w:shd w:val="clear" w:color="auto" w:fill="FFFFFF"/>
          </w:rPr>
          <w:t>е</w:t>
        </w:r>
      </w:ins>
      <w:ins w:id="43" w:author="Иван Слеповичев" w:date="2020-12-15T17:15:00Z">
        <w:r>
          <w:rPr>
            <w:rFonts w:ascii="Times New Roman" w:hAnsi="Times New Roman" w:cs="Times New Roman"/>
            <w:sz w:val="28"/>
            <w:szCs w:val="28"/>
            <w:shd w:val="clear" w:color="auto" w:fill="FFFFFF"/>
          </w:rPr>
          <w:t>спечивает</w:t>
        </w:r>
        <w:proofErr w:type="gramEnd"/>
        <w:r>
          <w:rPr>
            <w:rFonts w:ascii="Times New Roman" w:hAnsi="Times New Roman" w:cs="Times New Roman"/>
            <w:sz w:val="28"/>
            <w:szCs w:val="28"/>
            <w:shd w:val="clear" w:color="auto" w:fill="FFFFFF"/>
          </w:rPr>
          <w:t xml:space="preserve"> </w:t>
        </w:r>
      </w:ins>
      <w:del w:id="44" w:author="Иван Слеповичев" w:date="2020-12-15T17:15:00Z">
        <w:r w:rsidRPr="00F55E9B" w:rsidDel="002F4B08">
          <w:rPr>
            <w:rFonts w:ascii="Times New Roman" w:hAnsi="Times New Roman" w:cs="Times New Roman"/>
            <w:sz w:val="28"/>
            <w:szCs w:val="28"/>
            <w:shd w:val="clear" w:color="auto" w:fill="FFFFFF"/>
          </w:rPr>
          <w:delText xml:space="preserve"> </w:delText>
        </w:r>
      </w:del>
      <w:commentRangeEnd w:id="41"/>
      <w:r>
        <w:rPr>
          <w:rStyle w:val="af"/>
          <w:rFonts w:asciiTheme="minorHAnsi" w:eastAsiaTheme="minorHAnsi" w:hAnsiTheme="minorHAnsi" w:cstheme="minorBidi"/>
          <w:kern w:val="0"/>
          <w:lang w:eastAsia="en-US" w:bidi="ar-SA"/>
        </w:rPr>
        <w:commentReference w:id="41"/>
      </w:r>
      <w:r w:rsidRPr="00F55E9B">
        <w:rPr>
          <w:rFonts w:ascii="Times New Roman" w:hAnsi="Times New Roman" w:cs="Times New Roman"/>
          <w:sz w:val="28"/>
          <w:szCs w:val="28"/>
          <w:shd w:val="clear" w:color="auto" w:fill="FFFFFF"/>
        </w:rPr>
        <w:t>поддержку больших многомерных массивов и матриц, вместе с большой библиотекой высокоуровневых  математических функций для операций с этими массивами.</w:t>
      </w:r>
    </w:p>
    <w:p w14:paraId="4D0E2DE8" w14:textId="77777777" w:rsidR="00B57EA8" w:rsidRDefault="00B57EA8" w:rsidP="00B57EA8">
      <w:pPr>
        <w:spacing w:after="0" w:line="360" w:lineRule="auto"/>
        <w:ind w:firstLine="709"/>
        <w:jc w:val="both"/>
        <w:rPr>
          <w:rFonts w:ascii="Times New Roman" w:hAnsi="Times New Roman" w:cs="Times New Roman"/>
          <w:color w:val="000000"/>
          <w:sz w:val="28"/>
          <w:szCs w:val="28"/>
        </w:rPr>
      </w:pPr>
      <w:r w:rsidRPr="00896720">
        <w:rPr>
          <w:rFonts w:ascii="Times New Roman" w:hAnsi="Times New Roman" w:cs="Times New Roman"/>
          <w:color w:val="000000"/>
          <w:sz w:val="28"/>
          <w:szCs w:val="28"/>
          <w:lang w:val="en-US"/>
        </w:rPr>
        <w:t>TensorFlow</w:t>
      </w:r>
      <w:r w:rsidRPr="00F55E9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представляет из себя мощную библиотек</w:t>
      </w:r>
      <w:r w:rsidR="007029D1">
        <w:rPr>
          <w:rFonts w:ascii="Times New Roman" w:hAnsi="Times New Roman" w:cs="Times New Roman"/>
          <w:color w:val="000000"/>
          <w:sz w:val="28"/>
          <w:szCs w:val="28"/>
        </w:rPr>
        <w:t>у для создания нейронных сетей,</w:t>
      </w:r>
      <w:r>
        <w:rPr>
          <w:rFonts w:ascii="Times New Roman" w:hAnsi="Times New Roman" w:cs="Times New Roman"/>
          <w:color w:val="000000"/>
          <w:sz w:val="28"/>
          <w:szCs w:val="28"/>
        </w:rPr>
        <w:t xml:space="preserve"> предназначен для проектирования, создания, изучени</w:t>
      </w:r>
      <w:ins w:id="45" w:author="Иван Слеповичев" w:date="2020-12-15T17:16:00Z">
        <w:r>
          <w:rPr>
            <w:rFonts w:ascii="Times New Roman" w:hAnsi="Times New Roman" w:cs="Times New Roman"/>
            <w:color w:val="000000"/>
            <w:sz w:val="28"/>
            <w:szCs w:val="28"/>
          </w:rPr>
          <w:t>я</w:t>
        </w:r>
      </w:ins>
      <w:del w:id="46" w:author="Иван Слеповичев" w:date="2020-12-15T17:16:00Z">
        <w:r w:rsidDel="002F4B08">
          <w:rPr>
            <w:rFonts w:ascii="Times New Roman" w:hAnsi="Times New Roman" w:cs="Times New Roman"/>
            <w:color w:val="000000"/>
            <w:sz w:val="28"/>
            <w:szCs w:val="28"/>
          </w:rPr>
          <w:delText>е</w:delText>
        </w:r>
      </w:del>
      <w:r>
        <w:rPr>
          <w:rFonts w:ascii="Times New Roman" w:hAnsi="Times New Roman" w:cs="Times New Roman"/>
          <w:color w:val="000000"/>
          <w:sz w:val="28"/>
          <w:szCs w:val="28"/>
        </w:rPr>
        <w:t xml:space="preserve"> моделей глубокого обучения и численных вычислений.</w:t>
      </w:r>
      <w:r w:rsidRPr="00610F3B">
        <w:rPr>
          <w:rFonts w:ascii="Times New Roman" w:hAnsi="Times New Roman" w:cs="Times New Roman"/>
          <w:color w:val="000000"/>
          <w:sz w:val="28"/>
          <w:szCs w:val="28"/>
        </w:rPr>
        <w:t xml:space="preserve"> </w:t>
      </w:r>
    </w:p>
    <w:p w14:paraId="3403EFB4" w14:textId="77777777" w:rsidR="00B57EA8" w:rsidRPr="0006179F" w:rsidRDefault="00B57EA8" w:rsidP="00B57EA8">
      <w:pPr>
        <w:pStyle w:val="a6"/>
        <w:shd w:val="clear" w:color="auto" w:fill="FFFFFF"/>
        <w:spacing w:before="0" w:beforeAutospacing="0" w:after="0" w:afterAutospacing="0" w:line="360" w:lineRule="auto"/>
        <w:ind w:firstLine="709"/>
        <w:rPr>
          <w:sz w:val="29"/>
          <w:szCs w:val="29"/>
        </w:rPr>
      </w:pPr>
      <w:r w:rsidRPr="00985C3C">
        <w:rPr>
          <w:color w:val="000000"/>
          <w:sz w:val="28"/>
          <w:szCs w:val="28"/>
          <w:lang w:val="en-US"/>
        </w:rPr>
        <w:lastRenderedPageBreak/>
        <w:t>Scikit</w:t>
      </w:r>
      <w:r w:rsidRPr="00985C3C">
        <w:rPr>
          <w:color w:val="000000"/>
          <w:sz w:val="28"/>
          <w:szCs w:val="28"/>
        </w:rPr>
        <w:t>-</w:t>
      </w:r>
      <w:r w:rsidRPr="00985C3C">
        <w:rPr>
          <w:color w:val="000000"/>
          <w:sz w:val="28"/>
          <w:szCs w:val="28"/>
          <w:lang w:val="en-US"/>
        </w:rPr>
        <w:t>learn</w:t>
      </w:r>
      <w:r w:rsidRPr="00985C3C">
        <w:rPr>
          <w:color w:val="000000"/>
          <w:sz w:val="28"/>
          <w:szCs w:val="28"/>
        </w:rPr>
        <w:t xml:space="preserve"> основан на</w:t>
      </w:r>
      <w:r w:rsidRPr="00985C3C">
        <w:rPr>
          <w:color w:val="000000"/>
          <w:sz w:val="28"/>
          <w:szCs w:val="28"/>
          <w:lang w:val="en-US"/>
        </w:rPr>
        <w:t> </w:t>
      </w:r>
      <w:hyperlink r:id="rId14" w:history="1">
        <w:r w:rsidRPr="00985C3C">
          <w:rPr>
            <w:rFonts w:eastAsiaTheme="majorEastAsia"/>
            <w:color w:val="000000"/>
            <w:sz w:val="28"/>
            <w:szCs w:val="28"/>
            <w:lang w:val="en-US"/>
          </w:rPr>
          <w:t>NumPy</w:t>
        </w:r>
      </w:hyperlink>
      <w:r w:rsidRPr="00985C3C">
        <w:rPr>
          <w:color w:val="000000"/>
          <w:sz w:val="28"/>
          <w:szCs w:val="28"/>
          <w:lang w:val="en-US"/>
        </w:rPr>
        <w:t> </w:t>
      </w:r>
      <w:r w:rsidRPr="00985C3C">
        <w:rPr>
          <w:color w:val="000000"/>
          <w:sz w:val="28"/>
          <w:szCs w:val="28"/>
        </w:rPr>
        <w:t xml:space="preserve">и </w:t>
      </w:r>
      <w:r w:rsidRPr="00985C3C">
        <w:rPr>
          <w:color w:val="000000"/>
          <w:sz w:val="28"/>
          <w:szCs w:val="28"/>
          <w:lang w:val="en-US"/>
        </w:rPr>
        <w:t>SciPy</w:t>
      </w:r>
      <w:r>
        <w:rPr>
          <w:color w:val="000000"/>
          <w:sz w:val="28"/>
          <w:szCs w:val="28"/>
        </w:rPr>
        <w:t xml:space="preserve">. </w:t>
      </w:r>
      <w:del w:id="47" w:author="Иван Слеповичев" w:date="2020-12-15T17:17:00Z">
        <w:r w:rsidDel="00674E68">
          <w:rPr>
            <w:color w:val="000000"/>
            <w:sz w:val="28"/>
            <w:szCs w:val="28"/>
          </w:rPr>
          <w:delText xml:space="preserve">, </w:delText>
        </w:r>
      </w:del>
      <w:del w:id="48" w:author="Иван Слеповичев" w:date="2020-12-15T17:16:00Z">
        <w:r w:rsidDel="00674E68">
          <w:rPr>
            <w:color w:val="000000"/>
            <w:sz w:val="28"/>
            <w:szCs w:val="28"/>
          </w:rPr>
          <w:delText xml:space="preserve">он </w:delText>
        </w:r>
        <w:r w:rsidRPr="0006179F" w:rsidDel="00674E68">
          <w:rPr>
            <w:sz w:val="29"/>
            <w:szCs w:val="29"/>
          </w:rPr>
          <w:delText>Scikit-Learn</w:delText>
        </w:r>
      </w:del>
      <w:proofErr w:type="gramStart"/>
      <w:ins w:id="49" w:author="Иван Слеповичев" w:date="2020-12-15T17:17:00Z">
        <w:r>
          <w:rPr>
            <w:sz w:val="29"/>
            <w:szCs w:val="29"/>
          </w:rPr>
          <w:t xml:space="preserve">Библиотека </w:t>
        </w:r>
      </w:ins>
      <w:r w:rsidRPr="0006179F">
        <w:rPr>
          <w:sz w:val="29"/>
          <w:szCs w:val="29"/>
        </w:rPr>
        <w:t xml:space="preserve"> поддерживает</w:t>
      </w:r>
      <w:proofErr w:type="gramEnd"/>
      <w:r w:rsidRPr="0006179F">
        <w:rPr>
          <w:sz w:val="29"/>
          <w:szCs w:val="29"/>
        </w:rPr>
        <w:t>:</w:t>
      </w:r>
    </w:p>
    <w:p w14:paraId="160F9EBD"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предварительную обработку данных;</w:t>
      </w:r>
    </w:p>
    <w:p w14:paraId="70498409"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уменьшение размерности;</w:t>
      </w:r>
    </w:p>
    <w:p w14:paraId="4F5B4322"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выбор модели;</w:t>
      </w:r>
    </w:p>
    <w:p w14:paraId="7B2B3E8C"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регрессии;</w:t>
      </w:r>
    </w:p>
    <w:p w14:paraId="450B80D6"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классификации;</w:t>
      </w:r>
    </w:p>
    <w:p w14:paraId="655A74DF" w14:textId="77777777" w:rsidR="00B57EA8" w:rsidRPr="0006179F" w:rsidRDefault="00B57EA8" w:rsidP="00B57EA8">
      <w:pPr>
        <w:numPr>
          <w:ilvl w:val="0"/>
          <w:numId w:val="18"/>
        </w:numPr>
        <w:shd w:val="clear" w:color="auto" w:fill="FFFFFF"/>
        <w:spacing w:after="0" w:line="360" w:lineRule="auto"/>
        <w:ind w:left="0" w:firstLine="709"/>
        <w:rPr>
          <w:rFonts w:ascii="Times New Roman" w:eastAsia="Times New Roman" w:hAnsi="Times New Roman" w:cs="Times New Roman"/>
          <w:sz w:val="29"/>
          <w:szCs w:val="29"/>
          <w:lang w:eastAsia="ru-RU"/>
        </w:rPr>
      </w:pPr>
      <w:r w:rsidRPr="0006179F">
        <w:rPr>
          <w:rFonts w:ascii="Times New Roman" w:eastAsia="Times New Roman" w:hAnsi="Times New Roman" w:cs="Times New Roman"/>
          <w:sz w:val="29"/>
          <w:szCs w:val="29"/>
          <w:lang w:eastAsia="ru-RU"/>
        </w:rPr>
        <w:t>кластерный анализ.</w:t>
      </w:r>
      <w:r w:rsidR="00113298">
        <w:rPr>
          <w:rFonts w:ascii="Times New Roman" w:eastAsia="Times New Roman" w:hAnsi="Times New Roman" w:cs="Times New Roman"/>
          <w:sz w:val="29"/>
          <w:szCs w:val="29"/>
          <w:lang w:val="en-US" w:eastAsia="ru-RU"/>
        </w:rPr>
        <w:t xml:space="preserve"> [1</w:t>
      </w:r>
      <w:r>
        <w:rPr>
          <w:rFonts w:ascii="Times New Roman" w:eastAsia="Times New Roman" w:hAnsi="Times New Roman" w:cs="Times New Roman"/>
          <w:sz w:val="29"/>
          <w:szCs w:val="29"/>
          <w:lang w:val="en-US" w:eastAsia="ru-RU"/>
        </w:rPr>
        <w:t>2]</w:t>
      </w:r>
    </w:p>
    <w:p w14:paraId="5A4274C3" w14:textId="77777777" w:rsidR="00B57EA8" w:rsidRPr="003B67E5" w:rsidRDefault="00B57EA8" w:rsidP="00B57EA8">
      <w:pPr>
        <w:spacing w:after="0" w:line="360" w:lineRule="auto"/>
        <w:ind w:firstLine="709"/>
        <w:jc w:val="both"/>
        <w:rPr>
          <w:rFonts w:ascii="Times New Roman" w:hAnsi="Times New Roman" w:cs="Times New Roman"/>
          <w:color w:val="000000"/>
          <w:sz w:val="28"/>
          <w:szCs w:val="28"/>
        </w:rPr>
      </w:pPr>
      <w:r w:rsidRPr="00985C3C">
        <w:rPr>
          <w:rFonts w:ascii="Times New Roman" w:hAnsi="Times New Roman" w:cs="Times New Roman"/>
          <w:color w:val="000000"/>
          <w:sz w:val="28"/>
          <w:szCs w:val="28"/>
          <w:lang w:val="en-US"/>
        </w:rPr>
        <w:t>Scikit</w:t>
      </w:r>
      <w:r w:rsidRPr="00985C3C">
        <w:rPr>
          <w:rFonts w:ascii="Times New Roman" w:hAnsi="Times New Roman" w:cs="Times New Roman"/>
          <w:color w:val="000000"/>
          <w:sz w:val="28"/>
          <w:szCs w:val="28"/>
        </w:rPr>
        <w:t>-</w:t>
      </w:r>
      <w:r w:rsidRPr="00985C3C">
        <w:rPr>
          <w:rFonts w:ascii="Times New Roman" w:hAnsi="Times New Roman" w:cs="Times New Roman"/>
          <w:color w:val="000000"/>
          <w:sz w:val="28"/>
          <w:szCs w:val="28"/>
          <w:lang w:val="en-US"/>
        </w:rPr>
        <w:t>learn</w:t>
      </w:r>
      <w:r>
        <w:rPr>
          <w:rFonts w:ascii="Times New Roman" w:hAnsi="Times New Roman" w:cs="Times New Roman"/>
          <w:color w:val="000000"/>
          <w:sz w:val="28"/>
          <w:szCs w:val="28"/>
        </w:rPr>
        <w:t xml:space="preserve"> также используют для подготовки данных к алгоритмам</w:t>
      </w:r>
      <w:del w:id="50" w:author="Иван Слеповичев" w:date="2020-12-15T17:17:00Z">
        <w:r w:rsidDel="00674E68">
          <w:rPr>
            <w:rFonts w:ascii="Times New Roman" w:hAnsi="Times New Roman" w:cs="Times New Roman"/>
            <w:color w:val="000000"/>
            <w:sz w:val="28"/>
            <w:szCs w:val="28"/>
          </w:rPr>
          <w:delText>а</w:delText>
        </w:r>
      </w:del>
      <w:r>
        <w:rPr>
          <w:rFonts w:ascii="Times New Roman" w:hAnsi="Times New Roman" w:cs="Times New Roman"/>
          <w:color w:val="000000"/>
          <w:sz w:val="28"/>
          <w:szCs w:val="28"/>
        </w:rPr>
        <w:t xml:space="preserve"> машинного обучения: стандартизация или нормализация данных и многое другое.</w:t>
      </w:r>
    </w:p>
    <w:p w14:paraId="4286504E" w14:textId="77777777" w:rsidR="00B57EA8" w:rsidRPr="00150169"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реализации программы на языке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была использована отдельная, виртуальная среда </w:t>
      </w:r>
      <w:r>
        <w:rPr>
          <w:rFonts w:ascii="Times New Roman" w:eastAsiaTheme="minorEastAsia" w:hAnsi="Times New Roman" w:cs="Times New Roman"/>
          <w:sz w:val="28"/>
          <w:szCs w:val="28"/>
          <w:lang w:val="en-US"/>
        </w:rPr>
        <w:t>Anaconda</w:t>
      </w:r>
      <w:r>
        <w:rPr>
          <w:rFonts w:ascii="Times New Roman" w:eastAsiaTheme="minorEastAsia" w:hAnsi="Times New Roman" w:cs="Times New Roman"/>
          <w:sz w:val="28"/>
          <w:szCs w:val="28"/>
        </w:rPr>
        <w:t>, выступающая в качестве платформы для обработки данных.</w:t>
      </w:r>
    </w:p>
    <w:p w14:paraId="35C396A7" w14:textId="77777777" w:rsidR="00B57EA8" w:rsidRPr="00A65D86"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Anaconda</w:t>
      </w:r>
      <w:r w:rsidRPr="008B52A3">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дистрибутив языков программирования </w:t>
      </w:r>
      <w:r>
        <w:rPr>
          <w:rFonts w:ascii="Times New Roman" w:eastAsiaTheme="minorEastAsia" w:hAnsi="Times New Roman" w:cs="Times New Roman"/>
          <w:sz w:val="28"/>
          <w:szCs w:val="28"/>
          <w:lang w:val="en-US"/>
        </w:rPr>
        <w:t>Python</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R</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включающий набор популярных свободных библиотек, которые в свою очередь объединены проблематиками науки о данных и машинного обучения. Основная цель – развёртывание единого согласованного комплекта наиболее востребованных </w:t>
      </w:r>
      <w:del w:id="51" w:author="Иван Слеповичев" w:date="2020-12-15T17:19:00Z">
        <w:r w:rsidDel="008D57A4">
          <w:rPr>
            <w:rFonts w:ascii="Times New Roman" w:eastAsiaTheme="minorEastAsia" w:hAnsi="Times New Roman" w:cs="Times New Roman"/>
            <w:sz w:val="28"/>
            <w:szCs w:val="28"/>
          </w:rPr>
          <w:delText xml:space="preserve">соответствующих кругом пользователей </w:delText>
        </w:r>
      </w:del>
      <w:r>
        <w:rPr>
          <w:rFonts w:ascii="Times New Roman" w:eastAsiaTheme="minorEastAsia" w:hAnsi="Times New Roman" w:cs="Times New Roman"/>
          <w:sz w:val="28"/>
          <w:szCs w:val="28"/>
        </w:rPr>
        <w:t>тематических моделей с разрешением возникающих зависимостей и конфликтов. На 2020 год содержит более 1500 модулей.</w:t>
      </w:r>
    </w:p>
    <w:p w14:paraId="2B776819"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commentRangeStart w:id="52"/>
      <w:r>
        <w:rPr>
          <w:rFonts w:ascii="Times New Roman" w:eastAsiaTheme="minorEastAsia" w:hAnsi="Times New Roman" w:cs="Times New Roman"/>
          <w:sz w:val="28"/>
          <w:szCs w:val="28"/>
        </w:rPr>
        <w:t xml:space="preserve">Воспользовавшись </w:t>
      </w:r>
      <w:commentRangeEnd w:id="52"/>
      <w:r>
        <w:rPr>
          <w:rStyle w:val="af"/>
        </w:rPr>
        <w:commentReference w:id="52"/>
      </w:r>
      <w:r>
        <w:rPr>
          <w:rFonts w:ascii="Times New Roman" w:eastAsiaTheme="minorEastAsia" w:hAnsi="Times New Roman" w:cs="Times New Roman"/>
          <w:sz w:val="28"/>
          <w:szCs w:val="28"/>
        </w:rPr>
        <w:t>источником [</w:t>
      </w:r>
      <w:r w:rsidR="00113298">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 xml:space="preserve">3], был скачан дистрибутив </w:t>
      </w:r>
      <w:r w:rsidRPr="008B52A3">
        <w:rPr>
          <w:rFonts w:ascii="Times New Roman" w:eastAsiaTheme="minorEastAsia" w:hAnsi="Times New Roman" w:cs="Times New Roman"/>
          <w:sz w:val="28"/>
          <w:szCs w:val="28"/>
        </w:rPr>
        <w:t>Anaconda3-2020.11-Windows-x86</w:t>
      </w:r>
      <w:r w:rsidRPr="006D5425">
        <w:rPr>
          <w:rFonts w:ascii="Times New Roman" w:eastAsiaTheme="minorEastAsia" w:hAnsi="Times New Roman" w:cs="Times New Roman"/>
          <w:sz w:val="28"/>
          <w:szCs w:val="28"/>
        </w:rPr>
        <w:t>_64</w:t>
      </w:r>
      <w:r w:rsidRPr="008B52A3">
        <w:rPr>
          <w:rFonts w:ascii="Times New Roman" w:eastAsiaTheme="minorEastAsia" w:hAnsi="Times New Roman" w:cs="Times New Roman"/>
          <w:sz w:val="28"/>
          <w:szCs w:val="28"/>
        </w:rPr>
        <w:t>.exe</w:t>
      </w:r>
      <w:r>
        <w:rPr>
          <w:rFonts w:ascii="Times New Roman" w:eastAsiaTheme="minorEastAsia" w:hAnsi="Times New Roman" w:cs="Times New Roman"/>
          <w:sz w:val="28"/>
          <w:szCs w:val="28"/>
        </w:rPr>
        <w:t xml:space="preserve"> для работы с нейронными сетями. При</w:t>
      </w:r>
      <w:r w:rsidRPr="00203AEE">
        <w:rPr>
          <w:rFonts w:ascii="Times New Roman" w:eastAsiaTheme="minorEastAsia" w:hAnsi="Times New Roman" w:cs="Times New Roman"/>
          <w:sz w:val="28"/>
          <w:szCs w:val="28"/>
        </w:rPr>
        <w:t xml:space="preserve"> запуске скачанного </w:t>
      </w:r>
      <w:r>
        <w:rPr>
          <w:rFonts w:ascii="Times New Roman" w:eastAsiaTheme="minorEastAsia" w:hAnsi="Times New Roman" w:cs="Times New Roman"/>
          <w:sz w:val="28"/>
          <w:szCs w:val="28"/>
        </w:rPr>
        <w:t xml:space="preserve">дистрибутива происходит установка </w:t>
      </w:r>
      <w:r>
        <w:rPr>
          <w:rFonts w:ascii="Times New Roman" w:eastAsiaTheme="minorEastAsia" w:hAnsi="Times New Roman" w:cs="Times New Roman"/>
          <w:sz w:val="28"/>
          <w:szCs w:val="28"/>
          <w:lang w:val="en-US"/>
        </w:rPr>
        <w:t>Anaconda</w:t>
      </w:r>
      <w:r>
        <w:rPr>
          <w:rFonts w:ascii="Times New Roman" w:eastAsiaTheme="minorEastAsia" w:hAnsi="Times New Roman" w:cs="Times New Roman"/>
          <w:sz w:val="28"/>
          <w:szCs w:val="28"/>
        </w:rPr>
        <w:t xml:space="preserve"> и </w:t>
      </w:r>
      <w:r>
        <w:rPr>
          <w:rFonts w:ascii="Times New Roman" w:eastAsiaTheme="minorEastAsia" w:hAnsi="Times New Roman" w:cs="Times New Roman"/>
          <w:sz w:val="28"/>
          <w:szCs w:val="28"/>
          <w:lang w:val="en-US"/>
        </w:rPr>
        <w:t>Python</w:t>
      </w:r>
      <w:r>
        <w:rPr>
          <w:rFonts w:ascii="Times New Roman" w:eastAsiaTheme="minorEastAsia" w:hAnsi="Times New Roman" w:cs="Times New Roman"/>
          <w:sz w:val="28"/>
          <w:szCs w:val="28"/>
        </w:rPr>
        <w:t xml:space="preserve"> (версия 3.</w:t>
      </w:r>
      <w:r w:rsidRPr="006D5425">
        <w:rPr>
          <w:rFonts w:ascii="Times New Roman" w:eastAsiaTheme="minorEastAsia" w:hAnsi="Times New Roman" w:cs="Times New Roman"/>
          <w:sz w:val="28"/>
          <w:szCs w:val="28"/>
        </w:rPr>
        <w:t>8</w:t>
      </w:r>
      <w:r>
        <w:rPr>
          <w:rFonts w:ascii="Times New Roman" w:eastAsiaTheme="minorEastAsia" w:hAnsi="Times New Roman" w:cs="Times New Roman"/>
          <w:sz w:val="28"/>
          <w:szCs w:val="28"/>
        </w:rPr>
        <w:t>.0)</w:t>
      </w:r>
      <w:r w:rsidRPr="00B67904">
        <w:rPr>
          <w:rFonts w:ascii="Times New Roman" w:eastAsiaTheme="minorEastAsia" w:hAnsi="Times New Roman" w:cs="Times New Roman"/>
          <w:sz w:val="28"/>
          <w:szCs w:val="28"/>
        </w:rPr>
        <w:t>.</w:t>
      </w:r>
      <w:r w:rsidRPr="008B52A3">
        <w:rPr>
          <w:rFonts w:ascii="Times New Roman" w:eastAsiaTheme="minorEastAsia" w:hAnsi="Times New Roman" w:cs="Times New Roman"/>
          <w:sz w:val="28"/>
          <w:szCs w:val="28"/>
        </w:rPr>
        <w:t xml:space="preserve"> </w:t>
      </w:r>
    </w:p>
    <w:p w14:paraId="1EE16259" w14:textId="77777777" w:rsidR="00B57EA8" w:rsidRPr="007A72D0" w:rsidRDefault="00B57EA8" w:rsidP="003F30C2">
      <w:pPr>
        <w:spacing w:after="0" w:line="360" w:lineRule="auto"/>
        <w:ind w:firstLine="709"/>
        <w:jc w:val="both"/>
        <w:rPr>
          <w:rFonts w:ascii="Times New Roman" w:eastAsiaTheme="minorEastAsia" w:hAnsi="Times New Roman" w:cs="Times New Roman"/>
          <w:sz w:val="24"/>
          <w:szCs w:val="28"/>
        </w:rPr>
      </w:pPr>
      <w:r>
        <w:rPr>
          <w:rFonts w:ascii="Times New Roman" w:eastAsiaTheme="minorEastAsia" w:hAnsi="Times New Roman" w:cs="Times New Roman"/>
          <w:sz w:val="28"/>
          <w:szCs w:val="28"/>
        </w:rPr>
        <w:t>Далее нужно установить некоторые библиотеки</w:t>
      </w:r>
      <w:r w:rsidRPr="003C2FC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Сделать это можно с использованием командной строки, где указывается через пробел название программы </w:t>
      </w:r>
      <w:r w:rsidRPr="007A72D0">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en-US"/>
        </w:rPr>
        <w:t>conda</w:t>
      </w:r>
      <w:r w:rsidRPr="007A72D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команда (</w:t>
      </w:r>
      <w:r>
        <w:rPr>
          <w:rFonts w:ascii="Times New Roman" w:eastAsiaTheme="minorEastAsia" w:hAnsi="Times New Roman" w:cs="Times New Roman"/>
          <w:sz w:val="28"/>
          <w:szCs w:val="28"/>
          <w:lang w:val="en-US"/>
        </w:rPr>
        <w:t>install</w:t>
      </w:r>
      <w:r w:rsidRPr="007A72D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наименова</w:t>
      </w:r>
      <w:r w:rsidR="003F30C2">
        <w:rPr>
          <w:rFonts w:ascii="Times New Roman" w:eastAsiaTheme="minorEastAsia" w:hAnsi="Times New Roman" w:cs="Times New Roman"/>
          <w:sz w:val="28"/>
          <w:szCs w:val="28"/>
        </w:rPr>
        <w:t>ние соответствующей библиотеки.</w:t>
      </w:r>
    </w:p>
    <w:p w14:paraId="4786ACF3" w14:textId="77777777" w:rsidR="00B57EA8" w:rsidRDefault="00B57EA8" w:rsidP="00B57EA8">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программе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используются</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следующие</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библиотеки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w:t>
      </w:r>
      <w:r w:rsidRPr="007A72D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модули</w:t>
      </w:r>
      <w:r w:rsidRPr="007A72D0">
        <w:rPr>
          <w:rFonts w:ascii="Times New Roman" w:hAnsi="Times New Roman" w:cs="Times New Roman"/>
          <w:color w:val="000000"/>
          <w:sz w:val="28"/>
          <w:szCs w:val="28"/>
        </w:rPr>
        <w:t>:</w:t>
      </w:r>
      <w:r w:rsidRPr="007A72D0">
        <w:rPr>
          <w:rFonts w:ascii="Times New Roman" w:eastAsiaTheme="minorEastAsia" w:hAnsi="Times New Roman" w:cs="Times New Roman"/>
          <w:sz w:val="28"/>
          <w:szCs w:val="28"/>
        </w:rPr>
        <w:t xml:space="preserve"> </w:t>
      </w:r>
      <w:r w:rsidRPr="00985C3C">
        <w:rPr>
          <w:rFonts w:ascii="Times New Roman" w:eastAsiaTheme="minorEastAsia" w:hAnsi="Times New Roman" w:cs="Times New Roman"/>
          <w:sz w:val="28"/>
          <w:szCs w:val="28"/>
          <w:lang w:val="en-US"/>
        </w:rPr>
        <w:t>matplotlib</w:t>
      </w:r>
      <w:r>
        <w:rPr>
          <w:rFonts w:ascii="Times New Roman" w:eastAsiaTheme="minorEastAsia" w:hAnsi="Times New Roman" w:cs="Times New Roman"/>
          <w:sz w:val="28"/>
          <w:szCs w:val="28"/>
        </w:rPr>
        <w:t xml:space="preserve"> </w:t>
      </w:r>
      <w:r w:rsidRPr="007A72D0">
        <w:rPr>
          <w:rFonts w:ascii="Times New Roman" w:eastAsiaTheme="minorEastAsia" w:hAnsi="Times New Roman" w:cs="Times New Roman"/>
          <w:sz w:val="28"/>
          <w:szCs w:val="28"/>
        </w:rPr>
        <w:t xml:space="preserve">(3.2.1), </w:t>
      </w:r>
      <w:r w:rsidRPr="00985C3C">
        <w:rPr>
          <w:rFonts w:ascii="Times New Roman" w:eastAsiaTheme="minorEastAsia" w:hAnsi="Times New Roman" w:cs="Times New Roman"/>
          <w:sz w:val="28"/>
          <w:szCs w:val="28"/>
          <w:lang w:val="en-US"/>
        </w:rPr>
        <w:t>tensorflow</w:t>
      </w:r>
      <w:r w:rsidRPr="007A72D0">
        <w:rPr>
          <w:rFonts w:ascii="Times New Roman" w:eastAsiaTheme="minorEastAsia" w:hAnsi="Times New Roman" w:cs="Times New Roman"/>
          <w:sz w:val="28"/>
          <w:szCs w:val="28"/>
        </w:rPr>
        <w:t xml:space="preserve"> (2.2.0), </w:t>
      </w:r>
      <w:r w:rsidRPr="00985C3C">
        <w:rPr>
          <w:rFonts w:ascii="Times New Roman" w:eastAsiaTheme="minorEastAsia" w:hAnsi="Times New Roman" w:cs="Times New Roman"/>
          <w:sz w:val="28"/>
          <w:szCs w:val="28"/>
          <w:lang w:val="en-US"/>
        </w:rPr>
        <w:t>pandas</w:t>
      </w:r>
      <w:r w:rsidRPr="007A72D0">
        <w:rPr>
          <w:rFonts w:ascii="Times New Roman" w:eastAsiaTheme="minorEastAsia" w:hAnsi="Times New Roman" w:cs="Times New Roman"/>
          <w:sz w:val="28"/>
          <w:szCs w:val="28"/>
        </w:rPr>
        <w:t xml:space="preserve"> (1.0.3), </w:t>
      </w:r>
      <w:del w:id="53" w:author="Иван Слеповичев" w:date="2020-12-15T17:13:00Z">
        <w:r w:rsidRPr="00985C3C" w:rsidDel="00A1624F">
          <w:rPr>
            <w:rFonts w:ascii="Times New Roman" w:eastAsiaTheme="minorEastAsia" w:hAnsi="Times New Roman" w:cs="Times New Roman"/>
            <w:sz w:val="28"/>
            <w:szCs w:val="28"/>
            <w:lang w:val="en-US"/>
          </w:rPr>
          <w:delText>sklearn</w:delText>
        </w:r>
        <w:r w:rsidRPr="007A72D0" w:rsidDel="00A1624F">
          <w:rPr>
            <w:rFonts w:ascii="Times New Roman" w:eastAsiaTheme="minorEastAsia" w:hAnsi="Times New Roman" w:cs="Times New Roman"/>
            <w:sz w:val="28"/>
            <w:szCs w:val="28"/>
          </w:rPr>
          <w:delText xml:space="preserve"> </w:delText>
        </w:r>
      </w:del>
      <w:commentRangeStart w:id="54"/>
      <w:ins w:id="55" w:author="Иван Слеповичев" w:date="2020-12-15T17:13:00Z">
        <w:r>
          <w:rPr>
            <w:rFonts w:ascii="Times New Roman" w:eastAsiaTheme="minorEastAsia" w:hAnsi="Times New Roman" w:cs="Times New Roman"/>
            <w:sz w:val="28"/>
            <w:szCs w:val="28"/>
            <w:lang w:val="en-US"/>
          </w:rPr>
          <w:t>scikit</w:t>
        </w:r>
        <w:r w:rsidRPr="007A72D0">
          <w:rPr>
            <w:rFonts w:ascii="Times New Roman" w:eastAsiaTheme="minorEastAsia" w:hAnsi="Times New Roman" w:cs="Times New Roman"/>
            <w:sz w:val="28"/>
            <w:szCs w:val="28"/>
          </w:rPr>
          <w:t>-</w:t>
        </w:r>
      </w:ins>
      <w:ins w:id="56" w:author="Иван Слеповичев" w:date="2020-12-15T17:14:00Z">
        <w:r>
          <w:rPr>
            <w:rFonts w:ascii="Times New Roman" w:eastAsiaTheme="minorEastAsia" w:hAnsi="Times New Roman" w:cs="Times New Roman"/>
            <w:sz w:val="28"/>
            <w:szCs w:val="28"/>
            <w:lang w:val="en-US"/>
          </w:rPr>
          <w:t>learn</w:t>
        </w:r>
      </w:ins>
      <w:ins w:id="57" w:author="Иван Слеповичев" w:date="2020-12-15T17:13:00Z">
        <w:r w:rsidRPr="007A72D0">
          <w:rPr>
            <w:rFonts w:ascii="Times New Roman" w:eastAsiaTheme="minorEastAsia" w:hAnsi="Times New Roman" w:cs="Times New Roman"/>
            <w:sz w:val="28"/>
            <w:szCs w:val="28"/>
          </w:rPr>
          <w:t xml:space="preserve"> </w:t>
        </w:r>
      </w:ins>
      <w:commentRangeEnd w:id="54"/>
      <w:ins w:id="58" w:author="Иван Слеповичев" w:date="2020-12-15T17:14:00Z">
        <w:r>
          <w:rPr>
            <w:rStyle w:val="af"/>
          </w:rPr>
          <w:commentReference w:id="54"/>
        </w:r>
      </w:ins>
      <w:r w:rsidRPr="007A72D0">
        <w:rPr>
          <w:rFonts w:ascii="Times New Roman" w:eastAsiaTheme="minorEastAsia" w:hAnsi="Times New Roman" w:cs="Times New Roman"/>
          <w:sz w:val="28"/>
          <w:szCs w:val="28"/>
        </w:rPr>
        <w:t xml:space="preserve">(0.22.1), </w:t>
      </w:r>
      <w:r w:rsidRPr="00985C3C">
        <w:rPr>
          <w:rFonts w:ascii="Times New Roman" w:eastAsiaTheme="minorEastAsia" w:hAnsi="Times New Roman" w:cs="Times New Roman"/>
          <w:sz w:val="28"/>
          <w:szCs w:val="28"/>
          <w:lang w:val="en-US"/>
        </w:rPr>
        <w:t>numpy</w:t>
      </w:r>
      <w:r w:rsidRPr="007A72D0">
        <w:rPr>
          <w:rFonts w:ascii="Times New Roman" w:eastAsiaTheme="minorEastAsia" w:hAnsi="Times New Roman" w:cs="Times New Roman"/>
          <w:sz w:val="28"/>
          <w:szCs w:val="28"/>
        </w:rPr>
        <w:t xml:space="preserve"> (1.18.1).</w:t>
      </w:r>
      <w:r w:rsidRPr="007A72D0">
        <w:rPr>
          <w:rFonts w:ascii="Times New Roman" w:hAnsi="Times New Roman" w:cs="Times New Roman"/>
          <w:color w:val="000000"/>
          <w:sz w:val="28"/>
          <w:szCs w:val="28"/>
        </w:rPr>
        <w:t xml:space="preserve"> </w:t>
      </w:r>
    </w:p>
    <w:p w14:paraId="14A5BE19"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lastRenderedPageBreak/>
        <w:t>Jupyter</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Notebook</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выступает в качестве инструмента для интерактивной разработки и представления проектов в области </w:t>
      </w:r>
      <w:r>
        <w:rPr>
          <w:rFonts w:ascii="Times New Roman" w:eastAsiaTheme="minorEastAsia" w:hAnsi="Times New Roman" w:cs="Times New Roman"/>
          <w:sz w:val="28"/>
          <w:szCs w:val="28"/>
          <w:lang w:val="en-US"/>
        </w:rPr>
        <w:t>Data</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Science</w:t>
      </w:r>
      <w:r w:rsidRPr="00FC299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Для работы программы необходимо открыть</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en-US"/>
        </w:rPr>
        <w:t>Jupyter</w:t>
      </w:r>
      <w:r w:rsidRPr="00FC29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Notebook</w:t>
      </w:r>
      <w:r>
        <w:rPr>
          <w:rFonts w:ascii="Times New Roman" w:eastAsiaTheme="minorEastAsia" w:hAnsi="Times New Roman" w:cs="Times New Roman"/>
          <w:sz w:val="28"/>
          <w:szCs w:val="28"/>
        </w:rPr>
        <w:t>» из папки «</w:t>
      </w:r>
      <w:r w:rsidRPr="007A72D0">
        <w:rPr>
          <w:rFonts w:ascii="Times New Roman" w:eastAsiaTheme="minorEastAsia" w:hAnsi="Times New Roman" w:cs="Times New Roman"/>
          <w:sz w:val="28"/>
          <w:szCs w:val="28"/>
          <w:lang w:val="en-US"/>
        </w:rPr>
        <w:t>Anaconda</w:t>
      </w:r>
      <w:r w:rsidRPr="00FC2996">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 xml:space="preserve">», либо воспользоваться меню «Пуск» и запустить </w:t>
      </w:r>
      <w:proofErr w:type="gramStart"/>
      <w:r>
        <w:rPr>
          <w:rFonts w:ascii="Times New Roman" w:eastAsiaTheme="minorEastAsia" w:hAnsi="Times New Roman" w:cs="Times New Roman"/>
          <w:sz w:val="28"/>
          <w:szCs w:val="28"/>
        </w:rPr>
        <w:t xml:space="preserve">ярлык  </w:t>
      </w:r>
      <w:r>
        <w:rPr>
          <w:rFonts w:ascii="Times New Roman" w:eastAsiaTheme="minorEastAsia" w:hAnsi="Times New Roman" w:cs="Times New Roman"/>
          <w:sz w:val="28"/>
          <w:szCs w:val="28"/>
          <w:lang w:val="en-US"/>
        </w:rPr>
        <w:t>Jupyter</w:t>
      </w:r>
      <w:proofErr w:type="gramEnd"/>
      <w:r w:rsidR="003F30C2">
        <w:rPr>
          <w:rFonts w:ascii="Times New Roman" w:eastAsiaTheme="minorEastAsia" w:hAnsi="Times New Roman" w:cs="Times New Roman"/>
          <w:sz w:val="28"/>
          <w:szCs w:val="28"/>
        </w:rPr>
        <w:t>.</w:t>
      </w:r>
    </w:p>
    <w:p w14:paraId="357A7410"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веб-браузере по умолчанию откроется новая вкладка (</w:t>
      </w:r>
      <w:r>
        <w:rPr>
          <w:rFonts w:ascii="Times New Roman" w:eastAsiaTheme="minorEastAsia" w:hAnsi="Times New Roman" w:cs="Times New Roman"/>
          <w:sz w:val="28"/>
          <w:szCs w:val="28"/>
          <w:lang w:val="en-US"/>
        </w:rPr>
        <w:t>URL</w:t>
      </w:r>
      <w:r>
        <w:rPr>
          <w:rFonts w:ascii="Times New Roman" w:eastAsiaTheme="minorEastAsia" w:hAnsi="Times New Roman" w:cs="Times New Roman"/>
          <w:sz w:val="28"/>
          <w:szCs w:val="28"/>
        </w:rPr>
        <w:t xml:space="preserve">: </w:t>
      </w:r>
      <w:r w:rsidRPr="00E72DC9">
        <w:rPr>
          <w:rFonts w:ascii="Times New Roman" w:eastAsiaTheme="minorEastAsia" w:hAnsi="Times New Roman" w:cs="Times New Roman"/>
          <w:sz w:val="28"/>
          <w:szCs w:val="28"/>
        </w:rPr>
        <w:t>http://localhost:8888/tree</w:t>
      </w:r>
      <w:r>
        <w:rPr>
          <w:rFonts w:ascii="Times New Roman" w:eastAsiaTheme="minorEastAsia" w:hAnsi="Times New Roman" w:cs="Times New Roman"/>
          <w:sz w:val="28"/>
          <w:szCs w:val="28"/>
        </w:rPr>
        <w:t xml:space="preserve">), которая представляет из себя панель инструментов ноутбука, которая специально разработана для управления ноутбуками. Но стоит отметить, что панель управления предоставит доступ к файлам и подпапкам, которые содержатся в каталоге запуска </w:t>
      </w:r>
      <w:r>
        <w:rPr>
          <w:rFonts w:ascii="Times New Roman" w:eastAsiaTheme="minorEastAsia" w:hAnsi="Times New Roman" w:cs="Times New Roman"/>
          <w:sz w:val="28"/>
          <w:szCs w:val="28"/>
          <w:lang w:val="en-US"/>
        </w:rPr>
        <w:t>Jupyter</w:t>
      </w:r>
      <w:r>
        <w:rPr>
          <w:rFonts w:ascii="Times New Roman" w:eastAsiaTheme="minorEastAsia" w:hAnsi="Times New Roman" w:cs="Times New Roman"/>
          <w:sz w:val="28"/>
          <w:szCs w:val="28"/>
        </w:rPr>
        <w:t>. В файловой системе можно выбрать и открыть нужный файл или создать новый. Интерфейс панели представлен</w:t>
      </w:r>
      <w:r w:rsidR="00070DA8">
        <w:rPr>
          <w:rFonts w:ascii="Times New Roman" w:eastAsiaTheme="minorEastAsia" w:hAnsi="Times New Roman" w:cs="Times New Roman"/>
          <w:sz w:val="28"/>
          <w:szCs w:val="28"/>
        </w:rPr>
        <w:t xml:space="preserve"> на рисунке 7</w:t>
      </w:r>
      <w:r>
        <w:rPr>
          <w:rFonts w:ascii="Times New Roman" w:eastAsiaTheme="minorEastAsia" w:hAnsi="Times New Roman" w:cs="Times New Roman"/>
          <w:sz w:val="28"/>
          <w:szCs w:val="28"/>
        </w:rPr>
        <w:t>.</w:t>
      </w:r>
    </w:p>
    <w:p w14:paraId="35C35F62" w14:textId="77777777" w:rsidR="00B57EA8" w:rsidRDefault="00B57EA8" w:rsidP="00B57EA8">
      <w:pPr>
        <w:spacing w:after="0" w:line="360" w:lineRule="auto"/>
        <w:jc w:val="center"/>
        <w:rPr>
          <w:rFonts w:ascii="Times New Roman" w:eastAsiaTheme="minorEastAsia" w:hAnsi="Times New Roman" w:cs="Times New Roman"/>
          <w:sz w:val="28"/>
          <w:szCs w:val="28"/>
        </w:rPr>
      </w:pPr>
      <w:r>
        <w:rPr>
          <w:noProof/>
          <w:lang w:eastAsia="ru-RU"/>
        </w:rPr>
        <w:drawing>
          <wp:inline distT="0" distB="0" distL="0" distR="0" wp14:anchorId="42343B36" wp14:editId="68D04DA6">
            <wp:extent cx="5305246" cy="1745508"/>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402" t="10292" r="18706" b="52363"/>
                    <a:stretch/>
                  </pic:blipFill>
                  <pic:spPr bwMode="auto">
                    <a:xfrm>
                      <a:off x="0" y="0"/>
                      <a:ext cx="5340699" cy="1757173"/>
                    </a:xfrm>
                    <a:prstGeom prst="rect">
                      <a:avLst/>
                    </a:prstGeom>
                    <a:ln>
                      <a:noFill/>
                    </a:ln>
                    <a:extLst>
                      <a:ext uri="{53640926-AAD7-44D8-BBD7-CCE9431645EC}">
                        <a14:shadowObscured xmlns:a14="http://schemas.microsoft.com/office/drawing/2010/main"/>
                      </a:ext>
                    </a:extLst>
                  </pic:spPr>
                </pic:pic>
              </a:graphicData>
            </a:graphic>
          </wp:inline>
        </w:drawing>
      </w:r>
    </w:p>
    <w:p w14:paraId="232EF6B7" w14:textId="77777777" w:rsidR="00B57EA8" w:rsidRPr="00A1379F" w:rsidRDefault="00B57EA8" w:rsidP="00B57EA8">
      <w:pPr>
        <w:spacing w:after="0" w:line="360" w:lineRule="auto"/>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sidR="00070DA8">
        <w:rPr>
          <w:rFonts w:ascii="Times New Roman" w:eastAsiaTheme="minorEastAsia" w:hAnsi="Times New Roman" w:cs="Times New Roman"/>
          <w:sz w:val="24"/>
          <w:szCs w:val="24"/>
        </w:rPr>
        <w:t>7</w:t>
      </w:r>
      <w:r w:rsidRPr="00A1379F">
        <w:rPr>
          <w:rFonts w:ascii="Times New Roman" w:eastAsiaTheme="minorEastAsia" w:hAnsi="Times New Roman" w:cs="Times New Roman"/>
          <w:sz w:val="24"/>
          <w:szCs w:val="24"/>
        </w:rPr>
        <w:t xml:space="preserve"> – Интерфейс панели инструментов ноутбука </w:t>
      </w:r>
      <w:r w:rsidRPr="00A1379F">
        <w:rPr>
          <w:rFonts w:ascii="Times New Roman" w:eastAsiaTheme="minorEastAsia" w:hAnsi="Times New Roman" w:cs="Times New Roman"/>
          <w:sz w:val="24"/>
          <w:szCs w:val="24"/>
          <w:lang w:val="en-US"/>
        </w:rPr>
        <w:t>Jupyter</w:t>
      </w:r>
    </w:p>
    <w:p w14:paraId="5BBB823A" w14:textId="7925E72B" w:rsidR="00B57EA8" w:rsidRPr="00F75219"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начала работы программы необходимо открыть </w:t>
      </w:r>
      <w:r w:rsidR="008656DD">
        <w:rPr>
          <w:rFonts w:ascii="Times New Roman" w:eastAsiaTheme="minorEastAsia" w:hAnsi="Times New Roman" w:cs="Times New Roman"/>
          <w:sz w:val="28"/>
          <w:szCs w:val="28"/>
          <w:lang w:val="en-US"/>
        </w:rPr>
        <w:t>Jupyter</w:t>
      </w:r>
      <w:r w:rsidR="008656DD" w:rsidRPr="00A03F50">
        <w:rPr>
          <w:rFonts w:ascii="Times New Roman" w:eastAsiaTheme="minorEastAsia" w:hAnsi="Times New Roman" w:cs="Times New Roman"/>
          <w:sz w:val="28"/>
          <w:szCs w:val="28"/>
        </w:rPr>
        <w:t>-</w:t>
      </w:r>
      <w:r w:rsidR="008656DD">
        <w:rPr>
          <w:rFonts w:ascii="Times New Roman" w:eastAsiaTheme="minorEastAsia" w:hAnsi="Times New Roman" w:cs="Times New Roman"/>
          <w:sz w:val="28"/>
          <w:szCs w:val="28"/>
        </w:rPr>
        <w:t xml:space="preserve">ноутбук – </w:t>
      </w:r>
      <w:r>
        <w:rPr>
          <w:rFonts w:ascii="Times New Roman" w:eastAsiaTheme="minorEastAsia" w:hAnsi="Times New Roman" w:cs="Times New Roman"/>
          <w:sz w:val="28"/>
          <w:szCs w:val="28"/>
        </w:rPr>
        <w:t xml:space="preserve">файл с расширением </w:t>
      </w:r>
      <w:proofErr w:type="gramStart"/>
      <w:r>
        <w:rPr>
          <w:rFonts w:ascii="Times New Roman" w:eastAsiaTheme="minorEastAsia" w:hAnsi="Times New Roman" w:cs="Times New Roman"/>
          <w:sz w:val="28"/>
          <w:szCs w:val="28"/>
        </w:rPr>
        <w:t>«</w:t>
      </w:r>
      <w:r w:rsidRPr="00A8630F">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en-US"/>
        </w:rPr>
        <w:t>ipynb</w:t>
      </w:r>
      <w:proofErr w:type="gramEnd"/>
      <w:r>
        <w:rPr>
          <w:rFonts w:ascii="Times New Roman" w:eastAsiaTheme="minorEastAsia" w:hAnsi="Times New Roman" w:cs="Times New Roman"/>
          <w:sz w:val="28"/>
          <w:szCs w:val="28"/>
        </w:rPr>
        <w:t>», тем самым будет открыта интерактивная среда. Для выполнения определенного блока программы необходима комбинация клавиш «</w:t>
      </w:r>
      <w:r>
        <w:rPr>
          <w:rFonts w:ascii="Times New Roman" w:eastAsiaTheme="minorEastAsia" w:hAnsi="Times New Roman" w:cs="Times New Roman"/>
          <w:sz w:val="28"/>
          <w:szCs w:val="28"/>
          <w:lang w:val="en-US"/>
        </w:rPr>
        <w:t>Shift</w:t>
      </w:r>
      <w:r>
        <w:rPr>
          <w:rFonts w:ascii="Times New Roman" w:eastAsiaTheme="minorEastAsia" w:hAnsi="Times New Roman" w:cs="Times New Roman"/>
          <w:sz w:val="28"/>
          <w:szCs w:val="28"/>
        </w:rPr>
        <w:t>» и «</w:t>
      </w:r>
      <w:r>
        <w:rPr>
          <w:rFonts w:ascii="Times New Roman" w:eastAsiaTheme="minorEastAsia" w:hAnsi="Times New Roman" w:cs="Times New Roman"/>
          <w:sz w:val="28"/>
          <w:szCs w:val="28"/>
          <w:lang w:val="en-US"/>
        </w:rPr>
        <w:t>Enter</w:t>
      </w:r>
      <w:r>
        <w:rPr>
          <w:rFonts w:ascii="Times New Roman" w:eastAsiaTheme="minorEastAsia" w:hAnsi="Times New Roman" w:cs="Times New Roman"/>
          <w:sz w:val="28"/>
          <w:szCs w:val="28"/>
        </w:rPr>
        <w:t>». При выполнении блока в квадратных скобках соответствующего блока будет ст</w:t>
      </w:r>
      <w:r w:rsidR="00070DA8">
        <w:rPr>
          <w:rFonts w:ascii="Times New Roman" w:eastAsiaTheme="minorEastAsia" w:hAnsi="Times New Roman" w:cs="Times New Roman"/>
          <w:sz w:val="28"/>
          <w:szCs w:val="28"/>
        </w:rPr>
        <w:t>оят символ «*» как на рисунке 8</w:t>
      </w:r>
      <w:r>
        <w:rPr>
          <w:rFonts w:ascii="Times New Roman" w:eastAsiaTheme="minorEastAsia" w:hAnsi="Times New Roman" w:cs="Times New Roman"/>
          <w:sz w:val="28"/>
          <w:szCs w:val="28"/>
        </w:rPr>
        <w:t>.</w:t>
      </w:r>
    </w:p>
    <w:p w14:paraId="437FCA4E" w14:textId="77777777" w:rsidR="00B57EA8" w:rsidRDefault="00B57EA8" w:rsidP="008656DD">
      <w:pPr>
        <w:spacing w:after="0" w:line="360" w:lineRule="auto"/>
        <w:jc w:val="center"/>
        <w:rPr>
          <w:rFonts w:ascii="Times New Roman" w:eastAsiaTheme="minorEastAsia" w:hAnsi="Times New Roman" w:cs="Times New Roman"/>
          <w:sz w:val="28"/>
          <w:szCs w:val="28"/>
        </w:rPr>
      </w:pPr>
      <w:r>
        <w:rPr>
          <w:noProof/>
          <w:lang w:eastAsia="ru-RU"/>
        </w:rPr>
        <w:lastRenderedPageBreak/>
        <w:drawing>
          <wp:inline distT="0" distB="0" distL="0" distR="0" wp14:anchorId="1A3FBAA4" wp14:editId="5C318257">
            <wp:extent cx="5136542" cy="2553382"/>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042" t="9692" r="19669" b="37027"/>
                    <a:stretch/>
                  </pic:blipFill>
                  <pic:spPr bwMode="auto">
                    <a:xfrm>
                      <a:off x="0" y="0"/>
                      <a:ext cx="5163764" cy="2566914"/>
                    </a:xfrm>
                    <a:prstGeom prst="rect">
                      <a:avLst/>
                    </a:prstGeom>
                    <a:ln>
                      <a:noFill/>
                    </a:ln>
                    <a:extLst>
                      <a:ext uri="{53640926-AAD7-44D8-BBD7-CCE9431645EC}">
                        <a14:shadowObscured xmlns:a14="http://schemas.microsoft.com/office/drawing/2010/main"/>
                      </a:ext>
                    </a:extLst>
                  </pic:spPr>
                </pic:pic>
              </a:graphicData>
            </a:graphic>
          </wp:inline>
        </w:drawing>
      </w:r>
    </w:p>
    <w:p w14:paraId="1880E702" w14:textId="77777777" w:rsidR="00B57EA8" w:rsidRPr="00A1379F" w:rsidRDefault="00B57EA8" w:rsidP="008656DD">
      <w:pPr>
        <w:spacing w:after="0" w:line="360" w:lineRule="auto"/>
        <w:jc w:val="center"/>
        <w:rPr>
          <w:rFonts w:ascii="Times New Roman" w:eastAsiaTheme="minorEastAsia" w:hAnsi="Times New Roman" w:cs="Times New Roman"/>
          <w:sz w:val="24"/>
          <w:szCs w:val="24"/>
        </w:rPr>
      </w:pPr>
      <w:r w:rsidRPr="00A1379F">
        <w:rPr>
          <w:rFonts w:ascii="Times New Roman" w:eastAsiaTheme="minorEastAsia" w:hAnsi="Times New Roman" w:cs="Times New Roman"/>
          <w:sz w:val="24"/>
          <w:szCs w:val="24"/>
        </w:rPr>
        <w:t xml:space="preserve">Рисунок </w:t>
      </w:r>
      <w:r w:rsidR="00070DA8">
        <w:rPr>
          <w:rFonts w:ascii="Times New Roman" w:eastAsiaTheme="minorEastAsia" w:hAnsi="Times New Roman" w:cs="Times New Roman"/>
          <w:sz w:val="24"/>
          <w:szCs w:val="24"/>
        </w:rPr>
        <w:t>8</w:t>
      </w:r>
      <w:r w:rsidRPr="00A1379F">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Запуск блока для импортирования зависимостей</w:t>
      </w:r>
    </w:p>
    <w:p w14:paraId="242AF4F2" w14:textId="36FC5B4A" w:rsidR="00B57EA8" w:rsidRPr="0031006B"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корректной работы программы необходимо, чтобы документ с исходными данными, в нашем случае это таблица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00A03F50">
        <w:rPr>
          <w:rFonts w:ascii="Times New Roman" w:eastAsiaTheme="minorEastAsia" w:hAnsi="Times New Roman" w:cs="Times New Roman"/>
          <w:sz w:val="28"/>
          <w:szCs w:val="28"/>
        </w:rPr>
        <w:t xml:space="preserve">, лежал в папке с </w:t>
      </w:r>
      <w:r w:rsidR="00A03F50">
        <w:rPr>
          <w:rFonts w:ascii="Times New Roman" w:eastAsiaTheme="minorEastAsia" w:hAnsi="Times New Roman" w:cs="Times New Roman"/>
          <w:sz w:val="28"/>
          <w:szCs w:val="28"/>
          <w:lang w:val="en-US"/>
        </w:rPr>
        <w:t>Jupyter</w:t>
      </w:r>
      <w:r w:rsidR="00A03F50" w:rsidRPr="00A03F50">
        <w:rPr>
          <w:rFonts w:ascii="Times New Roman" w:eastAsiaTheme="minorEastAsia" w:hAnsi="Times New Roman" w:cs="Times New Roman"/>
          <w:sz w:val="28"/>
          <w:szCs w:val="28"/>
        </w:rPr>
        <w:t>-</w:t>
      </w:r>
      <w:r w:rsidR="00A03F50">
        <w:rPr>
          <w:rFonts w:ascii="Times New Roman" w:eastAsiaTheme="minorEastAsia" w:hAnsi="Times New Roman" w:cs="Times New Roman"/>
          <w:sz w:val="28"/>
          <w:szCs w:val="28"/>
        </w:rPr>
        <w:t>ноутбуком</w:t>
      </w:r>
      <w:r>
        <w:rPr>
          <w:rFonts w:ascii="Times New Roman" w:eastAsiaTheme="minorEastAsia" w:hAnsi="Times New Roman" w:cs="Times New Roman"/>
          <w:sz w:val="28"/>
          <w:szCs w:val="28"/>
        </w:rPr>
        <w:t>. В ходе работы было создано два</w:t>
      </w:r>
      <w:r w:rsidR="00A03F50">
        <w:rPr>
          <w:rFonts w:ascii="Times New Roman" w:eastAsiaTheme="minorEastAsia" w:hAnsi="Times New Roman" w:cs="Times New Roman"/>
          <w:sz w:val="28"/>
          <w:szCs w:val="28"/>
        </w:rPr>
        <w:t xml:space="preserve"> </w:t>
      </w:r>
      <w:r w:rsidR="00A03F50">
        <w:rPr>
          <w:rFonts w:ascii="Times New Roman" w:eastAsiaTheme="minorEastAsia" w:hAnsi="Times New Roman" w:cs="Times New Roman"/>
          <w:sz w:val="28"/>
          <w:szCs w:val="28"/>
          <w:lang w:val="en-US"/>
        </w:rPr>
        <w:t>Jupyter</w:t>
      </w:r>
      <w:r w:rsidR="00A03F50" w:rsidRPr="00A03F50">
        <w:rPr>
          <w:rFonts w:ascii="Times New Roman" w:eastAsiaTheme="minorEastAsia" w:hAnsi="Times New Roman" w:cs="Times New Roman"/>
          <w:sz w:val="28"/>
          <w:szCs w:val="28"/>
        </w:rPr>
        <w:t>-</w:t>
      </w:r>
      <w:r w:rsidR="00A03F50">
        <w:rPr>
          <w:rFonts w:ascii="Times New Roman" w:eastAsiaTheme="minorEastAsia" w:hAnsi="Times New Roman" w:cs="Times New Roman"/>
          <w:sz w:val="28"/>
          <w:szCs w:val="28"/>
        </w:rPr>
        <w:t>ноутбука</w:t>
      </w:r>
      <w:r>
        <w:rPr>
          <w:rFonts w:ascii="Times New Roman" w:eastAsiaTheme="minorEastAsia" w:hAnsi="Times New Roman" w:cs="Times New Roman"/>
          <w:sz w:val="28"/>
          <w:szCs w:val="28"/>
        </w:rPr>
        <w:t>:</w:t>
      </w:r>
    </w:p>
    <w:p w14:paraId="1F03AAC1" w14:textId="77777777" w:rsidR="00B57EA8" w:rsidRDefault="00B57EA8" w:rsidP="00B57EA8">
      <w:pPr>
        <w:pStyle w:val="a8"/>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Pr>
          <w:rFonts w:ascii="Times New Roman" w:eastAsiaTheme="minorEastAsia" w:hAnsi="Times New Roman" w:cs="Times New Roman"/>
          <w:sz w:val="28"/>
          <w:szCs w:val="28"/>
        </w:rPr>
        <w:t>;</w:t>
      </w:r>
    </w:p>
    <w:p w14:paraId="6ABA627C" w14:textId="77777777" w:rsidR="00B57EA8" w:rsidRDefault="00B57EA8" w:rsidP="00B57EA8">
      <w:pPr>
        <w:pStyle w:val="a8"/>
        <w:numPr>
          <w:ilvl w:val="0"/>
          <w:numId w:val="21"/>
        </w:numPr>
        <w:spacing w:after="0" w:line="360" w:lineRule="auto"/>
        <w:jc w:val="both"/>
        <w:rPr>
          <w:rFonts w:ascii="Times New Roman" w:eastAsiaTheme="minorEastAsia" w:hAnsi="Times New Roman" w:cs="Times New Roman"/>
          <w:sz w:val="28"/>
          <w:szCs w:val="28"/>
          <w:lang w:val="en-US"/>
        </w:rPr>
      </w:pPr>
      <w:r w:rsidRPr="00864B64">
        <w:rPr>
          <w:rFonts w:ascii="Times New Roman" w:eastAsiaTheme="minorEastAsia" w:hAnsi="Times New Roman" w:cs="Times New Roman"/>
          <w:sz w:val="28"/>
          <w:szCs w:val="28"/>
          <w:lang w:val="en-US"/>
        </w:rPr>
        <w:t>LTSM_test_all_c.ipynb</w:t>
      </w:r>
      <w:r>
        <w:rPr>
          <w:rFonts w:ascii="Times New Roman" w:eastAsiaTheme="minorEastAsia" w:hAnsi="Times New Roman" w:cs="Times New Roman"/>
          <w:sz w:val="28"/>
          <w:szCs w:val="28"/>
          <w:lang w:val="en-US"/>
        </w:rPr>
        <w:t>.</w:t>
      </w:r>
    </w:p>
    <w:p w14:paraId="0B612DFB" w14:textId="36005322"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первом </w:t>
      </w:r>
      <w:r w:rsidR="00A03F50">
        <w:rPr>
          <w:rFonts w:ascii="Times New Roman" w:eastAsiaTheme="minorEastAsia" w:hAnsi="Times New Roman" w:cs="Times New Roman"/>
          <w:sz w:val="28"/>
          <w:szCs w:val="28"/>
        </w:rPr>
        <w:t>ноутбуке</w:t>
      </w:r>
      <w:r>
        <w:rPr>
          <w:rFonts w:ascii="Times New Roman" w:eastAsiaTheme="minorEastAsia" w:hAnsi="Times New Roman" w:cs="Times New Roman"/>
          <w:sz w:val="28"/>
          <w:szCs w:val="28"/>
        </w:rPr>
        <w:t xml:space="preserve"> </w:t>
      </w:r>
      <w:r w:rsidRPr="00864B64">
        <w:rPr>
          <w:rFonts w:ascii="Times New Roman" w:eastAsiaTheme="minorEastAsia" w:hAnsi="Times New Roman" w:cs="Times New Roman"/>
          <w:sz w:val="28"/>
          <w:szCs w:val="28"/>
        </w:rPr>
        <w:t>модель</w:t>
      </w:r>
      <w:r>
        <w:rPr>
          <w:rFonts w:ascii="Times New Roman" w:eastAsiaTheme="minorEastAsia" w:hAnsi="Times New Roman" w:cs="Times New Roman"/>
          <w:sz w:val="28"/>
          <w:szCs w:val="28"/>
        </w:rPr>
        <w:t xml:space="preserve"> применяли, заменяя </w:t>
      </w:r>
      <w:r w:rsidRPr="00F43C31">
        <w:rPr>
          <w:rFonts w:ascii="Times New Roman" w:eastAsiaTheme="minorEastAsia" w:hAnsi="Times New Roman" w:cs="Times New Roman"/>
          <w:sz w:val="28"/>
          <w:szCs w:val="28"/>
        </w:rPr>
        <w:t>test_c</w:t>
      </w:r>
      <w:r w:rsidR="00A03F5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на соответствующее название страны: США, </w:t>
      </w:r>
      <w:r w:rsidRPr="00864B64">
        <w:rPr>
          <w:rFonts w:ascii="Times New Roman" w:eastAsiaTheme="minorEastAsia" w:hAnsi="Times New Roman" w:cs="Times New Roman"/>
          <w:sz w:val="28"/>
          <w:szCs w:val="28"/>
        </w:rPr>
        <w:t>Российская Федерация</w:t>
      </w:r>
      <w:r w:rsidR="008656DD" w:rsidRPr="008656DD">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во втором – алгоритм циклично применяется для оставшихся стран с качественными данными</w:t>
      </w:r>
      <w:r w:rsidR="008656DD">
        <w:rPr>
          <w:rFonts w:ascii="Times New Roman" w:eastAsiaTheme="minorEastAsia" w:hAnsi="Times New Roman" w:cs="Times New Roman"/>
          <w:sz w:val="28"/>
          <w:szCs w:val="28"/>
        </w:rPr>
        <w:t>, производится сохранение результатов оценки качества модели, построение графиков предсказывания для выбранных стран</w:t>
      </w:r>
      <w:r w:rsidRPr="00864B64">
        <w:rPr>
          <w:rFonts w:ascii="Times New Roman" w:eastAsiaTheme="minorEastAsia" w:hAnsi="Times New Roman" w:cs="Times New Roman"/>
          <w:sz w:val="28"/>
          <w:szCs w:val="28"/>
        </w:rPr>
        <w:t>. Результаты работы представлены в главе 3.5</w:t>
      </w:r>
      <w:r>
        <w:rPr>
          <w:rFonts w:ascii="Times New Roman" w:eastAsiaTheme="minorEastAsia" w:hAnsi="Times New Roman" w:cs="Times New Roman"/>
          <w:sz w:val="28"/>
          <w:szCs w:val="28"/>
        </w:rPr>
        <w:t>.</w:t>
      </w:r>
    </w:p>
    <w:p w14:paraId="5030D6F3" w14:textId="4CD4BA8E" w:rsidR="00BA4436" w:rsidRPr="00BA4436"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Перед началом использования модели на данных их необходимо было нормализовать, </w:t>
      </w:r>
      <w:r w:rsidR="00BA4436">
        <w:rPr>
          <w:rFonts w:ascii="Times New Roman" w:eastAsiaTheme="minorEastAsia" w:hAnsi="Times New Roman" w:cs="Times New Roman"/>
          <w:sz w:val="28"/>
          <w:szCs w:val="28"/>
        </w:rPr>
        <w:t xml:space="preserve">так как они имеют чёткий тренд. Для подготовки данных, их стандартизации, использовали </w:t>
      </w:r>
      <w:r w:rsidR="00BA4436">
        <w:rPr>
          <w:rFonts w:ascii="Times New Roman" w:eastAsiaTheme="minorEastAsia" w:hAnsi="Times New Roman" w:cs="Times New Roman"/>
          <w:sz w:val="28"/>
          <w:szCs w:val="28"/>
          <w:lang w:val="en-US"/>
        </w:rPr>
        <w:t>StandartScaler</w:t>
      </w:r>
      <w:r w:rsidR="00BA4436">
        <w:rPr>
          <w:rFonts w:ascii="Times New Roman" w:eastAsiaTheme="minorEastAsia" w:hAnsi="Times New Roman" w:cs="Times New Roman"/>
          <w:sz w:val="28"/>
          <w:szCs w:val="28"/>
        </w:rPr>
        <w:t>.</w:t>
      </w:r>
    </w:p>
    <w:p w14:paraId="2A2D9E1F" w14:textId="7CB2FCA5"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Кратко опишем функции, связанные с предобработкой:</w:t>
      </w:r>
    </w:p>
    <w:p w14:paraId="3317DDFC" w14:textId="77777777" w:rsidR="00B57EA8" w:rsidRPr="005C5EDA" w:rsidRDefault="00B57EA8" w:rsidP="00B57EA8">
      <w:pPr>
        <w:pStyle w:val="a8"/>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w:t>
      </w:r>
      <w:r w:rsidRPr="005C5EDA">
        <w:rPr>
          <w:rFonts w:ascii="Times New Roman" w:eastAsiaTheme="minorEastAsia" w:hAnsi="Times New Roman" w:cs="Times New Roman"/>
          <w:sz w:val="28"/>
          <w:szCs w:val="28"/>
        </w:rPr>
        <w:t>ункция «series_to_supervised»</w:t>
      </w:r>
      <w:r>
        <w:rPr>
          <w:rFonts w:ascii="Times New Roman" w:eastAsiaTheme="minorEastAsia" w:hAnsi="Times New Roman" w:cs="Times New Roman"/>
          <w:sz w:val="28"/>
          <w:szCs w:val="28"/>
        </w:rPr>
        <w:t xml:space="preserve"> создаёт массив возможных кусков из временного ряда, создана для устранения «краевых» эффектов;</w:t>
      </w:r>
    </w:p>
    <w:p w14:paraId="35ABD467" w14:textId="77777777" w:rsidR="00B57EA8" w:rsidRDefault="00B57EA8" w:rsidP="00B57EA8">
      <w:pPr>
        <w:pStyle w:val="a8"/>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функция «</w:t>
      </w:r>
      <w:r w:rsidRPr="005C5EDA">
        <w:rPr>
          <w:rFonts w:ascii="Times New Roman" w:eastAsiaTheme="minorEastAsia" w:hAnsi="Times New Roman" w:cs="Times New Roman"/>
          <w:sz w:val="28"/>
          <w:szCs w:val="28"/>
        </w:rPr>
        <w:t>difference</w:t>
      </w:r>
      <w:r>
        <w:rPr>
          <w:rFonts w:ascii="Times New Roman" w:eastAsiaTheme="minorEastAsia" w:hAnsi="Times New Roman" w:cs="Times New Roman"/>
          <w:sz w:val="28"/>
          <w:szCs w:val="28"/>
        </w:rPr>
        <w:t>» предназначена для подсчёта разницы между элементами временного ряда</w:t>
      </w:r>
      <w:r w:rsidRPr="007875B2">
        <w:rPr>
          <w:rFonts w:ascii="Times New Roman" w:eastAsiaTheme="minorEastAsia" w:hAnsi="Times New Roman" w:cs="Times New Roman"/>
          <w:sz w:val="28"/>
          <w:szCs w:val="28"/>
        </w:rPr>
        <w:t>;</w:t>
      </w:r>
    </w:p>
    <w:p w14:paraId="1C0054AD" w14:textId="4D52C2A1" w:rsidR="00B57EA8" w:rsidRDefault="00B57EA8" w:rsidP="00B57EA8">
      <w:pPr>
        <w:pStyle w:val="a8"/>
        <w:numPr>
          <w:ilvl w:val="0"/>
          <w:numId w:val="2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функция «</w:t>
      </w:r>
      <w:r w:rsidRPr="005C5EDA">
        <w:rPr>
          <w:rFonts w:ascii="Times New Roman" w:eastAsiaTheme="minorEastAsia" w:hAnsi="Times New Roman" w:cs="Times New Roman"/>
          <w:sz w:val="28"/>
          <w:szCs w:val="28"/>
        </w:rPr>
        <w:t>prepare_data</w:t>
      </w:r>
      <w:r>
        <w:rPr>
          <w:rFonts w:ascii="Times New Roman" w:eastAsiaTheme="minorEastAsia" w:hAnsi="Times New Roman" w:cs="Times New Roman"/>
          <w:sz w:val="28"/>
          <w:szCs w:val="28"/>
        </w:rPr>
        <w:t>» преобразует данные с помощью нахождения разности и шкалирования, формирует тренировочную и обучающую выборку.</w:t>
      </w:r>
    </w:p>
    <w:p w14:paraId="53BD41D8" w14:textId="0E4DFEB4"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Далее была построена нейронная сеть с помощью функции «</w:t>
      </w:r>
      <w:r w:rsidRPr="007875B2">
        <w:rPr>
          <w:rFonts w:ascii="Times New Roman" w:eastAsiaTheme="minorEastAsia" w:hAnsi="Times New Roman" w:cs="Times New Roman"/>
          <w:sz w:val="28"/>
          <w:szCs w:val="28"/>
        </w:rPr>
        <w:t>fit_lstm</w:t>
      </w:r>
      <w:r>
        <w:rPr>
          <w:rFonts w:ascii="Times New Roman" w:eastAsiaTheme="minorEastAsia" w:hAnsi="Times New Roman" w:cs="Times New Roman"/>
          <w:sz w:val="28"/>
          <w:szCs w:val="28"/>
        </w:rPr>
        <w:t>», которая создаёт и обучает нейросеть «</w:t>
      </w:r>
      <w:r>
        <w:rPr>
          <w:rFonts w:ascii="Times New Roman" w:eastAsiaTheme="minorEastAsia" w:hAnsi="Times New Roman" w:cs="Times New Roman"/>
          <w:sz w:val="28"/>
          <w:szCs w:val="28"/>
          <w:lang w:val="en-US"/>
        </w:rPr>
        <w:t>model</w:t>
      </w:r>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с учётом</w:t>
      </w:r>
      <w:proofErr w:type="gramEnd"/>
      <w:r>
        <w:rPr>
          <w:rFonts w:ascii="Times New Roman" w:eastAsiaTheme="minorEastAsia" w:hAnsi="Times New Roman" w:cs="Times New Roman"/>
          <w:sz w:val="28"/>
          <w:szCs w:val="28"/>
        </w:rPr>
        <w:t xml:space="preserve"> выбранным параметров.</w:t>
      </w:r>
      <w:r w:rsidRPr="007875B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Описание архитектуры сети указано в главе 3.3, </w:t>
      </w:r>
      <w:r w:rsidR="00233B3D">
        <w:rPr>
          <w:rFonts w:ascii="Times New Roman" w:eastAsiaTheme="minorEastAsia" w:hAnsi="Times New Roman" w:cs="Times New Roman"/>
          <w:sz w:val="28"/>
          <w:szCs w:val="28"/>
        </w:rPr>
        <w:t xml:space="preserve">описание </w:t>
      </w:r>
      <w:r>
        <w:rPr>
          <w:rFonts w:ascii="Times New Roman" w:eastAsiaTheme="minorEastAsia" w:hAnsi="Times New Roman" w:cs="Times New Roman"/>
          <w:sz w:val="28"/>
          <w:szCs w:val="28"/>
        </w:rPr>
        <w:t>обучени</w:t>
      </w:r>
      <w:r w:rsidR="00233B3D">
        <w:rPr>
          <w:rFonts w:ascii="Times New Roman" w:eastAsiaTheme="minorEastAsia" w:hAnsi="Times New Roman" w:cs="Times New Roman"/>
          <w:sz w:val="28"/>
          <w:szCs w:val="28"/>
        </w:rPr>
        <w:t>я</w:t>
      </w:r>
      <w:r>
        <w:rPr>
          <w:rFonts w:ascii="Times New Roman" w:eastAsiaTheme="minorEastAsia" w:hAnsi="Times New Roman" w:cs="Times New Roman"/>
          <w:sz w:val="28"/>
          <w:szCs w:val="28"/>
        </w:rPr>
        <w:t xml:space="preserve"> – в главе 3.4.</w:t>
      </w:r>
    </w:p>
    <w:p w14:paraId="1E93E2DF"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Затем происходило предсказывание предстоящих значений после заданной точки с помощью функции «</w:t>
      </w:r>
      <w:r w:rsidRPr="00613067">
        <w:rPr>
          <w:rFonts w:ascii="Times New Roman" w:eastAsiaTheme="minorEastAsia" w:hAnsi="Times New Roman" w:cs="Times New Roman"/>
          <w:sz w:val="28"/>
          <w:szCs w:val="28"/>
        </w:rPr>
        <w:t>forecast_lstm</w:t>
      </w:r>
      <w:r>
        <w:rPr>
          <w:rFonts w:ascii="Times New Roman" w:eastAsiaTheme="minorEastAsia" w:hAnsi="Times New Roman" w:cs="Times New Roman"/>
          <w:sz w:val="28"/>
          <w:szCs w:val="28"/>
        </w:rPr>
        <w:t>» и предсказывание с помощью переданной модели для всех временных участков с помощью функции «</w:t>
      </w:r>
      <w:r w:rsidRPr="00F43C31">
        <w:rPr>
          <w:rFonts w:ascii="Times New Roman" w:eastAsiaTheme="minorEastAsia" w:hAnsi="Times New Roman" w:cs="Times New Roman"/>
          <w:sz w:val="28"/>
          <w:szCs w:val="28"/>
        </w:rPr>
        <w:t>make_forecasts</w:t>
      </w:r>
      <w:r>
        <w:rPr>
          <w:rFonts w:ascii="Times New Roman" w:eastAsiaTheme="minorEastAsia" w:hAnsi="Times New Roman" w:cs="Times New Roman"/>
          <w:sz w:val="28"/>
          <w:szCs w:val="28"/>
        </w:rPr>
        <w:t>».</w:t>
      </w:r>
    </w:p>
    <w:p w14:paraId="2A7351F7" w14:textId="77777777" w:rsidR="00B57EA8"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Также был произведена численная и визуальная оценка качества модели с помощью трёх метрик. </w:t>
      </w:r>
    </w:p>
    <w:p w14:paraId="251C391D" w14:textId="011125C9" w:rsidR="00B57EA8" w:rsidRPr="003F30C2" w:rsidDel="00DB41F5" w:rsidRDefault="00B57EA8" w:rsidP="003F30C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результате работы</w:t>
      </w:r>
      <w:r w:rsidR="008656DD">
        <w:rPr>
          <w:rFonts w:ascii="Times New Roman" w:eastAsiaTheme="minorEastAsia" w:hAnsi="Times New Roman" w:cs="Times New Roman"/>
          <w:sz w:val="28"/>
          <w:szCs w:val="28"/>
        </w:rPr>
        <w:t xml:space="preserve"> ноутбука</w:t>
      </w:r>
      <w:r>
        <w:rPr>
          <w:rFonts w:ascii="Times New Roman" w:eastAsiaTheme="minorEastAsia" w:hAnsi="Times New Roman" w:cs="Times New Roman"/>
          <w:sz w:val="28"/>
          <w:szCs w:val="28"/>
        </w:rPr>
        <w:t xml:space="preserve"> </w:t>
      </w:r>
      <w:r w:rsidRPr="00864B64">
        <w:rPr>
          <w:rFonts w:ascii="Times New Roman" w:eastAsiaTheme="minorEastAsia" w:hAnsi="Times New Roman" w:cs="Times New Roman"/>
          <w:sz w:val="28"/>
          <w:szCs w:val="28"/>
          <w:lang w:val="en-US"/>
        </w:rPr>
        <w:t>LTSM</w:t>
      </w:r>
      <w:r w:rsidRPr="00864B64">
        <w:rPr>
          <w:rFonts w:ascii="Times New Roman" w:eastAsiaTheme="minorEastAsia" w:hAnsi="Times New Roman" w:cs="Times New Roman"/>
          <w:sz w:val="28"/>
          <w:szCs w:val="28"/>
        </w:rPr>
        <w:t>_</w:t>
      </w:r>
      <w:r w:rsidRPr="00864B64">
        <w:rPr>
          <w:rFonts w:ascii="Times New Roman" w:eastAsiaTheme="minorEastAsia" w:hAnsi="Times New Roman" w:cs="Times New Roman"/>
          <w:sz w:val="28"/>
          <w:szCs w:val="28"/>
          <w:lang w:val="en-US"/>
        </w:rPr>
        <w:t>test</w:t>
      </w:r>
      <w:r w:rsidRPr="00864B64">
        <w:rPr>
          <w:rFonts w:ascii="Times New Roman" w:eastAsiaTheme="minorEastAsia" w:hAnsi="Times New Roman" w:cs="Times New Roman"/>
          <w:sz w:val="28"/>
          <w:szCs w:val="28"/>
        </w:rPr>
        <w:t>.</w:t>
      </w:r>
      <w:r w:rsidRPr="00864B64">
        <w:rPr>
          <w:rFonts w:ascii="Times New Roman" w:eastAsiaTheme="minorEastAsia" w:hAnsi="Times New Roman" w:cs="Times New Roman"/>
          <w:sz w:val="28"/>
          <w:szCs w:val="28"/>
          <w:lang w:val="en-US"/>
        </w:rPr>
        <w:t>ipynb</w:t>
      </w:r>
      <w:r>
        <w:rPr>
          <w:rFonts w:ascii="Times New Roman" w:eastAsiaTheme="minorEastAsia" w:hAnsi="Times New Roman" w:cs="Times New Roman"/>
          <w:sz w:val="28"/>
          <w:szCs w:val="28"/>
        </w:rPr>
        <w:t xml:space="preserve"> в папке исполняемого файла </w:t>
      </w:r>
      <w:r w:rsidR="00915A01">
        <w:rPr>
          <w:rFonts w:ascii="Times New Roman" w:eastAsiaTheme="minorEastAsia" w:hAnsi="Times New Roman" w:cs="Times New Roman"/>
          <w:sz w:val="28"/>
          <w:szCs w:val="28"/>
        </w:rPr>
        <w:t>создаются</w:t>
      </w:r>
      <w:r>
        <w:rPr>
          <w:rFonts w:ascii="Times New Roman" w:eastAsiaTheme="minorEastAsia" w:hAnsi="Times New Roman" w:cs="Times New Roman"/>
          <w:sz w:val="28"/>
          <w:szCs w:val="28"/>
        </w:rPr>
        <w:t>: «</w:t>
      </w:r>
      <w:r w:rsidRPr="00E827EB">
        <w:rPr>
          <w:rFonts w:ascii="Times New Roman" w:eastAsiaTheme="minorEastAsia" w:hAnsi="Times New Roman" w:cs="Times New Roman"/>
          <w:sz w:val="28"/>
          <w:szCs w:val="28"/>
        </w:rPr>
        <w:t>Forecasts.png</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8"/>
        </w:rPr>
        <w:t>график предсказаний из каждой точки тестовой выборки, включает весь «</w:t>
      </w:r>
      <w:r>
        <w:rPr>
          <w:rFonts w:ascii="Times New Roman" w:eastAsiaTheme="minorEastAsia" w:hAnsi="Times New Roman" w:cs="Times New Roman"/>
          <w:sz w:val="28"/>
          <w:szCs w:val="28"/>
          <w:lang w:val="en-US"/>
        </w:rPr>
        <w:t>train</w:t>
      </w:r>
      <w:r w:rsidRPr="00E827E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sample</w:t>
      </w:r>
      <w:r>
        <w:rPr>
          <w:rFonts w:ascii="Times New Roman" w:eastAsiaTheme="minorEastAsia" w:hAnsi="Times New Roman" w:cs="Times New Roman"/>
          <w:sz w:val="28"/>
          <w:szCs w:val="28"/>
        </w:rPr>
        <w:t>»; и часть этого графика «</w:t>
      </w:r>
      <w:r w:rsidRPr="00E827EB">
        <w:rPr>
          <w:rFonts w:ascii="Times New Roman" w:eastAsiaTheme="minorEastAsia" w:hAnsi="Times New Roman" w:cs="Times New Roman"/>
          <w:sz w:val="28"/>
          <w:szCs w:val="28"/>
        </w:rPr>
        <w:t>Forecasts_crop.png</w:t>
      </w:r>
      <w:r>
        <w:rPr>
          <w:rFonts w:ascii="Times New Roman" w:eastAsiaTheme="minorEastAsia" w:hAnsi="Times New Roman" w:cs="Times New Roman"/>
          <w:sz w:val="28"/>
          <w:szCs w:val="28"/>
        </w:rPr>
        <w:t xml:space="preserve">» для лучшей читаемости. </w:t>
      </w:r>
      <w:r w:rsidR="00915A01">
        <w:rPr>
          <w:rFonts w:ascii="Times New Roman" w:eastAsiaTheme="minorEastAsia" w:hAnsi="Times New Roman" w:cs="Times New Roman"/>
          <w:sz w:val="28"/>
          <w:szCs w:val="28"/>
        </w:rPr>
        <w:t>Также происходит построение графика и</w:t>
      </w:r>
      <w:r w:rsidR="00915A01" w:rsidRPr="00915A01">
        <w:rPr>
          <w:rFonts w:ascii="Times New Roman" w:eastAsiaTheme="minorEastAsia" w:hAnsi="Times New Roman" w:cs="Times New Roman"/>
          <w:sz w:val="28"/>
          <w:szCs w:val="28"/>
        </w:rPr>
        <w:t>зменени</w:t>
      </w:r>
      <w:r w:rsidR="00915A01">
        <w:rPr>
          <w:rFonts w:ascii="Times New Roman" w:eastAsiaTheme="minorEastAsia" w:hAnsi="Times New Roman" w:cs="Times New Roman"/>
          <w:sz w:val="28"/>
          <w:szCs w:val="28"/>
        </w:rPr>
        <w:t>я</w:t>
      </w:r>
      <w:r w:rsidR="00915A01" w:rsidRPr="00915A01">
        <w:rPr>
          <w:rFonts w:ascii="Times New Roman" w:eastAsiaTheme="minorEastAsia" w:hAnsi="Times New Roman" w:cs="Times New Roman"/>
          <w:sz w:val="28"/>
          <w:szCs w:val="28"/>
        </w:rPr>
        <w:t xml:space="preserve"> метрик качества (loss и MAE) в процессе обучения модели на данных </w:t>
      </w:r>
      <w:r w:rsidR="007C13D8">
        <w:rPr>
          <w:rFonts w:ascii="Times New Roman" w:eastAsiaTheme="minorEastAsia" w:hAnsi="Times New Roman" w:cs="Times New Roman"/>
          <w:sz w:val="28"/>
          <w:szCs w:val="28"/>
        </w:rPr>
        <w:t>для страны, которую мы выбрали (</w:t>
      </w:r>
      <w:r w:rsidR="007C13D8">
        <w:rPr>
          <w:rFonts w:ascii="Times New Roman" w:eastAsiaTheme="minorEastAsia" w:hAnsi="Times New Roman" w:cs="Times New Roman"/>
          <w:sz w:val="28"/>
          <w:szCs w:val="28"/>
          <w:lang w:val="en-US"/>
        </w:rPr>
        <w:t>test</w:t>
      </w:r>
      <w:r w:rsidR="007C13D8" w:rsidRPr="007C13D8">
        <w:rPr>
          <w:rFonts w:ascii="Times New Roman" w:eastAsiaTheme="minorEastAsia" w:hAnsi="Times New Roman" w:cs="Times New Roman"/>
          <w:sz w:val="28"/>
          <w:szCs w:val="28"/>
        </w:rPr>
        <w:t>_</w:t>
      </w:r>
      <w:r w:rsidR="007C13D8">
        <w:rPr>
          <w:rFonts w:ascii="Times New Roman" w:eastAsiaTheme="minorEastAsia" w:hAnsi="Times New Roman" w:cs="Times New Roman"/>
          <w:sz w:val="28"/>
          <w:szCs w:val="28"/>
          <w:lang w:val="en-US"/>
        </w:rPr>
        <w:t>c</w:t>
      </w:r>
      <w:r w:rsidR="007C13D8" w:rsidRPr="007C13D8">
        <w:rPr>
          <w:rFonts w:ascii="Times New Roman" w:eastAsiaTheme="minorEastAsia" w:hAnsi="Times New Roman" w:cs="Times New Roman"/>
          <w:sz w:val="28"/>
          <w:szCs w:val="28"/>
        </w:rPr>
        <w:t>)</w:t>
      </w:r>
      <w:r w:rsidR="007C13D8">
        <w:rPr>
          <w:rFonts w:ascii="Times New Roman" w:eastAsiaTheme="minorEastAsia" w:hAnsi="Times New Roman" w:cs="Times New Roman"/>
          <w:sz w:val="28"/>
          <w:szCs w:val="28"/>
        </w:rPr>
        <w:t>.</w:t>
      </w:r>
      <w:moveFromRangeStart w:id="59" w:author="Учетная запись Майкрософт" w:date="2020-12-16T10:24:00Z" w:name="move59006674"/>
      <w:commentRangeStart w:id="60"/>
      <w:moveFrom w:id="61" w:author="Учетная запись Майкрософт" w:date="2020-12-16T10:24:00Z">
        <w:r w:rsidRPr="0075375E" w:rsidDel="00DB41F5">
          <w:rPr>
            <w:rFonts w:ascii="Times New Roman" w:eastAsia="Times New Roman" w:hAnsi="Times New Roman" w:cs="Times New Roman"/>
            <w:bCs/>
            <w:color w:val="000000"/>
            <w:sz w:val="28"/>
            <w:szCs w:val="28"/>
            <w:lang w:eastAsia="ru-RU"/>
          </w:rPr>
          <w:t>В ходе выполнения практической части столкнулись с проблемой переобучения. Стоит отметить, что при решении многих задач нейросетевыми методами может возникнуть проблема переобучения. Переобучение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выборки.Для решения проблемы переобучения в моей модели используется специальный вычислительный слой Dropout.  Являясь промежуточным, слой Dropout случайным образом</w:t>
        </w:r>
        <w:ins w:id="62" w:author="Иван Слеповичев" w:date="2020-12-15T17:27:00Z">
          <w:r w:rsidRPr="0075375E" w:rsidDel="00DB41F5">
            <w:rPr>
              <w:rFonts w:ascii="Times New Roman" w:eastAsia="Times New Roman" w:hAnsi="Times New Roman" w:cs="Times New Roman"/>
              <w:bCs/>
              <w:color w:val="000000"/>
              <w:sz w:val="28"/>
              <w:szCs w:val="28"/>
              <w:lang w:eastAsia="ru-RU"/>
            </w:rPr>
            <w:t>,</w:t>
          </w:r>
        </w:ins>
        <w:r w:rsidRPr="0075375E" w:rsidDel="00DB41F5">
          <w:rPr>
            <w:rFonts w:ascii="Times New Roman" w:eastAsia="Times New Roman" w:hAnsi="Times New Roman" w:cs="Times New Roman"/>
            <w:bCs/>
            <w:color w:val="000000"/>
            <w:sz w:val="28"/>
            <w:szCs w:val="28"/>
            <w:lang w:eastAsia="ru-RU"/>
          </w:rPr>
          <w:t xml:space="preserve">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Сети для обучения получаются с помощью исключения из сети нейронов с вероятностью </w:t>
        </w:r>
        <w:r w:rsidRPr="0075375E">
          <w:rPr>
            <w:rFonts w:ascii="Times New Roman" w:eastAsia="Times New Roman" w:hAnsi="Times New Roman" w:cs="Times New Roman"/>
            <w:bCs/>
            <w:color w:val="000000"/>
            <w:sz w:val="28"/>
            <w:szCs w:val="28"/>
            <w:lang w:eastAsia="ru-RU"/>
          </w:rPr>
          <w:t>𝑝</w:t>
        </w:r>
        <w:r w:rsidRPr="0075375E" w:rsidDel="00DB41F5">
          <w:rPr>
            <w:rFonts w:ascii="Times New Roman" w:eastAsia="Times New Roman" w:hAnsi="Times New Roman" w:cs="Times New Roman"/>
            <w:bCs/>
            <w:color w:val="000000"/>
            <w:sz w:val="28"/>
            <w:szCs w:val="28"/>
            <w:lang w:eastAsia="ru-RU"/>
          </w:rPr>
          <w:t xml:space="preserve">, так, что вероятность того, что нейрон останется в сети составляет </w:t>
        </w:r>
        <w:r w:rsidRPr="0075375E">
          <w:rPr>
            <w:rFonts w:ascii="Times New Roman" w:eastAsia="Times New Roman" w:hAnsi="Times New Roman" w:cs="Times New Roman"/>
            <w:bCs/>
            <w:color w:val="000000"/>
            <w:sz w:val="28"/>
            <w:szCs w:val="28"/>
            <w:lang w:eastAsia="ru-RU"/>
          </w:rPr>
          <w:t>𝑞=1−𝑝</w:t>
        </w:r>
        <w:r w:rsidRPr="0075375E" w:rsidDel="00DB41F5">
          <w:rPr>
            <w:rFonts w:ascii="Times New Roman" w:eastAsia="Times New Roman" w:hAnsi="Times New Roman" w:cs="Times New Roman"/>
            <w:bCs/>
            <w:color w:val="000000"/>
            <w:sz w:val="28"/>
            <w:szCs w:val="28"/>
            <w:lang w:eastAsia="ru-RU"/>
          </w:rPr>
          <w:t xml:space="preserve">. </w:t>
        </w:r>
        <w:commentRangeEnd w:id="60"/>
        <w:r w:rsidRPr="0075375E" w:rsidDel="00DB41F5">
          <w:rPr>
            <w:rFonts w:ascii="Times New Roman" w:eastAsia="Times New Roman" w:hAnsi="Times New Roman" w:cs="Times New Roman"/>
            <w:bCs/>
            <w:color w:val="000000"/>
            <w:sz w:val="28"/>
            <w:szCs w:val="28"/>
            <w:lang w:eastAsia="ru-RU"/>
          </w:rPr>
          <w:commentReference w:id="60"/>
        </w:r>
      </w:moveFrom>
    </w:p>
    <w:moveFromRangeEnd w:id="59"/>
    <w:p w14:paraId="46C7D2D8" w14:textId="09E332B7" w:rsidR="00B57EA8" w:rsidRDefault="00B57EA8" w:rsidP="00B57EA8">
      <w:pPr>
        <w:spacing w:after="0" w:line="360" w:lineRule="auto"/>
        <w:ind w:firstLine="709"/>
        <w:jc w:val="both"/>
        <w:rPr>
          <w:rFonts w:ascii="Times New Roman" w:eastAsia="Times New Roman" w:hAnsi="Times New Roman" w:cs="Times New Roman"/>
          <w:bCs/>
          <w:color w:val="000000"/>
          <w:sz w:val="28"/>
          <w:szCs w:val="28"/>
          <w:lang w:eastAsia="ru-RU"/>
        </w:rPr>
      </w:pPr>
      <w:moveToRangeStart w:id="63" w:author="Учетная запись Майкрософт" w:date="2020-12-16T10:20:00Z" w:name="move59006464"/>
      <w:commentRangeStart w:id="64"/>
      <w:moveTo w:id="65" w:author="Учетная запись Майкрософт" w:date="2020-12-16T10:20:00Z">
        <w:r>
          <w:rPr>
            <w:rFonts w:ascii="Times New Roman" w:eastAsia="Times New Roman" w:hAnsi="Times New Roman" w:cs="Times New Roman"/>
            <w:bCs/>
            <w:color w:val="000000"/>
            <w:sz w:val="28"/>
            <w:szCs w:val="28"/>
            <w:lang w:eastAsia="ru-RU"/>
          </w:rPr>
          <w:t xml:space="preserve">В </w:t>
        </w:r>
      </w:moveTo>
      <w:r w:rsidR="007C13D8">
        <w:rPr>
          <w:rFonts w:ascii="Times New Roman" w:eastAsia="Times New Roman" w:hAnsi="Times New Roman" w:cs="Times New Roman"/>
          <w:bCs/>
          <w:color w:val="000000"/>
          <w:sz w:val="28"/>
          <w:szCs w:val="28"/>
          <w:lang w:eastAsia="ru-RU"/>
        </w:rPr>
        <w:t>результате</w:t>
      </w:r>
      <w:moveTo w:id="66" w:author="Учетная запись Майкрософт" w:date="2020-12-16T10:20:00Z">
        <w:r>
          <w:rPr>
            <w:rFonts w:ascii="Times New Roman" w:eastAsia="Times New Roman" w:hAnsi="Times New Roman" w:cs="Times New Roman"/>
            <w:bCs/>
            <w:color w:val="000000"/>
            <w:sz w:val="28"/>
            <w:szCs w:val="28"/>
            <w:lang w:eastAsia="ru-RU"/>
          </w:rPr>
          <w:t xml:space="preserve"> работы </w:t>
        </w:r>
      </w:moveTo>
      <w:r w:rsidR="008656DD">
        <w:rPr>
          <w:rFonts w:ascii="Times New Roman" w:eastAsia="Times New Roman" w:hAnsi="Times New Roman" w:cs="Times New Roman"/>
          <w:bCs/>
          <w:color w:val="000000"/>
          <w:sz w:val="28"/>
          <w:szCs w:val="28"/>
          <w:lang w:eastAsia="ru-RU"/>
        </w:rPr>
        <w:t xml:space="preserve">ноутбука </w:t>
      </w:r>
      <w:r w:rsidR="002B671A" w:rsidRPr="00864B64">
        <w:rPr>
          <w:rFonts w:ascii="Times New Roman" w:eastAsiaTheme="minorEastAsia" w:hAnsi="Times New Roman" w:cs="Times New Roman"/>
          <w:sz w:val="28"/>
          <w:szCs w:val="28"/>
          <w:lang w:val="en-US"/>
        </w:rPr>
        <w:t>LTSM</w:t>
      </w:r>
      <w:r w:rsidR="002B671A" w:rsidRPr="002B671A">
        <w:rPr>
          <w:rFonts w:ascii="Times New Roman" w:eastAsiaTheme="minorEastAsia" w:hAnsi="Times New Roman" w:cs="Times New Roman"/>
          <w:sz w:val="28"/>
          <w:szCs w:val="28"/>
        </w:rPr>
        <w:t>_</w:t>
      </w:r>
      <w:r w:rsidR="002B671A" w:rsidRPr="00864B64">
        <w:rPr>
          <w:rFonts w:ascii="Times New Roman" w:eastAsiaTheme="minorEastAsia" w:hAnsi="Times New Roman" w:cs="Times New Roman"/>
          <w:sz w:val="28"/>
          <w:szCs w:val="28"/>
          <w:lang w:val="en-US"/>
        </w:rPr>
        <w:t>test</w:t>
      </w:r>
      <w:r w:rsidR="002B671A" w:rsidRPr="002B671A">
        <w:rPr>
          <w:rFonts w:ascii="Times New Roman" w:eastAsiaTheme="minorEastAsia" w:hAnsi="Times New Roman" w:cs="Times New Roman"/>
          <w:sz w:val="28"/>
          <w:szCs w:val="28"/>
        </w:rPr>
        <w:t>_</w:t>
      </w:r>
      <w:r w:rsidR="002B671A" w:rsidRPr="00864B64">
        <w:rPr>
          <w:rFonts w:ascii="Times New Roman" w:eastAsiaTheme="minorEastAsia" w:hAnsi="Times New Roman" w:cs="Times New Roman"/>
          <w:sz w:val="28"/>
          <w:szCs w:val="28"/>
          <w:lang w:val="en-US"/>
        </w:rPr>
        <w:t>all</w:t>
      </w:r>
      <w:r w:rsidR="002B671A" w:rsidRPr="002B671A">
        <w:rPr>
          <w:rFonts w:ascii="Times New Roman" w:eastAsiaTheme="minorEastAsia" w:hAnsi="Times New Roman" w:cs="Times New Roman"/>
          <w:sz w:val="28"/>
          <w:szCs w:val="28"/>
        </w:rPr>
        <w:t>_</w:t>
      </w:r>
      <w:r w:rsidR="002B671A" w:rsidRPr="00864B64">
        <w:rPr>
          <w:rFonts w:ascii="Times New Roman" w:eastAsiaTheme="minorEastAsia" w:hAnsi="Times New Roman" w:cs="Times New Roman"/>
          <w:sz w:val="28"/>
          <w:szCs w:val="28"/>
          <w:lang w:val="en-US"/>
        </w:rPr>
        <w:t>c</w:t>
      </w:r>
      <w:r w:rsidR="002B671A" w:rsidRPr="002B671A">
        <w:rPr>
          <w:rFonts w:ascii="Times New Roman" w:eastAsiaTheme="minorEastAsia" w:hAnsi="Times New Roman" w:cs="Times New Roman"/>
          <w:sz w:val="28"/>
          <w:szCs w:val="28"/>
        </w:rPr>
        <w:t>.</w:t>
      </w:r>
      <w:r w:rsidR="002B671A" w:rsidRPr="00864B64">
        <w:rPr>
          <w:rFonts w:ascii="Times New Roman" w:eastAsiaTheme="minorEastAsia" w:hAnsi="Times New Roman" w:cs="Times New Roman"/>
          <w:sz w:val="28"/>
          <w:szCs w:val="28"/>
          <w:lang w:val="en-US"/>
        </w:rPr>
        <w:t>ipynb</w:t>
      </w:r>
      <w:r w:rsidR="002B671A">
        <w:rPr>
          <w:rFonts w:ascii="Times New Roman" w:eastAsia="Times New Roman" w:hAnsi="Times New Roman" w:cs="Times New Roman"/>
          <w:bCs/>
          <w:color w:val="000000"/>
          <w:sz w:val="28"/>
          <w:szCs w:val="28"/>
          <w:lang w:eastAsia="ru-RU"/>
        </w:rPr>
        <w:t xml:space="preserve"> создавались</w:t>
      </w:r>
      <w:moveTo w:id="67" w:author="Учетная запись Майкрософт" w:date="2020-12-16T10:20:00Z">
        <w:r>
          <w:rPr>
            <w:rFonts w:ascii="Times New Roman" w:eastAsia="Times New Roman" w:hAnsi="Times New Roman" w:cs="Times New Roman"/>
            <w:bCs/>
            <w:color w:val="000000"/>
            <w:sz w:val="28"/>
            <w:szCs w:val="28"/>
            <w:lang w:eastAsia="ru-RU"/>
          </w:rPr>
          <w:t>:</w:t>
        </w:r>
      </w:moveTo>
    </w:p>
    <w:p w14:paraId="7AF082FB" w14:textId="3932C4D9" w:rsidR="00B57EA8" w:rsidRDefault="00B57EA8" w:rsidP="00B57EA8">
      <w:pPr>
        <w:pStyle w:val="a8"/>
        <w:numPr>
          <w:ilvl w:val="0"/>
          <w:numId w:val="17"/>
        </w:numPr>
        <w:spacing w:after="0" w:line="360" w:lineRule="auto"/>
        <w:jc w:val="both"/>
        <w:rPr>
          <w:rFonts w:ascii="Times New Roman" w:eastAsia="Times New Roman" w:hAnsi="Times New Roman" w:cs="Times New Roman"/>
          <w:bCs/>
          <w:color w:val="000000"/>
          <w:sz w:val="28"/>
          <w:szCs w:val="28"/>
          <w:lang w:eastAsia="ru-RU"/>
        </w:rPr>
      </w:pPr>
      <w:moveTo w:id="68" w:author="Учетная запись Майкрософт" w:date="2020-12-16T10:20:00Z">
        <w:r>
          <w:rPr>
            <w:rFonts w:ascii="Times New Roman" w:eastAsia="Times New Roman" w:hAnsi="Times New Roman" w:cs="Times New Roman"/>
            <w:bCs/>
            <w:color w:val="000000"/>
            <w:sz w:val="28"/>
            <w:szCs w:val="28"/>
            <w:lang w:eastAsia="ru-RU"/>
          </w:rPr>
          <w:t xml:space="preserve">Для сохранения построенных графиков по данным из таблицы </w:t>
        </w:r>
      </w:moveTo>
      <w:r w:rsidR="00D0270D" w:rsidRPr="00CD7479">
        <w:rPr>
          <w:rFonts w:ascii="Times New Roman" w:eastAsiaTheme="minorEastAsia" w:hAnsi="Times New Roman" w:cs="Times New Roman"/>
          <w:sz w:val="28"/>
          <w:szCs w:val="28"/>
          <w:lang w:val="en-US"/>
        </w:rPr>
        <w:t>MBSComtrade</w:t>
      </w:r>
      <w:r w:rsidR="00D0270D" w:rsidRPr="00F469EF">
        <w:rPr>
          <w:rFonts w:ascii="Times New Roman" w:eastAsiaTheme="minorEastAsia" w:hAnsi="Times New Roman" w:cs="Times New Roman"/>
          <w:sz w:val="28"/>
          <w:szCs w:val="28"/>
        </w:rPr>
        <w:t>.</w:t>
      </w:r>
      <w:r w:rsidR="00D0270D" w:rsidRPr="00F469EF">
        <w:rPr>
          <w:rFonts w:ascii="Times New Roman" w:eastAsiaTheme="minorEastAsia" w:hAnsi="Times New Roman" w:cs="Times New Roman"/>
          <w:sz w:val="28"/>
          <w:szCs w:val="28"/>
          <w:lang w:val="en-US"/>
        </w:rPr>
        <w:t>csv</w:t>
      </w:r>
      <w:r>
        <w:rPr>
          <w:rFonts w:ascii="Times New Roman" w:eastAsia="Times New Roman" w:hAnsi="Times New Roman" w:cs="Times New Roman"/>
          <w:bCs/>
          <w:color w:val="000000"/>
          <w:sz w:val="28"/>
          <w:szCs w:val="28"/>
          <w:lang w:eastAsia="ru-RU"/>
        </w:rPr>
        <w:t xml:space="preserve"> </w:t>
      </w:r>
      <w:moveTo w:id="69" w:author="Учетная запись Майкрософт" w:date="2020-12-16T10:20:00Z">
        <w:r>
          <w:rPr>
            <w:rFonts w:ascii="Times New Roman" w:eastAsia="Times New Roman" w:hAnsi="Times New Roman" w:cs="Times New Roman"/>
            <w:bCs/>
            <w:color w:val="000000"/>
            <w:sz w:val="28"/>
            <w:szCs w:val="28"/>
            <w:lang w:eastAsia="ru-RU"/>
          </w:rPr>
          <w:t>папка с названием «</w:t>
        </w:r>
        <w:r w:rsidRPr="00530CFA">
          <w:rPr>
            <w:rFonts w:ascii="Times New Roman" w:eastAsia="Times New Roman" w:hAnsi="Times New Roman" w:cs="Times New Roman"/>
            <w:bCs/>
            <w:color w:val="000000"/>
            <w:sz w:val="28"/>
            <w:szCs w:val="28"/>
            <w:lang w:eastAsia="ru-RU"/>
          </w:rPr>
          <w:t>Clear_pics</w:t>
        </w:r>
        <w:r>
          <w:rPr>
            <w:rFonts w:ascii="Times New Roman" w:eastAsia="Times New Roman" w:hAnsi="Times New Roman" w:cs="Times New Roman"/>
            <w:bCs/>
            <w:color w:val="000000"/>
            <w:sz w:val="28"/>
            <w:szCs w:val="28"/>
            <w:lang w:eastAsia="ru-RU"/>
          </w:rPr>
          <w:t>»</w:t>
        </w:r>
        <w:r w:rsidRPr="00530CFA">
          <w:rPr>
            <w:rFonts w:ascii="Times New Roman" w:eastAsia="Times New Roman" w:hAnsi="Times New Roman" w:cs="Times New Roman"/>
            <w:bCs/>
            <w:color w:val="000000"/>
            <w:sz w:val="28"/>
            <w:szCs w:val="28"/>
            <w:lang w:eastAsia="ru-RU"/>
          </w:rPr>
          <w:t>;</w:t>
        </w:r>
      </w:moveTo>
    </w:p>
    <w:p w14:paraId="77DDC134" w14:textId="77777777" w:rsidR="00B57EA8" w:rsidRPr="00530CFA" w:rsidRDefault="00B57EA8" w:rsidP="00B57EA8">
      <w:pPr>
        <w:pStyle w:val="a8"/>
        <w:numPr>
          <w:ilvl w:val="0"/>
          <w:numId w:val="17"/>
        </w:numPr>
        <w:spacing w:after="0" w:line="360" w:lineRule="auto"/>
        <w:jc w:val="both"/>
        <w:rPr>
          <w:rFonts w:ascii="Times New Roman" w:eastAsia="Times New Roman" w:hAnsi="Times New Roman" w:cs="Times New Roman"/>
          <w:bCs/>
          <w:color w:val="000000"/>
          <w:sz w:val="28"/>
          <w:szCs w:val="28"/>
          <w:lang w:eastAsia="ru-RU"/>
        </w:rPr>
      </w:pPr>
      <w:moveTo w:id="70" w:author="Учетная запись Майкрософт" w:date="2020-12-16T10:20:00Z">
        <w:r w:rsidRPr="00530CFA">
          <w:rPr>
            <w:rFonts w:ascii="Times New Roman" w:eastAsia="Times New Roman" w:hAnsi="Times New Roman" w:cs="Times New Roman"/>
            <w:bCs/>
            <w:color w:val="000000"/>
            <w:sz w:val="28"/>
            <w:szCs w:val="28"/>
            <w:lang w:eastAsia="ru-RU"/>
          </w:rPr>
          <w:t xml:space="preserve"> </w:t>
        </w:r>
        <w:r>
          <w:rPr>
            <w:rFonts w:ascii="Times New Roman" w:eastAsia="Times New Roman" w:hAnsi="Times New Roman" w:cs="Times New Roman"/>
            <w:bCs/>
            <w:color w:val="000000"/>
            <w:sz w:val="28"/>
            <w:szCs w:val="28"/>
            <w:lang w:eastAsia="ru-RU"/>
          </w:rPr>
          <w:t>Для сохранения графиков прогнозов на</w:t>
        </w:r>
        <w:r w:rsidRPr="007A0C9E">
          <w:rPr>
            <w:rFonts w:ascii="Times New Roman" w:eastAsia="Times New Roman" w:hAnsi="Times New Roman" w:cs="Times New Roman"/>
            <w:color w:val="000000"/>
            <w:sz w:val="24"/>
            <w:szCs w:val="28"/>
            <w:lang w:eastAsia="ru-RU"/>
          </w:rPr>
          <w:t xml:space="preserve"> </w:t>
        </w:r>
        <w:r w:rsidRPr="00530CFA">
          <w:rPr>
            <w:rFonts w:ascii="Times New Roman" w:eastAsia="Times New Roman" w:hAnsi="Times New Roman" w:cs="Times New Roman"/>
            <w:color w:val="000000"/>
            <w:sz w:val="28"/>
            <w:szCs w:val="28"/>
            <w:lang w:eastAsia="ru-RU"/>
          </w:rPr>
          <w:t>3 месяца вперед прогнозы из каждой временной точки тренировочной выборки</w:t>
        </w:r>
        <w:r>
          <w:rPr>
            <w:rFonts w:ascii="Times New Roman" w:eastAsia="Times New Roman" w:hAnsi="Times New Roman" w:cs="Times New Roman"/>
            <w:color w:val="000000"/>
            <w:sz w:val="28"/>
            <w:szCs w:val="28"/>
            <w:lang w:eastAsia="ru-RU"/>
          </w:rPr>
          <w:t xml:space="preserve"> две таблицы: для экспорта – «</w:t>
        </w:r>
        <w:r w:rsidRPr="00530CFA">
          <w:rPr>
            <w:rFonts w:ascii="Times New Roman" w:eastAsia="Times New Roman" w:hAnsi="Times New Roman" w:cs="Times New Roman"/>
            <w:color w:val="000000"/>
            <w:sz w:val="28"/>
            <w:szCs w:val="28"/>
            <w:lang w:eastAsia="ru-RU"/>
          </w:rPr>
          <w:t>Forecasts_pics_export</w:t>
        </w:r>
        <w:r>
          <w:rPr>
            <w:rFonts w:ascii="Times New Roman" w:eastAsia="Times New Roman" w:hAnsi="Times New Roman" w:cs="Times New Roman"/>
            <w:color w:val="000000"/>
            <w:sz w:val="28"/>
            <w:szCs w:val="28"/>
            <w:lang w:eastAsia="ru-RU"/>
          </w:rPr>
          <w:t>», для импорта – «</w:t>
        </w:r>
        <w:r w:rsidRPr="00530CFA">
          <w:rPr>
            <w:rFonts w:ascii="Times New Roman" w:eastAsia="Times New Roman" w:hAnsi="Times New Roman" w:cs="Times New Roman"/>
            <w:color w:val="000000"/>
            <w:sz w:val="28"/>
            <w:szCs w:val="28"/>
            <w:lang w:eastAsia="ru-RU"/>
          </w:rPr>
          <w:t>Forecasts_pics_import</w:t>
        </w:r>
        <w:r>
          <w:rPr>
            <w:rFonts w:ascii="Times New Roman" w:eastAsia="Times New Roman" w:hAnsi="Times New Roman" w:cs="Times New Roman"/>
            <w:color w:val="000000"/>
            <w:sz w:val="28"/>
            <w:szCs w:val="28"/>
            <w:lang w:eastAsia="ru-RU"/>
          </w:rPr>
          <w:t>»</w:t>
        </w:r>
        <w:r w:rsidRPr="00530CFA">
          <w:rPr>
            <w:rFonts w:ascii="Times New Roman" w:eastAsia="Times New Roman" w:hAnsi="Times New Roman" w:cs="Times New Roman"/>
            <w:color w:val="000000"/>
            <w:sz w:val="28"/>
            <w:szCs w:val="28"/>
            <w:lang w:eastAsia="ru-RU"/>
          </w:rPr>
          <w:t>;</w:t>
        </w:r>
      </w:moveTo>
    </w:p>
    <w:p w14:paraId="42996C53" w14:textId="6539BD05" w:rsidR="002B671A" w:rsidRPr="002B671A" w:rsidRDefault="00B57EA8" w:rsidP="002B671A">
      <w:pPr>
        <w:pStyle w:val="a8"/>
        <w:numPr>
          <w:ilvl w:val="0"/>
          <w:numId w:val="17"/>
        </w:numPr>
        <w:spacing w:after="0" w:line="360" w:lineRule="auto"/>
        <w:jc w:val="both"/>
        <w:rPr>
          <w:rFonts w:ascii="Times New Roman" w:eastAsia="Times New Roman" w:hAnsi="Times New Roman" w:cs="Times New Roman"/>
          <w:sz w:val="24"/>
          <w:szCs w:val="24"/>
          <w:lang w:eastAsia="ru-RU"/>
        </w:rPr>
      </w:pPr>
      <w:moveTo w:id="71" w:author="Учетная запись Майкрософт" w:date="2020-12-16T10:20:00Z">
        <w:r>
          <w:rPr>
            <w:rFonts w:ascii="Times New Roman" w:eastAsia="Times New Roman" w:hAnsi="Times New Roman" w:cs="Times New Roman"/>
            <w:color w:val="000000"/>
            <w:sz w:val="28"/>
            <w:szCs w:val="28"/>
            <w:lang w:eastAsia="ru-RU"/>
          </w:rPr>
          <w:t>Для фиксации и</w:t>
        </w:r>
        <w:r w:rsidRPr="00530CFA">
          <w:rPr>
            <w:rFonts w:ascii="Times New Roman" w:eastAsia="Times New Roman" w:hAnsi="Times New Roman" w:cs="Times New Roman"/>
            <w:color w:val="000000"/>
            <w:sz w:val="28"/>
            <w:szCs w:val="28"/>
            <w:lang w:eastAsia="ru-RU"/>
          </w:rPr>
          <w:t>зменени</w:t>
        </w:r>
        <w:r>
          <w:rPr>
            <w:rFonts w:ascii="Times New Roman" w:eastAsia="Times New Roman" w:hAnsi="Times New Roman" w:cs="Times New Roman"/>
            <w:color w:val="000000"/>
            <w:sz w:val="28"/>
            <w:szCs w:val="28"/>
            <w:lang w:eastAsia="ru-RU"/>
          </w:rPr>
          <w:t>я</w:t>
        </w:r>
        <w:r w:rsidRPr="00530CFA">
          <w:rPr>
            <w:rFonts w:ascii="Times New Roman" w:eastAsia="Times New Roman" w:hAnsi="Times New Roman" w:cs="Times New Roman"/>
            <w:color w:val="000000"/>
            <w:sz w:val="28"/>
            <w:szCs w:val="28"/>
            <w:lang w:eastAsia="ru-RU"/>
          </w:rPr>
          <w:t xml:space="preserve"> метрик качества (loss и MAE) в процессе обучения модели на данных импорта </w:t>
        </w:r>
        <w:r>
          <w:rPr>
            <w:rFonts w:ascii="Times New Roman" w:eastAsia="Times New Roman" w:hAnsi="Times New Roman" w:cs="Times New Roman"/>
            <w:color w:val="000000"/>
            <w:sz w:val="28"/>
            <w:szCs w:val="28"/>
            <w:lang w:eastAsia="ru-RU"/>
          </w:rPr>
          <w:t>использовали папку с названием «</w:t>
        </w:r>
      </w:moveTo>
      <w:r w:rsidR="002B671A">
        <w:rPr>
          <w:rFonts w:ascii="Times New Roman" w:eastAsia="Times New Roman" w:hAnsi="Times New Roman" w:cs="Times New Roman"/>
          <w:color w:val="000000"/>
          <w:sz w:val="28"/>
          <w:szCs w:val="28"/>
          <w:lang w:val="en-US" w:eastAsia="ru-RU"/>
        </w:rPr>
        <w:t>Models</w:t>
      </w:r>
      <w:r w:rsidR="002B671A" w:rsidRPr="002B671A">
        <w:rPr>
          <w:rFonts w:ascii="Times New Roman" w:eastAsia="Times New Roman" w:hAnsi="Times New Roman" w:cs="Times New Roman"/>
          <w:color w:val="000000"/>
          <w:sz w:val="28"/>
          <w:szCs w:val="28"/>
          <w:lang w:eastAsia="ru-RU"/>
        </w:rPr>
        <w:t>_</w:t>
      </w:r>
      <w:r w:rsidR="004346C9">
        <w:rPr>
          <w:rFonts w:ascii="Times New Roman" w:eastAsia="Times New Roman" w:hAnsi="Times New Roman" w:cs="Times New Roman"/>
          <w:color w:val="000000"/>
          <w:sz w:val="28"/>
          <w:szCs w:val="28"/>
          <w:lang w:val="en-US" w:eastAsia="ru-RU"/>
        </w:rPr>
        <w:t>quality</w:t>
      </w:r>
      <w:r w:rsidR="004346C9" w:rsidRPr="004346C9">
        <w:rPr>
          <w:rFonts w:ascii="Times New Roman" w:eastAsia="Times New Roman" w:hAnsi="Times New Roman" w:cs="Times New Roman"/>
          <w:color w:val="000000"/>
          <w:sz w:val="28"/>
          <w:szCs w:val="28"/>
          <w:lang w:eastAsia="ru-RU"/>
        </w:rPr>
        <w:t>_</w:t>
      </w:r>
      <w:r w:rsidR="004346C9">
        <w:rPr>
          <w:rFonts w:ascii="Times New Roman" w:eastAsia="Times New Roman" w:hAnsi="Times New Roman" w:cs="Times New Roman"/>
          <w:color w:val="000000"/>
          <w:sz w:val="28"/>
          <w:szCs w:val="28"/>
          <w:lang w:val="en-US" w:eastAsia="ru-RU"/>
        </w:rPr>
        <w:t>pics</w:t>
      </w:r>
      <w:r w:rsidR="004346C9" w:rsidRPr="004346C9">
        <w:rPr>
          <w:rFonts w:ascii="Times New Roman" w:eastAsia="Times New Roman" w:hAnsi="Times New Roman" w:cs="Times New Roman"/>
          <w:color w:val="000000"/>
          <w:sz w:val="28"/>
          <w:szCs w:val="28"/>
          <w:lang w:eastAsia="ru-RU"/>
        </w:rPr>
        <w:t>_</w:t>
      </w:r>
      <w:r w:rsidR="004346C9">
        <w:rPr>
          <w:rFonts w:ascii="Times New Roman" w:eastAsia="Times New Roman" w:hAnsi="Times New Roman" w:cs="Times New Roman"/>
          <w:color w:val="000000"/>
          <w:sz w:val="28"/>
          <w:szCs w:val="28"/>
          <w:lang w:val="en-US" w:eastAsia="ru-RU"/>
        </w:rPr>
        <w:t>import</w:t>
      </w:r>
      <w:moveTo w:id="72" w:author="Учетная запись Майкрософт" w:date="2020-12-16T10:20:00Z">
        <w:r>
          <w:rPr>
            <w:rFonts w:ascii="Times New Roman" w:eastAsia="Times New Roman" w:hAnsi="Times New Roman" w:cs="Times New Roman"/>
            <w:color w:val="000000"/>
            <w:sz w:val="28"/>
            <w:szCs w:val="28"/>
            <w:lang w:eastAsia="ru-RU"/>
          </w:rPr>
          <w:t>», на данных экспорта – «</w:t>
        </w:r>
      </w:moveTo>
      <w:r w:rsidR="004346C9">
        <w:rPr>
          <w:rFonts w:ascii="Times New Roman" w:eastAsia="Times New Roman" w:hAnsi="Times New Roman" w:cs="Times New Roman"/>
          <w:color w:val="000000"/>
          <w:sz w:val="28"/>
          <w:szCs w:val="28"/>
          <w:lang w:val="en-US" w:eastAsia="ru-RU"/>
        </w:rPr>
        <w:t>Models</w:t>
      </w:r>
      <w:r w:rsidR="004346C9" w:rsidRPr="002B671A">
        <w:rPr>
          <w:rFonts w:ascii="Times New Roman" w:eastAsia="Times New Roman" w:hAnsi="Times New Roman" w:cs="Times New Roman"/>
          <w:color w:val="000000"/>
          <w:sz w:val="28"/>
          <w:szCs w:val="28"/>
          <w:lang w:eastAsia="ru-RU"/>
        </w:rPr>
        <w:t>_</w:t>
      </w:r>
      <w:r w:rsidR="004346C9">
        <w:rPr>
          <w:rFonts w:ascii="Times New Roman" w:eastAsia="Times New Roman" w:hAnsi="Times New Roman" w:cs="Times New Roman"/>
          <w:color w:val="000000"/>
          <w:sz w:val="28"/>
          <w:szCs w:val="28"/>
          <w:lang w:val="en-US" w:eastAsia="ru-RU"/>
        </w:rPr>
        <w:t>quality</w:t>
      </w:r>
      <w:r w:rsidR="004346C9" w:rsidRPr="004346C9">
        <w:rPr>
          <w:rFonts w:ascii="Times New Roman" w:eastAsia="Times New Roman" w:hAnsi="Times New Roman" w:cs="Times New Roman"/>
          <w:color w:val="000000"/>
          <w:sz w:val="28"/>
          <w:szCs w:val="28"/>
          <w:lang w:eastAsia="ru-RU"/>
        </w:rPr>
        <w:t>_</w:t>
      </w:r>
      <w:r w:rsidR="004346C9">
        <w:rPr>
          <w:rFonts w:ascii="Times New Roman" w:eastAsia="Times New Roman" w:hAnsi="Times New Roman" w:cs="Times New Roman"/>
          <w:color w:val="000000"/>
          <w:sz w:val="28"/>
          <w:szCs w:val="28"/>
          <w:lang w:val="en-US" w:eastAsia="ru-RU"/>
        </w:rPr>
        <w:t>pics</w:t>
      </w:r>
      <w:r w:rsidR="004346C9" w:rsidRPr="004346C9">
        <w:rPr>
          <w:rFonts w:ascii="Times New Roman" w:eastAsia="Times New Roman" w:hAnsi="Times New Roman" w:cs="Times New Roman"/>
          <w:color w:val="000000"/>
          <w:sz w:val="28"/>
          <w:szCs w:val="28"/>
          <w:lang w:eastAsia="ru-RU"/>
        </w:rPr>
        <w:t>_</w:t>
      </w:r>
      <w:r w:rsidR="004346C9">
        <w:rPr>
          <w:rFonts w:ascii="Times New Roman" w:eastAsia="Times New Roman" w:hAnsi="Times New Roman" w:cs="Times New Roman"/>
          <w:color w:val="000000"/>
          <w:sz w:val="28"/>
          <w:szCs w:val="28"/>
          <w:lang w:val="en-US" w:eastAsia="ru-RU"/>
        </w:rPr>
        <w:t>export</w:t>
      </w:r>
      <w:moveTo w:id="73" w:author="Учетная запись Майкрософт" w:date="2020-12-16T10:20:00Z">
        <w:r>
          <w:rPr>
            <w:rFonts w:ascii="Times New Roman" w:eastAsia="Times New Roman" w:hAnsi="Times New Roman" w:cs="Times New Roman"/>
            <w:color w:val="000000"/>
            <w:sz w:val="28"/>
            <w:szCs w:val="28"/>
            <w:lang w:eastAsia="ru-RU"/>
          </w:rPr>
          <w:t>».</w:t>
        </w:r>
        <w:commentRangeEnd w:id="64"/>
        <w:r>
          <w:rPr>
            <w:rStyle w:val="af"/>
          </w:rPr>
          <w:commentReference w:id="64"/>
        </w:r>
      </w:moveTo>
    </w:p>
    <w:p w14:paraId="5B7C30EA" w14:textId="0CE6DDC1" w:rsidR="00B57EA8" w:rsidRDefault="00B57EA8" w:rsidP="00B57EA8">
      <w:pPr>
        <w:spacing w:after="0" w:line="36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Также в результате работы </w:t>
      </w:r>
      <w:r w:rsidR="008656DD">
        <w:rPr>
          <w:rFonts w:ascii="Times New Roman" w:eastAsia="Times New Roman" w:hAnsi="Times New Roman" w:cs="Times New Roman"/>
          <w:bCs/>
          <w:color w:val="000000"/>
          <w:sz w:val="28"/>
          <w:szCs w:val="28"/>
          <w:lang w:eastAsia="ru-RU"/>
        </w:rPr>
        <w:t xml:space="preserve">ноутбука </w:t>
      </w:r>
      <w:r w:rsidR="008656DD" w:rsidRPr="00864B64">
        <w:rPr>
          <w:rFonts w:ascii="Times New Roman" w:eastAsiaTheme="minorEastAsia" w:hAnsi="Times New Roman" w:cs="Times New Roman"/>
          <w:sz w:val="28"/>
          <w:szCs w:val="28"/>
          <w:lang w:val="en-US"/>
        </w:rPr>
        <w:t>LTSM</w:t>
      </w:r>
      <w:r w:rsidR="008656DD" w:rsidRPr="002B671A">
        <w:rPr>
          <w:rFonts w:ascii="Times New Roman" w:eastAsiaTheme="minorEastAsia" w:hAnsi="Times New Roman" w:cs="Times New Roman"/>
          <w:sz w:val="28"/>
          <w:szCs w:val="28"/>
        </w:rPr>
        <w:t>_</w:t>
      </w:r>
      <w:r w:rsidR="008656DD" w:rsidRPr="00864B64">
        <w:rPr>
          <w:rFonts w:ascii="Times New Roman" w:eastAsiaTheme="minorEastAsia" w:hAnsi="Times New Roman" w:cs="Times New Roman"/>
          <w:sz w:val="28"/>
          <w:szCs w:val="28"/>
          <w:lang w:val="en-US"/>
        </w:rPr>
        <w:t>test</w:t>
      </w:r>
      <w:r w:rsidR="008656DD" w:rsidRPr="002B671A">
        <w:rPr>
          <w:rFonts w:ascii="Times New Roman" w:eastAsiaTheme="minorEastAsia" w:hAnsi="Times New Roman" w:cs="Times New Roman"/>
          <w:sz w:val="28"/>
          <w:szCs w:val="28"/>
        </w:rPr>
        <w:t>_</w:t>
      </w:r>
      <w:r w:rsidR="008656DD" w:rsidRPr="00864B64">
        <w:rPr>
          <w:rFonts w:ascii="Times New Roman" w:eastAsiaTheme="minorEastAsia" w:hAnsi="Times New Roman" w:cs="Times New Roman"/>
          <w:sz w:val="28"/>
          <w:szCs w:val="28"/>
          <w:lang w:val="en-US"/>
        </w:rPr>
        <w:t>all</w:t>
      </w:r>
      <w:r w:rsidR="008656DD" w:rsidRPr="002B671A">
        <w:rPr>
          <w:rFonts w:ascii="Times New Roman" w:eastAsiaTheme="minorEastAsia" w:hAnsi="Times New Roman" w:cs="Times New Roman"/>
          <w:sz w:val="28"/>
          <w:szCs w:val="28"/>
        </w:rPr>
        <w:t>_</w:t>
      </w:r>
      <w:r w:rsidR="008656DD" w:rsidRPr="00864B64">
        <w:rPr>
          <w:rFonts w:ascii="Times New Roman" w:eastAsiaTheme="minorEastAsia" w:hAnsi="Times New Roman" w:cs="Times New Roman"/>
          <w:sz w:val="28"/>
          <w:szCs w:val="28"/>
          <w:lang w:val="en-US"/>
        </w:rPr>
        <w:t>c</w:t>
      </w:r>
      <w:r w:rsidR="008656DD" w:rsidRPr="002B671A">
        <w:rPr>
          <w:rFonts w:ascii="Times New Roman" w:eastAsiaTheme="minorEastAsia" w:hAnsi="Times New Roman" w:cs="Times New Roman"/>
          <w:sz w:val="28"/>
          <w:szCs w:val="28"/>
        </w:rPr>
        <w:t>.</w:t>
      </w:r>
      <w:r w:rsidR="008656DD" w:rsidRPr="00864B64">
        <w:rPr>
          <w:rFonts w:ascii="Times New Roman" w:eastAsiaTheme="minorEastAsia" w:hAnsi="Times New Roman" w:cs="Times New Roman"/>
          <w:sz w:val="28"/>
          <w:szCs w:val="28"/>
          <w:lang w:val="en-US"/>
        </w:rPr>
        <w:t>ipynb</w:t>
      </w:r>
      <w:r>
        <w:rPr>
          <w:rFonts w:ascii="Times New Roman" w:eastAsia="Times New Roman" w:hAnsi="Times New Roman" w:cs="Times New Roman"/>
          <w:sz w:val="28"/>
          <w:szCs w:val="24"/>
          <w:lang w:eastAsia="ru-RU"/>
        </w:rPr>
        <w:t xml:space="preserve"> были созданы два текстовых файла</w:t>
      </w:r>
      <w:r w:rsidR="003F30C2">
        <w:rPr>
          <w:rFonts w:ascii="Times New Roman" w:eastAsia="Times New Roman" w:hAnsi="Times New Roman" w:cs="Times New Roman"/>
          <w:sz w:val="28"/>
          <w:szCs w:val="24"/>
          <w:lang w:eastAsia="ru-RU"/>
        </w:rPr>
        <w:t>:</w:t>
      </w:r>
    </w:p>
    <w:p w14:paraId="466D5647" w14:textId="77777777" w:rsidR="00B57EA8" w:rsidRDefault="00B57EA8" w:rsidP="00B57EA8">
      <w:pPr>
        <w:pStyle w:val="a8"/>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sidRPr="002D67AD">
        <w:rPr>
          <w:rFonts w:ascii="Times New Roman" w:eastAsia="Times New Roman" w:hAnsi="Times New Roman" w:cs="Times New Roman"/>
          <w:sz w:val="28"/>
          <w:szCs w:val="24"/>
          <w:lang w:eastAsia="ru-RU"/>
        </w:rPr>
        <w:t>EXPORT_RESULTS.txt</w:t>
      </w:r>
      <w:r>
        <w:rPr>
          <w:rFonts w:ascii="Times New Roman" w:eastAsia="Times New Roman" w:hAnsi="Times New Roman" w:cs="Times New Roman"/>
          <w:sz w:val="28"/>
          <w:szCs w:val="24"/>
          <w:lang w:eastAsia="ru-RU"/>
        </w:rPr>
        <w:t>» для оценки качества модели на данных объёма экспорта разных стран</w:t>
      </w:r>
      <w:r w:rsidRPr="002D67AD">
        <w:rPr>
          <w:rFonts w:ascii="Times New Roman" w:eastAsia="Times New Roman" w:hAnsi="Times New Roman" w:cs="Times New Roman"/>
          <w:sz w:val="28"/>
          <w:szCs w:val="24"/>
          <w:lang w:eastAsia="ru-RU"/>
        </w:rPr>
        <w:t>;</w:t>
      </w:r>
    </w:p>
    <w:p w14:paraId="6B93B064" w14:textId="77777777" w:rsidR="00B57EA8" w:rsidRDefault="00B57EA8" w:rsidP="00B57EA8">
      <w:pPr>
        <w:pStyle w:val="a8"/>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IMPORT</w:t>
      </w:r>
      <w:r w:rsidRPr="002D67AD">
        <w:rPr>
          <w:rFonts w:ascii="Times New Roman" w:eastAsia="Times New Roman" w:hAnsi="Times New Roman" w:cs="Times New Roman"/>
          <w:sz w:val="28"/>
          <w:szCs w:val="24"/>
          <w:lang w:eastAsia="ru-RU"/>
        </w:rPr>
        <w:t>_RESULTS.txt</w:t>
      </w:r>
      <w:r>
        <w:rPr>
          <w:rFonts w:ascii="Times New Roman" w:eastAsia="Times New Roman" w:hAnsi="Times New Roman" w:cs="Times New Roman"/>
          <w:sz w:val="28"/>
          <w:szCs w:val="24"/>
          <w:lang w:eastAsia="ru-RU"/>
        </w:rPr>
        <w:t>» для оценки качества модели на данных объёма импорта разных стран.</w:t>
      </w:r>
    </w:p>
    <w:p w14:paraId="1BE2DAED" w14:textId="5A124AF9" w:rsidR="00B57EA8" w:rsidRPr="002D67AD" w:rsidRDefault="004346C9" w:rsidP="00B57EA8">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4"/>
          <w:lang w:eastAsia="ru-RU"/>
        </w:rPr>
        <w:t>Эти текстовые файлы</w:t>
      </w:r>
      <w:r w:rsidR="00B57EA8">
        <w:rPr>
          <w:rFonts w:ascii="Times New Roman" w:eastAsia="Times New Roman" w:hAnsi="Times New Roman" w:cs="Times New Roman"/>
          <w:sz w:val="28"/>
          <w:szCs w:val="24"/>
          <w:lang w:eastAsia="ru-RU"/>
        </w:rPr>
        <w:t xml:space="preserve"> включают в себя три</w:t>
      </w:r>
      <w:r w:rsidR="00B57EA8" w:rsidRPr="002D67AD">
        <w:rPr>
          <w:rFonts w:ascii="Times New Roman" w:eastAsia="Times New Roman" w:hAnsi="Times New Roman" w:cs="Times New Roman"/>
          <w:color w:val="000000"/>
          <w:sz w:val="28"/>
          <w:szCs w:val="28"/>
          <w:lang w:eastAsia="ru-RU"/>
        </w:rPr>
        <w:t xml:space="preserve"> </w:t>
      </w:r>
      <w:r w:rsidR="00B57EA8">
        <w:rPr>
          <w:rFonts w:ascii="Times New Roman" w:eastAsia="Times New Roman" w:hAnsi="Times New Roman" w:cs="Times New Roman"/>
          <w:color w:val="000000"/>
          <w:sz w:val="28"/>
          <w:szCs w:val="28"/>
          <w:lang w:eastAsia="ru-RU"/>
        </w:rPr>
        <w:t xml:space="preserve">оценки модели: значение функции потерь </w:t>
      </w:r>
      <w:r w:rsidR="00B57EA8" w:rsidRPr="001737F1">
        <w:rPr>
          <w:rFonts w:ascii="Times New Roman" w:eastAsia="Times New Roman" w:hAnsi="Times New Roman" w:cs="Times New Roman"/>
          <w:color w:val="000000"/>
          <w:sz w:val="28"/>
          <w:szCs w:val="28"/>
          <w:lang w:eastAsia="ru-RU"/>
        </w:rPr>
        <w:t>(loss), точности (accuracy) и средней абсолютной ошибки (MAE)</w:t>
      </w:r>
      <w:r w:rsidR="00B57EA8">
        <w:rPr>
          <w:rFonts w:ascii="Times New Roman" w:eastAsia="Times New Roman" w:hAnsi="Times New Roman" w:cs="Times New Roman"/>
          <w:color w:val="000000"/>
          <w:sz w:val="28"/>
          <w:szCs w:val="28"/>
          <w:lang w:eastAsia="ru-RU"/>
        </w:rPr>
        <w:t>.</w:t>
      </w:r>
    </w:p>
    <w:moveToRangeEnd w:id="63"/>
    <w:p w14:paraId="68F56D78" w14:textId="77777777" w:rsidR="00B57EA8" w:rsidRPr="00985C3C" w:rsidDel="00DB41F5" w:rsidRDefault="00B57EA8">
      <w:pPr>
        <w:spacing w:after="0" w:line="360" w:lineRule="auto"/>
        <w:jc w:val="both"/>
        <w:rPr>
          <w:del w:id="74" w:author="Учетная запись Майкрософт" w:date="2020-12-16T10:20:00Z"/>
          <w:rFonts w:ascii="Times New Roman" w:eastAsiaTheme="minorEastAsia" w:hAnsi="Times New Roman" w:cs="Times New Roman"/>
          <w:sz w:val="28"/>
          <w:szCs w:val="28"/>
        </w:rPr>
        <w:pPrChange w:id="75" w:author="Учетная запись Майкрософт" w:date="2020-12-16T10:20:00Z">
          <w:pPr>
            <w:spacing w:after="0" w:line="360" w:lineRule="auto"/>
            <w:ind w:firstLine="709"/>
            <w:jc w:val="both"/>
          </w:pPr>
        </w:pPrChange>
      </w:pPr>
    </w:p>
    <w:p w14:paraId="2A75775A" w14:textId="77777777" w:rsidR="00B57EA8" w:rsidRPr="009B5151" w:rsidRDefault="00B57EA8" w:rsidP="00B57EA8">
      <w:pPr>
        <w:spacing w:after="0" w:line="360" w:lineRule="auto"/>
        <w:ind w:firstLine="709"/>
        <w:rPr>
          <w:rFonts w:ascii="Times New Roman" w:eastAsiaTheme="minorEastAsia" w:hAnsi="Times New Roman" w:cs="Times New Roman"/>
          <w:b/>
          <w:sz w:val="28"/>
          <w:szCs w:val="28"/>
        </w:rPr>
      </w:pPr>
      <w:commentRangeStart w:id="76"/>
      <w:r w:rsidRPr="009B5151">
        <w:rPr>
          <w:rFonts w:ascii="Times New Roman" w:eastAsiaTheme="minorEastAsia" w:hAnsi="Times New Roman" w:cs="Times New Roman"/>
          <w:b/>
          <w:sz w:val="28"/>
          <w:szCs w:val="28"/>
        </w:rPr>
        <w:t xml:space="preserve">3.2 </w:t>
      </w:r>
      <w:del w:id="77" w:author="Учетная запись Майкрософт" w:date="2020-12-16T10:15:00Z">
        <w:r w:rsidRPr="009B5151" w:rsidDel="00062540">
          <w:rPr>
            <w:rFonts w:ascii="Times New Roman" w:eastAsiaTheme="minorEastAsia" w:hAnsi="Times New Roman" w:cs="Times New Roman"/>
            <w:b/>
            <w:sz w:val="28"/>
            <w:szCs w:val="28"/>
          </w:rPr>
          <w:delText>Описание работы программы</w:delText>
        </w:r>
        <w:commentRangeEnd w:id="76"/>
        <w:r w:rsidDel="00062540">
          <w:rPr>
            <w:rStyle w:val="af"/>
          </w:rPr>
          <w:commentReference w:id="76"/>
        </w:r>
      </w:del>
      <w:ins w:id="78" w:author="Учетная запись Майкрософт" w:date="2020-12-16T10:15:00Z">
        <w:r>
          <w:rPr>
            <w:rFonts w:ascii="Times New Roman" w:eastAsiaTheme="minorEastAsia" w:hAnsi="Times New Roman" w:cs="Times New Roman"/>
            <w:b/>
            <w:sz w:val="28"/>
            <w:szCs w:val="28"/>
          </w:rPr>
          <w:t>Структура данных</w:t>
        </w:r>
      </w:ins>
    </w:p>
    <w:p w14:paraId="77707A9A" w14:textId="77777777" w:rsidR="00B57EA8" w:rsidRPr="00F469EF" w:rsidRDefault="00B57EA8" w:rsidP="00B57EA8">
      <w:pPr>
        <w:spacing w:after="0" w:line="360" w:lineRule="auto"/>
        <w:ind w:firstLine="709"/>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В практической части дипломной работы была реализована нейронная сеть с архитектурой </w:t>
      </w:r>
      <w:r w:rsidRPr="00F469EF">
        <w:rPr>
          <w:rFonts w:ascii="Times New Roman" w:eastAsiaTheme="minorEastAsia" w:hAnsi="Times New Roman" w:cs="Times New Roman"/>
          <w:sz w:val="28"/>
          <w:szCs w:val="28"/>
          <w:lang w:val="en-US"/>
        </w:rPr>
        <w:t>L</w:t>
      </w:r>
      <w:r w:rsidRPr="00F469EF">
        <w:rPr>
          <w:rFonts w:ascii="Times New Roman" w:eastAsiaTheme="minorEastAsia" w:hAnsi="Times New Roman" w:cs="Times New Roman"/>
          <w:sz w:val="28"/>
          <w:szCs w:val="28"/>
        </w:rPr>
        <w:t>ST</w:t>
      </w:r>
      <w:r w:rsidRPr="00F469EF">
        <w:rPr>
          <w:rFonts w:ascii="Times New Roman" w:eastAsiaTheme="minorEastAsia" w:hAnsi="Times New Roman" w:cs="Times New Roman"/>
          <w:sz w:val="28"/>
          <w:szCs w:val="28"/>
          <w:lang w:val="en-US"/>
        </w:rPr>
        <w:t>M</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RNN</w:t>
      </w:r>
      <w:r w:rsidRPr="00F469EF">
        <w:rPr>
          <w:rFonts w:ascii="Times New Roman" w:eastAsiaTheme="minorEastAsia" w:hAnsi="Times New Roman" w:cs="Times New Roman"/>
          <w:sz w:val="28"/>
          <w:szCs w:val="28"/>
        </w:rPr>
        <w:t xml:space="preserve">. </w:t>
      </w:r>
    </w:p>
    <w:p w14:paraId="311C6E04" w14:textId="77777777"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Так как в файле </w:t>
      </w:r>
      <w:r w:rsidRPr="00CD7479">
        <w:rPr>
          <w:rFonts w:ascii="Times New Roman" w:eastAsiaTheme="minorEastAsia" w:hAnsi="Times New Roman" w:cs="Times New Roman"/>
          <w:sz w:val="28"/>
          <w:szCs w:val="28"/>
          <w:lang w:val="en-US"/>
        </w:rPr>
        <w:t>MBSComtrade</w:t>
      </w:r>
      <w:r w:rsidRPr="00F469EF">
        <w:rPr>
          <w:rFonts w:ascii="Times New Roman" w:eastAsiaTheme="minorEastAsia" w:hAnsi="Times New Roman" w:cs="Times New Roman"/>
          <w:sz w:val="28"/>
          <w:szCs w:val="28"/>
        </w:rPr>
        <w:t>.</w:t>
      </w:r>
      <w:r w:rsidRPr="00F469EF">
        <w:rPr>
          <w:rFonts w:ascii="Times New Roman" w:eastAsiaTheme="minorEastAsia" w:hAnsi="Times New Roman" w:cs="Times New Roman"/>
          <w:sz w:val="28"/>
          <w:szCs w:val="28"/>
          <w:lang w:val="en-US"/>
        </w:rPr>
        <w:t>csv</w:t>
      </w:r>
      <w:r w:rsidRPr="00F469EF">
        <w:rPr>
          <w:rFonts w:ascii="Times New Roman" w:eastAsiaTheme="minorEastAsia" w:hAnsi="Times New Roman" w:cs="Times New Roman"/>
          <w:sz w:val="28"/>
          <w:szCs w:val="28"/>
        </w:rPr>
        <w:t xml:space="preserve"> много параметров, большую часть из которых не имеет смысла применять </w:t>
      </w:r>
      <w:r>
        <w:rPr>
          <w:rFonts w:ascii="Times New Roman" w:eastAsiaTheme="minorEastAsia" w:hAnsi="Times New Roman" w:cs="Times New Roman"/>
          <w:sz w:val="28"/>
          <w:szCs w:val="28"/>
        </w:rPr>
        <w:t>в</w:t>
      </w:r>
      <w:r w:rsidRPr="00F469EF">
        <w:rPr>
          <w:rFonts w:ascii="Times New Roman" w:eastAsiaTheme="minorEastAsia" w:hAnsi="Times New Roman" w:cs="Times New Roman"/>
          <w:sz w:val="28"/>
          <w:szCs w:val="28"/>
        </w:rPr>
        <w:t xml:space="preserve"> нашей задач</w:t>
      </w:r>
      <w:r>
        <w:rPr>
          <w:rFonts w:ascii="Times New Roman" w:eastAsiaTheme="minorEastAsia" w:hAnsi="Times New Roman" w:cs="Times New Roman"/>
          <w:sz w:val="28"/>
          <w:szCs w:val="28"/>
        </w:rPr>
        <w:t>е</w:t>
      </w:r>
      <w:r w:rsidRPr="00F469EF">
        <w:rPr>
          <w:rFonts w:ascii="Times New Roman" w:eastAsiaTheme="minorEastAsia" w:hAnsi="Times New Roman" w:cs="Times New Roman"/>
          <w:sz w:val="28"/>
          <w:szCs w:val="28"/>
        </w:rPr>
        <w:t>, был</w:t>
      </w:r>
      <w:r>
        <w:rPr>
          <w:rFonts w:ascii="Times New Roman" w:eastAsiaTheme="minorEastAsia" w:hAnsi="Times New Roman" w:cs="Times New Roman"/>
          <w:sz w:val="28"/>
          <w:szCs w:val="28"/>
        </w:rPr>
        <w:t>о</w:t>
      </w:r>
      <w:r w:rsidRPr="00F469EF">
        <w:rPr>
          <w:rFonts w:ascii="Times New Roman" w:eastAsiaTheme="minorEastAsia" w:hAnsi="Times New Roman" w:cs="Times New Roman"/>
          <w:sz w:val="28"/>
          <w:szCs w:val="28"/>
        </w:rPr>
        <w:t xml:space="preserve"> произведено извлечение нужных параметров </w:t>
      </w:r>
      <w:proofErr w:type="gramStart"/>
      <w:r w:rsidRPr="00F469EF">
        <w:rPr>
          <w:rFonts w:ascii="Times New Roman" w:eastAsiaTheme="minorEastAsia" w:hAnsi="Times New Roman" w:cs="Times New Roman"/>
          <w:sz w:val="28"/>
          <w:szCs w:val="28"/>
        </w:rPr>
        <w:t>из  файла</w:t>
      </w:r>
      <w:proofErr w:type="gramEnd"/>
      <w:r w:rsidRPr="00F469EF">
        <w:rPr>
          <w:rFonts w:ascii="Times New Roman" w:eastAsiaTheme="minorEastAsia" w:hAnsi="Times New Roman" w:cs="Times New Roman"/>
          <w:sz w:val="28"/>
          <w:szCs w:val="28"/>
        </w:rPr>
        <w:t xml:space="preserve"> с помощью </w:t>
      </w:r>
      <w:r>
        <w:rPr>
          <w:rFonts w:ascii="Times New Roman" w:eastAsiaTheme="minorEastAsia" w:hAnsi="Times New Roman" w:cs="Times New Roman"/>
          <w:sz w:val="28"/>
          <w:szCs w:val="28"/>
        </w:rPr>
        <w:t xml:space="preserve">методов </w:t>
      </w:r>
      <w:r w:rsidRPr="00F469EF">
        <w:rPr>
          <w:rFonts w:ascii="Times New Roman" w:eastAsiaTheme="minorEastAsia" w:hAnsi="Times New Roman" w:cs="Times New Roman"/>
          <w:sz w:val="28"/>
          <w:szCs w:val="28"/>
          <w:lang w:val="en-US"/>
        </w:rPr>
        <w:t>pandas</w:t>
      </w:r>
      <w:r w:rsidRPr="00F469EF">
        <w:rPr>
          <w:rFonts w:ascii="Times New Roman" w:eastAsiaTheme="minorEastAsia" w:hAnsi="Times New Roman" w:cs="Times New Roman"/>
          <w:sz w:val="28"/>
          <w:szCs w:val="28"/>
        </w:rPr>
        <w:t>.</w:t>
      </w:r>
    </w:p>
    <w:p w14:paraId="2AB563E6" w14:textId="77777777" w:rsidR="00B57EA8" w:rsidRDefault="00B57EA8" w:rsidP="00B57EA8">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Данные товарного оборота представляют из себя классический пример временного ряда, с выраженной цикличностью и, как правило, растущим трендом. Для корректного построения модели данные были приведены к виду стационарного временного ряда. </w:t>
      </w:r>
    </w:p>
    <w:p w14:paraId="1805C1AA" w14:textId="59B482B4" w:rsidR="00BA4436" w:rsidRDefault="00B57EA8" w:rsidP="00715DD7">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Для этого на первом этапе производилось логарифмирование значений временного ряда для устранения экспоненциально растущей амплитуды. Далее каждое значение </w:t>
      </w:r>
      <w:proofErr w:type="gramStart"/>
      <w:r w:rsidRPr="009B5151">
        <w:rPr>
          <w:rFonts w:ascii="Times New Roman" w:eastAsia="Times New Roman" w:hAnsi="Times New Roman" w:cs="Times New Roman"/>
          <w:color w:val="000000"/>
          <w:sz w:val="28"/>
          <w:szCs w:val="28"/>
          <w:lang w:eastAsia="ru-RU"/>
        </w:rPr>
        <w:t xml:space="preserve">в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 xml:space="preserve"> временной</w:t>
      </w:r>
      <w:proofErr w:type="gramEnd"/>
      <w:r w:rsidRPr="009B5151">
        <w:rPr>
          <w:rFonts w:ascii="Times New Roman" w:eastAsia="Times New Roman" w:hAnsi="Times New Roman" w:cs="Times New Roman"/>
          <w:color w:val="000000"/>
          <w:sz w:val="28"/>
          <w:szCs w:val="28"/>
          <w:lang w:eastAsia="ru-RU"/>
        </w:rPr>
        <w:t xml:space="preserve"> точке было заменено на разницу между </w:t>
      </w:r>
      <m:oMath>
        <m:r>
          <w:rPr>
            <w:rFonts w:ascii="Cambria Math" w:eastAsia="Times New Roman" w:hAnsi="Cambria Math" w:cs="Times New Roman"/>
            <w:color w:val="000000"/>
            <w:sz w:val="28"/>
            <w:szCs w:val="28"/>
            <w:lang w:eastAsia="ru-RU"/>
          </w:rPr>
          <m:t>t</m:t>
        </m:r>
      </m:oMath>
      <w:r w:rsidRPr="009B5151">
        <w:rPr>
          <w:rFonts w:ascii="Times New Roman" w:eastAsia="Times New Roman" w:hAnsi="Times New Roman" w:cs="Times New Roman"/>
          <w:color w:val="000000"/>
          <w:sz w:val="28"/>
          <w:szCs w:val="28"/>
          <w:lang w:eastAsia="ru-RU"/>
        </w:rPr>
        <w:t xml:space="preserve">-ой и </w:t>
      </w:r>
      <m:oMath>
        <m:r>
          <w:rPr>
            <w:rFonts w:ascii="Cambria Math" w:eastAsia="Times New Roman" w:hAnsi="Cambria Math" w:cs="Times New Roman"/>
            <w:color w:val="000000"/>
            <w:sz w:val="28"/>
            <w:szCs w:val="28"/>
            <w:lang w:eastAsia="ru-RU"/>
          </w:rPr>
          <m:t>(t+1)</m:t>
        </m:r>
      </m:oMath>
      <w:r w:rsidRPr="009B5151">
        <w:rPr>
          <w:rFonts w:ascii="Times New Roman" w:eastAsia="Times New Roman" w:hAnsi="Times New Roman" w:cs="Times New Roman"/>
          <w:color w:val="000000"/>
          <w:sz w:val="28"/>
          <w:szCs w:val="28"/>
          <w:lang w:eastAsia="ru-RU"/>
        </w:rPr>
        <w:t>-ой точкой (нулевая точка теряется), что позволяет избавится от тренда.</w:t>
      </w:r>
      <w:r w:rsidR="004346C9">
        <w:rPr>
          <w:rFonts w:ascii="Times New Roman" w:eastAsia="Times New Roman" w:hAnsi="Times New Roman" w:cs="Times New Roman"/>
          <w:color w:val="000000"/>
          <w:sz w:val="28"/>
          <w:szCs w:val="28"/>
          <w:lang w:eastAsia="ru-RU"/>
        </w:rPr>
        <w:t xml:space="preserve"> </w:t>
      </w:r>
    </w:p>
    <w:p w14:paraId="7D0723EE" w14:textId="33195B75" w:rsidR="00715DD7" w:rsidRPr="00923796" w:rsidRDefault="00715DD7" w:rsidP="00715DD7">
      <w:pPr>
        <w:spacing w:after="0" w:line="360" w:lineRule="auto"/>
        <w:ind w:firstLine="72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выполнения нормализации </w:t>
      </w:r>
      <w:r w:rsidR="003A14B6">
        <w:rPr>
          <w:rFonts w:ascii="Times New Roman" w:eastAsia="Times New Roman" w:hAnsi="Times New Roman" w:cs="Times New Roman"/>
          <w:color w:val="000000"/>
          <w:sz w:val="28"/>
          <w:szCs w:val="28"/>
          <w:lang w:eastAsia="ru-RU"/>
        </w:rPr>
        <w:t xml:space="preserve">полученных данных </w:t>
      </w:r>
      <w:r>
        <w:rPr>
          <w:rFonts w:ascii="Times New Roman" w:eastAsia="Times New Roman" w:hAnsi="Times New Roman" w:cs="Times New Roman"/>
          <w:color w:val="000000"/>
          <w:sz w:val="28"/>
          <w:szCs w:val="28"/>
          <w:lang w:eastAsia="ru-RU"/>
        </w:rPr>
        <w:t>использовали</w:t>
      </w:r>
      <w:r w:rsidRPr="00715DD7">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StandartScaler</w:t>
      </w:r>
      <w:r w:rsidR="003A14B6">
        <w:rPr>
          <w:rFonts w:ascii="Times New Roman" w:eastAsia="Times New Roman" w:hAnsi="Times New Roman" w:cs="Times New Roman"/>
          <w:color w:val="000000"/>
          <w:sz w:val="28"/>
          <w:szCs w:val="28"/>
          <w:lang w:eastAsia="ru-RU"/>
        </w:rPr>
        <w:t>.</w:t>
      </w:r>
      <w:r w:rsidR="003A14B6" w:rsidRPr="003A14B6">
        <w:rPr>
          <w:rFonts w:ascii="Times New Roman" w:eastAsia="Times New Roman" w:hAnsi="Times New Roman" w:cs="Times New Roman"/>
          <w:color w:val="000000"/>
          <w:sz w:val="28"/>
          <w:szCs w:val="28"/>
          <w:lang w:eastAsia="ru-RU"/>
        </w:rPr>
        <w:t xml:space="preserve"> </w:t>
      </w:r>
      <w:r w:rsidR="003A14B6">
        <w:rPr>
          <w:rFonts w:ascii="Times New Roman" w:eastAsia="Times New Roman" w:hAnsi="Times New Roman" w:cs="Times New Roman"/>
          <w:color w:val="000000"/>
          <w:sz w:val="28"/>
          <w:szCs w:val="28"/>
          <w:lang w:eastAsia="ru-RU"/>
        </w:rPr>
        <w:t xml:space="preserve">Далее происходит формирование тренировочной </w:t>
      </w:r>
      <w:r w:rsidR="003A14B6">
        <w:rPr>
          <w:rFonts w:ascii="Times New Roman" w:eastAsia="Times New Roman" w:hAnsi="Times New Roman" w:cs="Times New Roman"/>
          <w:color w:val="000000"/>
          <w:sz w:val="28"/>
          <w:szCs w:val="28"/>
          <w:lang w:val="en-US" w:eastAsia="ru-RU"/>
        </w:rPr>
        <w:t>train</w:t>
      </w:r>
      <w:r w:rsidR="003A14B6" w:rsidRPr="00FA5D05">
        <w:rPr>
          <w:rFonts w:ascii="Times New Roman" w:eastAsia="Times New Roman" w:hAnsi="Times New Roman" w:cs="Times New Roman"/>
          <w:color w:val="000000"/>
          <w:sz w:val="28"/>
          <w:szCs w:val="28"/>
          <w:lang w:eastAsia="ru-RU"/>
        </w:rPr>
        <w:t xml:space="preserve"> </w:t>
      </w:r>
      <w:r w:rsidR="003A14B6">
        <w:rPr>
          <w:rFonts w:ascii="Times New Roman" w:eastAsia="Times New Roman" w:hAnsi="Times New Roman" w:cs="Times New Roman"/>
          <w:color w:val="000000"/>
          <w:sz w:val="28"/>
          <w:szCs w:val="28"/>
          <w:lang w:eastAsia="ru-RU"/>
        </w:rPr>
        <w:t xml:space="preserve">и </w:t>
      </w:r>
      <w:r w:rsidR="00923796">
        <w:rPr>
          <w:rFonts w:ascii="Times New Roman" w:eastAsia="Times New Roman" w:hAnsi="Times New Roman" w:cs="Times New Roman"/>
          <w:color w:val="000000"/>
          <w:sz w:val="28"/>
          <w:szCs w:val="28"/>
          <w:lang w:eastAsia="ru-RU"/>
        </w:rPr>
        <w:t xml:space="preserve">тестовой </w:t>
      </w:r>
      <w:r w:rsidR="00923796">
        <w:rPr>
          <w:rFonts w:ascii="Times New Roman" w:eastAsia="Times New Roman" w:hAnsi="Times New Roman" w:cs="Times New Roman"/>
          <w:color w:val="000000"/>
          <w:sz w:val="28"/>
          <w:szCs w:val="28"/>
          <w:lang w:val="en-US" w:eastAsia="ru-RU"/>
        </w:rPr>
        <w:t>test</w:t>
      </w:r>
      <w:r w:rsidR="00923796" w:rsidRPr="00FA5D05">
        <w:rPr>
          <w:rFonts w:ascii="Times New Roman" w:eastAsia="Times New Roman" w:hAnsi="Times New Roman" w:cs="Times New Roman"/>
          <w:color w:val="000000"/>
          <w:sz w:val="28"/>
          <w:szCs w:val="28"/>
          <w:lang w:eastAsia="ru-RU"/>
        </w:rPr>
        <w:t xml:space="preserve"> </w:t>
      </w:r>
      <w:r w:rsidR="00923796">
        <w:rPr>
          <w:rFonts w:ascii="Times New Roman" w:eastAsia="Times New Roman" w:hAnsi="Times New Roman" w:cs="Times New Roman"/>
          <w:color w:val="000000"/>
          <w:sz w:val="28"/>
          <w:szCs w:val="28"/>
          <w:lang w:eastAsia="ru-RU"/>
        </w:rPr>
        <w:t>выборок.</w:t>
      </w:r>
    </w:p>
    <w:p w14:paraId="4F27CFA2" w14:textId="77777777" w:rsidR="00B57EA8" w:rsidRPr="009B5151" w:rsidRDefault="00B57EA8" w:rsidP="00B57EA8">
      <w:pPr>
        <w:spacing w:after="0" w:line="360" w:lineRule="auto"/>
        <w:ind w:firstLine="720"/>
        <w:jc w:val="both"/>
        <w:rPr>
          <w:rFonts w:ascii="Times New Roman" w:eastAsia="Times New Roman" w:hAnsi="Times New Roman" w:cs="Times New Roman"/>
          <w:sz w:val="24"/>
          <w:szCs w:val="24"/>
          <w:lang w:eastAsia="ru-RU"/>
        </w:rPr>
      </w:pPr>
      <w:r w:rsidRPr="009B5151">
        <w:rPr>
          <w:rFonts w:ascii="Times New Roman" w:eastAsia="Times New Roman" w:hAnsi="Times New Roman" w:cs="Times New Roman"/>
          <w:color w:val="000000"/>
          <w:sz w:val="28"/>
          <w:szCs w:val="28"/>
          <w:lang w:eastAsia="ru-RU"/>
        </w:rPr>
        <w:t>Полученные данные разбивались на не</w:t>
      </w:r>
      <w:r>
        <w:rPr>
          <w:rFonts w:ascii="Times New Roman" w:eastAsia="Times New Roman" w:hAnsi="Times New Roman" w:cs="Times New Roman"/>
          <w:color w:val="000000"/>
          <w:sz w:val="28"/>
          <w:szCs w:val="28"/>
          <w:lang w:eastAsia="ru-RU"/>
        </w:rPr>
        <w:t>большие вектора с длиной равной</w:t>
      </w:r>
    </w:p>
    <w:p w14:paraId="45555377" w14:textId="77777777" w:rsidR="00B57EA8" w:rsidRPr="009B5151" w:rsidRDefault="00402978" w:rsidP="00B57EA8">
      <w:pPr>
        <w:spacing w:after="0" w:line="360" w:lineRule="auto"/>
        <w:ind w:firstLine="720"/>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00B57EA8" w:rsidRPr="009B5151">
        <w:rPr>
          <w:rFonts w:ascii="Times New Roman" w:eastAsia="Times New Roman" w:hAnsi="Times New Roman" w:cs="Times New Roman"/>
          <w:color w:val="000000"/>
          <w:sz w:val="28"/>
          <w:szCs w:val="28"/>
          <w:lang w:eastAsia="ru-RU"/>
        </w:rPr>
        <w:t xml:space="preserve"> ,</w:t>
      </w:r>
    </w:p>
    <w:p w14:paraId="756FDF5C" w14:textId="71D2DB60" w:rsidR="00B57EA8" w:rsidRPr="009B5151" w:rsidRDefault="00B57EA8" w:rsidP="00B57EA8">
      <w:pPr>
        <w:spacing w:after="0" w:line="360" w:lineRule="auto"/>
        <w:jc w:val="both"/>
        <w:rPr>
          <w:rFonts w:ascii="Times New Roman" w:eastAsia="Times New Roman" w:hAnsi="Times New Roman" w:cs="Times New Roman"/>
          <w:sz w:val="24"/>
          <w:szCs w:val="24"/>
          <w:lang w:eastAsia="ru-RU"/>
        </w:rPr>
      </w:pPr>
      <w:proofErr w:type="gramStart"/>
      <w:r w:rsidRPr="009B5151">
        <w:rPr>
          <w:rFonts w:ascii="Times New Roman" w:eastAsia="Times New Roman" w:hAnsi="Times New Roman" w:cs="Times New Roman"/>
          <w:color w:val="000000"/>
          <w:sz w:val="28"/>
          <w:szCs w:val="28"/>
          <w:lang w:eastAsia="ru-RU"/>
        </w:rPr>
        <w:lastRenderedPageBreak/>
        <w:t xml:space="preserve">где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w:t>
      </w:r>
      <w:r w:rsidR="004346C9">
        <w:rPr>
          <w:rFonts w:ascii="Times New Roman" w:eastAsia="Times New Roman" w:hAnsi="Times New Roman" w:cs="Times New Roman"/>
          <w:color w:val="000000"/>
          <w:sz w:val="28"/>
          <w:szCs w:val="28"/>
          <w:lang w:eastAsia="ru-RU"/>
        </w:rPr>
        <w:t>–</w:t>
      </w:r>
      <w:proofErr w:type="gramEnd"/>
      <w:r w:rsidRPr="009B5151">
        <w:rPr>
          <w:rFonts w:ascii="Times New Roman" w:eastAsia="Times New Roman" w:hAnsi="Times New Roman" w:cs="Times New Roman"/>
          <w:color w:val="000000"/>
          <w:sz w:val="28"/>
          <w:szCs w:val="28"/>
          <w:lang w:eastAsia="ru-RU"/>
        </w:rPr>
        <w:t xml:space="preserve"> это длина временного интервала, используемая для предсказания (по умолчанию 36 месяцев), </w:t>
      </w:r>
      <m:oMath>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B5151">
        <w:rPr>
          <w:rFonts w:ascii="Times New Roman" w:eastAsia="Times New Roman" w:hAnsi="Times New Roman" w:cs="Times New Roman"/>
          <w:color w:val="000000"/>
          <w:sz w:val="28"/>
          <w:szCs w:val="28"/>
          <w:lang w:eastAsia="ru-RU"/>
        </w:rPr>
        <w:t xml:space="preserve"> это длина предсказываемого участка (по умолчанию 3 месяца).</w:t>
      </w:r>
    </w:p>
    <w:p w14:paraId="6130F1E4" w14:textId="77777777" w:rsidR="00233B3D" w:rsidRDefault="00B57EA8" w:rsidP="00B57EA8">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 xml:space="preserve">Каждый вектор был разбит на два фрагмента, </w:t>
      </w:r>
      <w:proofErr w:type="gramStart"/>
      <w:r w:rsidRPr="009B5151">
        <w:rPr>
          <w:rFonts w:ascii="Times New Roman" w:eastAsia="Times New Roman" w:hAnsi="Times New Roman" w:cs="Times New Roman"/>
          <w:color w:val="000000"/>
          <w:sz w:val="28"/>
          <w:szCs w:val="28"/>
          <w:lang w:eastAsia="ru-RU"/>
        </w:rPr>
        <w:t>длино</w:t>
      </w:r>
      <w:r>
        <w:rPr>
          <w:rFonts w:ascii="Times New Roman" w:eastAsia="Times New Roman" w:hAnsi="Times New Roman" w:cs="Times New Roman"/>
          <w:color w:val="000000"/>
          <w:sz w:val="28"/>
          <w:szCs w:val="28"/>
          <w:lang w:eastAsia="ru-RU"/>
        </w:rPr>
        <w:t>й</w:t>
      </w:r>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seq</m:t>
            </m:r>
          </m:sub>
        </m:sSub>
      </m:oMath>
      <w:r w:rsidRPr="009B5151">
        <w:rPr>
          <w:rFonts w:ascii="Times New Roman" w:eastAsia="Times New Roman" w:hAnsi="Times New Roman" w:cs="Times New Roman"/>
          <w:color w:val="000000"/>
          <w:sz w:val="28"/>
          <w:szCs w:val="28"/>
          <w:lang w:eastAsia="ru-RU"/>
        </w:rPr>
        <w:t xml:space="preserve"> и</w:t>
      </w:r>
      <w:proofErr w:type="gramEnd"/>
      <w:r w:rsidRPr="009B5151">
        <w:rPr>
          <w:rFonts w:ascii="Times New Roman" w:eastAsia="Times New Roman" w:hAnsi="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N</m:t>
            </m:r>
          </m:e>
          <m:sub>
            <m:r>
              <w:rPr>
                <w:rFonts w:ascii="Cambria Math" w:eastAsia="Times New Roman" w:hAnsi="Cambria Math" w:cs="Times New Roman"/>
                <w:color w:val="000000"/>
                <w:sz w:val="28"/>
                <w:szCs w:val="28"/>
                <w:lang w:eastAsia="ru-RU"/>
              </w:rPr>
              <m:t>out</m:t>
            </m:r>
          </m:sub>
        </m:sSub>
      </m:oMath>
      <w:r w:rsidRPr="009B5151">
        <w:rPr>
          <w:rFonts w:ascii="Times New Roman" w:eastAsia="Times New Roman" w:hAnsi="Times New Roman" w:cs="Times New Roman"/>
          <w:color w:val="000000"/>
          <w:sz w:val="28"/>
          <w:szCs w:val="28"/>
          <w:lang w:eastAsia="ru-RU"/>
        </w:rPr>
        <w:t xml:space="preserve"> соответственно. Левый фрагмент был определен как исходные данные, правый фрагмент как целевые (target). </w:t>
      </w:r>
    </w:p>
    <w:p w14:paraId="5FD8B22C" w14:textId="2DBCA201" w:rsidR="00B57EA8" w:rsidRDefault="00B57EA8" w:rsidP="00B57EA8">
      <w:pPr>
        <w:spacing w:after="0" w:line="360" w:lineRule="auto"/>
        <w:ind w:firstLine="720"/>
        <w:jc w:val="both"/>
        <w:rPr>
          <w:rFonts w:ascii="Times New Roman" w:eastAsia="Times New Roman" w:hAnsi="Times New Roman" w:cs="Times New Roman"/>
          <w:color w:val="000000"/>
          <w:sz w:val="28"/>
          <w:szCs w:val="28"/>
          <w:lang w:eastAsia="ru-RU"/>
        </w:rPr>
      </w:pPr>
      <w:r w:rsidRPr="009B5151">
        <w:rPr>
          <w:rFonts w:ascii="Times New Roman" w:eastAsia="Times New Roman" w:hAnsi="Times New Roman" w:cs="Times New Roman"/>
          <w:color w:val="000000"/>
          <w:sz w:val="28"/>
          <w:szCs w:val="28"/>
          <w:lang w:eastAsia="ru-RU"/>
        </w:rPr>
        <w:t>Таким образом, мы получили готовый датасет для обучения предсказательной модели.</w:t>
      </w:r>
    </w:p>
    <w:p w14:paraId="1738359A" w14:textId="77777777" w:rsidR="00B57EA8" w:rsidRPr="00C77568" w:rsidRDefault="00B57EA8" w:rsidP="00B57EA8">
      <w:pPr>
        <w:spacing w:after="0" w:line="360" w:lineRule="auto"/>
        <w:ind w:firstLine="720"/>
        <w:jc w:val="both"/>
        <w:rPr>
          <w:rFonts w:ascii="Times New Roman" w:eastAsia="Times New Roman" w:hAnsi="Times New Roman" w:cs="Times New Roman"/>
          <w:b/>
          <w:sz w:val="24"/>
          <w:szCs w:val="24"/>
          <w:lang w:eastAsia="ru-RU"/>
        </w:rPr>
      </w:pPr>
      <w:ins w:id="79" w:author="Учетная запись Майкрософт" w:date="2020-12-16T10:15:00Z">
        <w:r>
          <w:rPr>
            <w:rFonts w:ascii="Times New Roman" w:eastAsia="Times New Roman" w:hAnsi="Times New Roman" w:cs="Times New Roman"/>
            <w:b/>
            <w:color w:val="000000"/>
            <w:sz w:val="28"/>
            <w:szCs w:val="28"/>
            <w:lang w:eastAsia="ru-RU"/>
          </w:rPr>
          <w:t>3.3 Описание модели</w:t>
        </w:r>
      </w:ins>
      <w:commentRangeStart w:id="80"/>
      <w:del w:id="81" w:author="Учетная запись Майкрософт" w:date="2020-12-16T10:15:00Z">
        <w:r w:rsidRPr="00C77568" w:rsidDel="00062540">
          <w:rPr>
            <w:rFonts w:ascii="Times New Roman" w:eastAsia="Times New Roman" w:hAnsi="Times New Roman" w:cs="Times New Roman"/>
            <w:b/>
            <w:color w:val="000000"/>
            <w:sz w:val="28"/>
            <w:szCs w:val="28"/>
            <w:lang w:eastAsia="ru-RU"/>
          </w:rPr>
          <w:delText>Архитектура модели</w:delText>
        </w:r>
        <w:commentRangeEnd w:id="80"/>
        <w:r w:rsidDel="00062540">
          <w:rPr>
            <w:rStyle w:val="af"/>
          </w:rPr>
          <w:commentReference w:id="80"/>
        </w:r>
      </w:del>
    </w:p>
    <w:p w14:paraId="626D12D6" w14:textId="77777777" w:rsidR="00B57EA8" w:rsidRPr="00BA4436" w:rsidRDefault="00B57EA8" w:rsidP="00B57EA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Нами была предложена предсказательная модель на основе рекуррентных нейронных сетей. </w:t>
      </w:r>
      <w:r w:rsidRPr="00F469EF">
        <w:rPr>
          <w:rFonts w:ascii="Times New Roman" w:eastAsiaTheme="minorEastAsia" w:hAnsi="Times New Roman" w:cs="Times New Roman"/>
          <w:sz w:val="28"/>
          <w:szCs w:val="28"/>
        </w:rPr>
        <w:t>Архитектур</w:t>
      </w:r>
      <w:r>
        <w:rPr>
          <w:rFonts w:ascii="Times New Roman" w:eastAsiaTheme="minorEastAsia" w:hAnsi="Times New Roman" w:cs="Times New Roman"/>
          <w:sz w:val="28"/>
          <w:szCs w:val="28"/>
        </w:rPr>
        <w:t>а</w:t>
      </w:r>
      <w:r w:rsidRPr="00F469EF">
        <w:rPr>
          <w:rFonts w:ascii="Times New Roman" w:eastAsiaTheme="minorEastAsia" w:hAnsi="Times New Roman" w:cs="Times New Roman"/>
          <w:sz w:val="28"/>
          <w:szCs w:val="28"/>
        </w:rPr>
        <w:t xml:space="preserve"> </w:t>
      </w:r>
      <w:r w:rsidR="00070DA8">
        <w:rPr>
          <w:rFonts w:ascii="Times New Roman" w:eastAsiaTheme="minorEastAsia" w:hAnsi="Times New Roman" w:cs="Times New Roman"/>
          <w:sz w:val="28"/>
          <w:szCs w:val="28"/>
        </w:rPr>
        <w:t>сети представлена на рисунке 9</w:t>
      </w:r>
      <w:r>
        <w:rPr>
          <w:rFonts w:ascii="Times New Roman" w:eastAsiaTheme="minorEastAsia" w:hAnsi="Times New Roman" w:cs="Times New Roman"/>
          <w:sz w:val="28"/>
          <w:szCs w:val="28"/>
        </w:rPr>
        <w:t>.</w:t>
      </w:r>
    </w:p>
    <w:p w14:paraId="0D7876EF" w14:textId="77777777" w:rsidR="00B57EA8" w:rsidRDefault="00B57EA8" w:rsidP="00B57EA8">
      <w:pPr>
        <w:spacing w:after="0" w:line="360" w:lineRule="auto"/>
        <w:ind w:firstLine="709"/>
        <w:jc w:val="center"/>
        <w:rPr>
          <w:rFonts w:ascii="Times New Roman" w:eastAsia="Times New Roman" w:hAnsi="Times New Roman" w:cs="Times New Roman"/>
          <w:color w:val="000000"/>
          <w:sz w:val="24"/>
          <w:szCs w:val="24"/>
          <w:shd w:val="clear" w:color="auto" w:fill="FFFFFF"/>
          <w:lang w:val="en-US" w:eastAsia="ru-RU"/>
        </w:rPr>
      </w:pPr>
      <w:commentRangeStart w:id="82"/>
      <w:r>
        <w:rPr>
          <w:noProof/>
          <w:color w:val="000000"/>
          <w:sz w:val="28"/>
          <w:szCs w:val="28"/>
          <w:bdr w:val="none" w:sz="0" w:space="0" w:color="auto" w:frame="1"/>
          <w:lang w:eastAsia="ru-RU"/>
        </w:rPr>
        <w:drawing>
          <wp:inline distT="0" distB="0" distL="0" distR="0" wp14:anchorId="6E36E2FD" wp14:editId="1B375307">
            <wp:extent cx="2428262" cy="3101009"/>
            <wp:effectExtent l="0" t="0" r="0" b="4445"/>
            <wp:docPr id="5" name="Рисунок 5" descr="https://lh6.googleusercontent.com/UCwHK8lLHvIqyRxP1CZvHPNIJsCs-nEVRmNWoKjOXOlYMbG0NIAGamPLcaHWHnPhUQ2Qy52VLZqncKmDVsRu17-_dUqAuni0-R9HeBp-fkXyMxCclEOFO-XCj1Tl0Umt3recKw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CwHK8lLHvIqyRxP1CZvHPNIJsCs-nEVRmNWoKjOXOlYMbG0NIAGamPLcaHWHnPhUQ2Qy52VLZqncKmDVsRu17-_dUqAuni0-R9HeBp-fkXyMxCclEOFO-XCj1Tl0Umt3recKw2J"/>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2005" cy="3118560"/>
                    </a:xfrm>
                    <a:prstGeom prst="rect">
                      <a:avLst/>
                    </a:prstGeom>
                    <a:noFill/>
                    <a:ln>
                      <a:noFill/>
                    </a:ln>
                  </pic:spPr>
                </pic:pic>
              </a:graphicData>
            </a:graphic>
          </wp:inline>
        </w:drawing>
      </w:r>
      <w:commentRangeEnd w:id="82"/>
      <w:r>
        <w:rPr>
          <w:rStyle w:val="af"/>
        </w:rPr>
        <w:commentReference w:id="82"/>
      </w:r>
    </w:p>
    <w:p w14:paraId="61776479" w14:textId="77777777" w:rsidR="00B57EA8" w:rsidRPr="00324620" w:rsidRDefault="00B57EA8" w:rsidP="00B57EA8">
      <w:pPr>
        <w:spacing w:after="0" w:line="360" w:lineRule="auto"/>
        <w:ind w:firstLine="709"/>
        <w:jc w:val="center"/>
        <w:rPr>
          <w:rFonts w:ascii="Times New Roman" w:eastAsiaTheme="minorEastAsia" w:hAnsi="Times New Roman" w:cs="Times New Roman"/>
          <w:sz w:val="24"/>
          <w:szCs w:val="28"/>
        </w:rPr>
      </w:pPr>
      <w:r w:rsidRPr="009B5151">
        <w:rPr>
          <w:rFonts w:ascii="Times New Roman" w:eastAsiaTheme="minorEastAsia" w:hAnsi="Times New Roman" w:cs="Times New Roman"/>
          <w:sz w:val="24"/>
          <w:szCs w:val="28"/>
        </w:rPr>
        <w:t>Рисунок</w:t>
      </w:r>
      <w:r w:rsidRPr="00E12B81">
        <w:rPr>
          <w:rFonts w:ascii="Times New Roman" w:eastAsiaTheme="minorEastAsia" w:hAnsi="Times New Roman" w:cs="Times New Roman"/>
          <w:sz w:val="24"/>
          <w:szCs w:val="28"/>
        </w:rPr>
        <w:t xml:space="preserve"> </w:t>
      </w:r>
      <w:r w:rsidR="00070DA8">
        <w:rPr>
          <w:rFonts w:ascii="Times New Roman" w:eastAsiaTheme="minorEastAsia" w:hAnsi="Times New Roman" w:cs="Times New Roman"/>
          <w:sz w:val="24"/>
          <w:szCs w:val="28"/>
        </w:rPr>
        <w:t>9</w:t>
      </w:r>
      <w:r w:rsidRPr="00E12B81">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 xml:space="preserve"> Архитектура нейронной сети</w:t>
      </w:r>
    </w:p>
    <w:p w14:paraId="3C5651E5" w14:textId="77777777" w:rsidR="00B57EA8" w:rsidRDefault="00B57EA8" w:rsidP="00B57EA8">
      <w:pPr>
        <w:pStyle w:val="a6"/>
        <w:spacing w:before="0" w:beforeAutospacing="0" w:after="0" w:afterAutospacing="0" w:line="360" w:lineRule="auto"/>
        <w:ind w:firstLine="709"/>
        <w:jc w:val="both"/>
        <w:rPr>
          <w:rFonts w:eastAsiaTheme="minorEastAsia"/>
          <w:sz w:val="28"/>
          <w:szCs w:val="28"/>
        </w:rPr>
      </w:pPr>
      <w:r>
        <w:rPr>
          <w:color w:val="000000"/>
          <w:sz w:val="28"/>
          <w:szCs w:val="28"/>
        </w:rPr>
        <w:t>В качестве основного слоя был добавлен блок из 64 ячеек с архитектурой LSTM. Слой Drop</w:t>
      </w:r>
      <w:r>
        <w:rPr>
          <w:color w:val="000000"/>
          <w:sz w:val="28"/>
          <w:szCs w:val="28"/>
          <w:lang w:val="en-US"/>
        </w:rPr>
        <w:t>o</w:t>
      </w:r>
      <w:r>
        <w:rPr>
          <w:color w:val="000000"/>
          <w:sz w:val="28"/>
          <w:szCs w:val="28"/>
        </w:rPr>
        <w:t xml:space="preserve">ut был добавлен для регуляризации (с долей обнуляемых </w:t>
      </w:r>
      <w:proofErr w:type="gramStart"/>
      <w:r>
        <w:rPr>
          <w:color w:val="000000"/>
          <w:sz w:val="28"/>
          <w:szCs w:val="28"/>
        </w:rPr>
        <w:t xml:space="preserve">весов </w:t>
      </w:r>
      <m:oMath>
        <m:r>
          <w:rPr>
            <w:rFonts w:ascii="Cambria Math" w:hAnsi="Cambria Math"/>
            <w:color w:val="000000"/>
            <w:sz w:val="28"/>
            <w:szCs w:val="28"/>
          </w:rPr>
          <m:t>0,3</m:t>
        </m:r>
      </m:oMath>
      <w:r>
        <w:rPr>
          <w:color w:val="000000"/>
          <w:sz w:val="28"/>
          <w:szCs w:val="28"/>
        </w:rPr>
        <w:t>)</w:t>
      </w:r>
      <w:proofErr w:type="gramEnd"/>
      <w:r>
        <w:rPr>
          <w:color w:val="000000"/>
          <w:sz w:val="28"/>
          <w:szCs w:val="28"/>
        </w:rPr>
        <w:t>. Необходимость регуляризационного слоя была очевидна, так как без него наблюдался рост значения функции потерь на валидационной части выборки уже с ранних итераций обучения, что явно говорит о наличии переобучения. Dense слой из 64 нейронов был использован для более аккуратного предсказания сложной зависимости.</w:t>
      </w:r>
      <w:r>
        <w:rPr>
          <w:rFonts w:eastAsiaTheme="minorEastAsia"/>
          <w:sz w:val="28"/>
          <w:szCs w:val="28"/>
        </w:rPr>
        <w:t xml:space="preserve"> </w:t>
      </w:r>
    </w:p>
    <w:p w14:paraId="56909329" w14:textId="77777777" w:rsidR="00B57EA8" w:rsidRDefault="00B57EA8" w:rsidP="00B57EA8">
      <w:pPr>
        <w:spacing w:after="0" w:line="360" w:lineRule="auto"/>
        <w:ind w:firstLine="709"/>
        <w:jc w:val="both"/>
        <w:rPr>
          <w:ins w:id="83" w:author="Учетная запись Майкрософт" w:date="2020-12-16T10:24:00Z"/>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lastRenderedPageBreak/>
        <w:t xml:space="preserve">В качестве функции активации был использован гиперболический тангенс (tanh). Рекуррентная функция активации в LSTM блоке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сигмоида. </w:t>
      </w:r>
    </w:p>
    <w:p w14:paraId="036A64FD" w14:textId="6ED678C2" w:rsidR="00B57EA8" w:rsidRPr="00F469EF" w:rsidRDefault="00B57EA8" w:rsidP="00B57EA8">
      <w:pPr>
        <w:spacing w:after="0" w:line="360" w:lineRule="auto"/>
        <w:ind w:firstLine="709"/>
        <w:jc w:val="both"/>
        <w:rPr>
          <w:rFonts w:ascii="Times New Roman" w:eastAsiaTheme="minorEastAsia" w:hAnsi="Times New Roman" w:cs="Times New Roman"/>
          <w:sz w:val="28"/>
          <w:szCs w:val="28"/>
        </w:rPr>
      </w:pPr>
      <w:moveToRangeStart w:id="84" w:author="Учетная запись Майкрософт" w:date="2020-12-16T10:24:00Z" w:name="move59006674"/>
      <w:commentRangeStart w:id="85"/>
      <w:moveTo w:id="86" w:author="Учетная запись Майкрософт" w:date="2020-12-16T10:24:00Z">
        <w:r w:rsidRPr="00F469EF">
          <w:rPr>
            <w:rFonts w:ascii="Times New Roman" w:eastAsiaTheme="minorEastAsia" w:hAnsi="Times New Roman" w:cs="Times New Roman"/>
            <w:sz w:val="28"/>
            <w:szCs w:val="28"/>
          </w:rPr>
          <w:t xml:space="preserve">В ходе выполнения практической части столкнулись с проблемой переобучения. </w:t>
        </w:r>
        <w:r>
          <w:rPr>
            <w:rFonts w:ascii="Times New Roman" w:eastAsiaTheme="minorEastAsia" w:hAnsi="Times New Roman" w:cs="Times New Roman"/>
            <w:sz w:val="28"/>
            <w:szCs w:val="28"/>
          </w:rPr>
          <w:t>Переобучение</w:t>
        </w:r>
        <w:r w:rsidRPr="00F469EF">
          <w:rPr>
            <w:rFonts w:ascii="Times New Roman" w:eastAsiaTheme="minorEastAsia" w:hAnsi="Times New Roman" w:cs="Times New Roman"/>
            <w:sz w:val="28"/>
            <w:szCs w:val="28"/>
          </w:rPr>
          <w:t xml:space="preserve"> возникает при решении задач обучения по прецедентам, когда вероятность ошибки обученного алгоритма на объектах тестовой выборки оказывается существенно выше, чем средняя ошибка из обучающей выборки.</w:t>
        </w:r>
      </w:moveTo>
    </w:p>
    <w:p w14:paraId="23B0F044" w14:textId="77777777" w:rsidR="00B57EA8" w:rsidRPr="00985C3C" w:rsidRDefault="00B57EA8" w:rsidP="00B57EA8">
      <w:pPr>
        <w:spacing w:after="0" w:line="360" w:lineRule="auto"/>
        <w:ind w:firstLine="709"/>
        <w:jc w:val="both"/>
        <w:rPr>
          <w:rFonts w:ascii="Times New Roman" w:eastAsiaTheme="minorEastAsia" w:hAnsi="Times New Roman" w:cs="Times New Roman"/>
          <w:sz w:val="28"/>
          <w:szCs w:val="28"/>
        </w:rPr>
      </w:pPr>
      <w:moveTo w:id="87" w:author="Учетная запись Майкрософт" w:date="2020-12-16T10:24:00Z">
        <w:r>
          <w:rPr>
            <w:rFonts w:ascii="Times New Roman" w:eastAsiaTheme="minorEastAsia" w:hAnsi="Times New Roman" w:cs="Times New Roman"/>
            <w:sz w:val="28"/>
            <w:szCs w:val="28"/>
          </w:rPr>
          <w:t xml:space="preserve">Для решения проблемы переобучения в моей модели используется специальный вычислительный слой </w:t>
        </w:r>
        <w:r>
          <w:rPr>
            <w:rFonts w:ascii="Times New Roman" w:eastAsiaTheme="minorEastAsia" w:hAnsi="Times New Roman" w:cs="Times New Roman"/>
            <w:sz w:val="28"/>
            <w:szCs w:val="28"/>
            <w:lang w:val="en-US"/>
          </w:rPr>
          <w:t>Dropout</w:t>
        </w:r>
        <w:r w:rsidRPr="00985C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Являясь промежуточным, слой </w:t>
        </w:r>
        <w:r>
          <w:rPr>
            <w:rFonts w:ascii="Times New Roman" w:eastAsiaTheme="minorEastAsia" w:hAnsi="Times New Roman" w:cs="Times New Roman"/>
            <w:sz w:val="28"/>
            <w:szCs w:val="28"/>
            <w:lang w:val="en-US"/>
          </w:rPr>
          <w:t>Dropout</w:t>
        </w:r>
        <w:r>
          <w:rPr>
            <w:rFonts w:ascii="Times New Roman" w:eastAsiaTheme="minorEastAsia" w:hAnsi="Times New Roman" w:cs="Times New Roman"/>
            <w:sz w:val="28"/>
            <w:szCs w:val="28"/>
          </w:rPr>
          <w:t xml:space="preserve"> случайным образом, в соответствии с заданными параметрами, обнуляет значение весов связей между предыдущим и последующим слоем. Таким образом, на конкретной итерации вычислений, следующий слой не получает значения некоторых выходных значений предыдущего слоя.</w:t>
        </w:r>
      </w:moveTo>
    </w:p>
    <w:p w14:paraId="55FE1693" w14:textId="77777777" w:rsidR="00B57EA8" w:rsidDel="00DB41F5" w:rsidRDefault="00B57EA8" w:rsidP="00B57EA8">
      <w:pPr>
        <w:spacing w:after="0" w:line="360" w:lineRule="auto"/>
        <w:ind w:firstLine="709"/>
        <w:jc w:val="both"/>
        <w:rPr>
          <w:del w:id="88" w:author="Учетная запись Майкрософт" w:date="2020-12-16T10:24:00Z"/>
          <w:rFonts w:ascii="Times New Roman" w:eastAsiaTheme="minorEastAsia" w:hAnsi="Times New Roman" w:cs="Times New Roman"/>
          <w:sz w:val="28"/>
          <w:szCs w:val="28"/>
        </w:rPr>
      </w:pPr>
      <w:moveTo w:id="89" w:author="Учетная запись Майкрософт" w:date="2020-12-16T10:24:00Z">
        <w:r w:rsidRPr="00F469EF">
          <w:rPr>
            <w:rFonts w:ascii="Times New Roman" w:eastAsiaTheme="minorEastAsia" w:hAnsi="Times New Roman" w:cs="Times New Roman"/>
            <w:sz w:val="28"/>
            <w:szCs w:val="28"/>
          </w:rPr>
          <w:t xml:space="preserve">Сети для обучения получаются с помощью исключения из сети нейронов с </w:t>
        </w:r>
        <w:proofErr w:type="gramStart"/>
        <w:r w:rsidRPr="00F469EF">
          <w:rPr>
            <w:rFonts w:ascii="Times New Roman" w:eastAsiaTheme="minorEastAsia" w:hAnsi="Times New Roman" w:cs="Times New Roman"/>
            <w:sz w:val="28"/>
            <w:szCs w:val="28"/>
          </w:rPr>
          <w:t xml:space="preserve">вероятностью </w:t>
        </w:r>
        <m:oMath>
          <m:r>
            <w:rPr>
              <w:rFonts w:ascii="Cambria Math" w:eastAsiaTheme="minorEastAsia" w:hAnsi="Cambria Math" w:cs="Times New Roman"/>
              <w:sz w:val="28"/>
              <w:szCs w:val="28"/>
            </w:rPr>
            <m:t>p</m:t>
          </m:r>
        </m:oMath>
        <w:r w:rsidRPr="00F469EF">
          <w:rPr>
            <w:rFonts w:ascii="Times New Roman" w:eastAsiaTheme="minorEastAsia" w:hAnsi="Times New Roman" w:cs="Times New Roman"/>
            <w:sz w:val="28"/>
            <w:szCs w:val="28"/>
          </w:rPr>
          <w:t>,</w:t>
        </w:r>
        <w:proofErr w:type="gramEnd"/>
        <w:r w:rsidRPr="00F469EF">
          <w:rPr>
            <w:rFonts w:ascii="Times New Roman" w:eastAsiaTheme="minorEastAsia" w:hAnsi="Times New Roman" w:cs="Times New Roman"/>
            <w:sz w:val="28"/>
            <w:szCs w:val="28"/>
          </w:rPr>
          <w:t xml:space="preserve"> так, что вероятность того, что нейрон останется в сети составляет </w:t>
        </w:r>
        <m:oMath>
          <m:r>
            <w:rPr>
              <w:rFonts w:ascii="Cambria Math" w:eastAsiaTheme="minorEastAsia" w:hAnsi="Cambria Math" w:cs="Times New Roman"/>
              <w:sz w:val="28"/>
              <w:szCs w:val="28"/>
            </w:rPr>
            <m:t>q=1-p</m:t>
          </m:r>
        </m:oMath>
        <w:r w:rsidRPr="00F469EF">
          <w:rPr>
            <w:rFonts w:ascii="Times New Roman" w:eastAsiaTheme="minorEastAsia" w:hAnsi="Times New Roman" w:cs="Times New Roman"/>
            <w:sz w:val="28"/>
            <w:szCs w:val="28"/>
          </w:rPr>
          <w:t xml:space="preserve">. </w:t>
        </w:r>
        <w:commentRangeEnd w:id="85"/>
        <w:r>
          <w:rPr>
            <w:rStyle w:val="af"/>
          </w:rPr>
          <w:commentReference w:id="85"/>
        </w:r>
      </w:moveTo>
    </w:p>
    <w:moveToRangeEnd w:id="84"/>
    <w:p w14:paraId="0FB4F63F" w14:textId="77777777" w:rsidR="00B57EA8" w:rsidRPr="001737F1" w:rsidRDefault="00B57EA8" w:rsidP="00B57EA8">
      <w:pPr>
        <w:spacing w:after="0" w:line="360" w:lineRule="auto"/>
        <w:ind w:firstLine="709"/>
        <w:jc w:val="both"/>
        <w:rPr>
          <w:rFonts w:ascii="Times New Roman" w:eastAsiaTheme="minorEastAsia" w:hAnsi="Times New Roman" w:cs="Times New Roman"/>
          <w:sz w:val="28"/>
          <w:szCs w:val="28"/>
        </w:rPr>
      </w:pPr>
    </w:p>
    <w:p w14:paraId="2C57977E" w14:textId="77777777" w:rsidR="00B57EA8" w:rsidRPr="00062540" w:rsidRDefault="00B57EA8">
      <w:pPr>
        <w:spacing w:after="0" w:line="360" w:lineRule="auto"/>
        <w:ind w:firstLine="720"/>
        <w:jc w:val="both"/>
        <w:rPr>
          <w:ins w:id="90" w:author="Учетная запись Майкрософт" w:date="2020-12-16T10:16:00Z"/>
          <w:rFonts w:ascii="Times New Roman" w:eastAsia="Times New Roman" w:hAnsi="Times New Roman" w:cs="Times New Roman"/>
          <w:b/>
          <w:sz w:val="24"/>
          <w:szCs w:val="24"/>
          <w:lang w:eastAsia="ru-RU"/>
          <w:rPrChange w:id="91" w:author="Учетная запись Майкрософт" w:date="2020-12-16T10:16:00Z">
            <w:rPr>
              <w:ins w:id="92" w:author="Учетная запись Майкрософт" w:date="2020-12-16T10:16:00Z"/>
              <w:rFonts w:ascii="Times New Roman" w:eastAsia="Times New Roman" w:hAnsi="Times New Roman" w:cs="Times New Roman"/>
              <w:color w:val="000000"/>
              <w:sz w:val="28"/>
              <w:szCs w:val="28"/>
              <w:lang w:eastAsia="ru-RU"/>
            </w:rPr>
          </w:rPrChange>
        </w:rPr>
        <w:pPrChange w:id="93" w:author="Учетная запись Майкрософт" w:date="2020-12-16T10:16:00Z">
          <w:pPr>
            <w:spacing w:after="0" w:line="360" w:lineRule="auto"/>
            <w:jc w:val="both"/>
          </w:pPr>
        </w:pPrChange>
      </w:pPr>
      <w:del w:id="94" w:author="Учетная запись Майкрософт" w:date="2020-12-16T10:16:00Z">
        <w:r w:rsidRPr="001737F1" w:rsidDel="00062540">
          <w:rPr>
            <w:rFonts w:ascii="Times New Roman" w:eastAsia="Times New Roman" w:hAnsi="Times New Roman" w:cs="Times New Roman"/>
            <w:color w:val="000000"/>
            <w:sz w:val="28"/>
            <w:szCs w:val="28"/>
            <w:lang w:eastAsia="ru-RU"/>
          </w:rPr>
          <w:tab/>
        </w:r>
      </w:del>
      <w:ins w:id="95" w:author="Учетная запись Майкрософт" w:date="2020-12-16T10:16:00Z">
        <w:r>
          <w:rPr>
            <w:rFonts w:ascii="Times New Roman" w:eastAsia="Times New Roman" w:hAnsi="Times New Roman" w:cs="Times New Roman"/>
            <w:b/>
            <w:color w:val="000000"/>
            <w:sz w:val="28"/>
            <w:szCs w:val="28"/>
            <w:lang w:eastAsia="ru-RU"/>
          </w:rPr>
          <w:t>3.4 Обучение модели</w:t>
        </w:r>
      </w:ins>
    </w:p>
    <w:p w14:paraId="375B96FD" w14:textId="34E3A1D7" w:rsidR="00B57EA8" w:rsidRDefault="00B57EA8" w:rsidP="00B57EA8">
      <w:pPr>
        <w:spacing w:after="0" w:line="360" w:lineRule="auto"/>
        <w:ind w:firstLine="709"/>
        <w:jc w:val="both"/>
        <w:rPr>
          <w:rFonts w:ascii="Times New Roman" w:eastAsiaTheme="minorEastAsia" w:hAnsi="Times New Roman" w:cs="Times New Roman"/>
          <w:sz w:val="28"/>
          <w:szCs w:val="28"/>
        </w:rPr>
      </w:pPr>
      <w:r w:rsidRPr="00D20C0E">
        <w:rPr>
          <w:rFonts w:ascii="Times New Roman" w:eastAsiaTheme="minorEastAsia" w:hAnsi="Times New Roman" w:cs="Times New Roman"/>
          <w:sz w:val="28"/>
          <w:szCs w:val="28"/>
        </w:rPr>
        <w:t>Для обучения сети был выбран метод обратного распространения ошибки</w:t>
      </w:r>
      <w:r>
        <w:rPr>
          <w:rFonts w:ascii="Times New Roman" w:eastAsiaTheme="minorEastAsia" w:hAnsi="Times New Roman" w:cs="Times New Roman"/>
          <w:sz w:val="28"/>
          <w:szCs w:val="28"/>
        </w:rPr>
        <w:t xml:space="preserve">. </w:t>
      </w:r>
      <w:r w:rsidRPr="00F469EF">
        <w:rPr>
          <w:rFonts w:ascii="Times New Roman" w:eastAsiaTheme="minorEastAsia" w:hAnsi="Times New Roman" w:cs="Times New Roman"/>
          <w:sz w:val="28"/>
          <w:szCs w:val="28"/>
        </w:rPr>
        <w:t xml:space="preserve">Данный способ обучения нейронной сети помогает отрегулировать каждый вес пропорционально тому, </w:t>
      </w:r>
      <w:proofErr w:type="gramStart"/>
      <w:r w:rsidRPr="00F469EF">
        <w:rPr>
          <w:rFonts w:ascii="Times New Roman" w:eastAsiaTheme="minorEastAsia" w:hAnsi="Times New Roman" w:cs="Times New Roman"/>
          <w:sz w:val="28"/>
          <w:szCs w:val="28"/>
        </w:rPr>
        <w:t>насколько  он</w:t>
      </w:r>
      <w:proofErr w:type="gramEnd"/>
      <w:r w:rsidRPr="00F469EF">
        <w:rPr>
          <w:rFonts w:ascii="Times New Roman" w:eastAsiaTheme="minorEastAsia" w:hAnsi="Times New Roman" w:cs="Times New Roman"/>
          <w:sz w:val="28"/>
          <w:szCs w:val="28"/>
        </w:rPr>
        <w:t xml:space="preserve"> способствует общей ошибке. При итеративном уменьшении ошибки каждого веса получится ряд весов, которые дают хорошие прогнозы.</w:t>
      </w:r>
    </w:p>
    <w:p w14:paraId="4FBC360F" w14:textId="77777777" w:rsidR="00B57EA8" w:rsidRDefault="00B57EA8" w:rsidP="00B57EA8">
      <w:pPr>
        <w:spacing w:after="0" w:line="360" w:lineRule="auto"/>
        <w:ind w:firstLine="709"/>
        <w:jc w:val="both"/>
        <w:rPr>
          <w:ins w:id="96" w:author="Учетная запись Майкрософт" w:date="2020-12-16T10:20:00Z"/>
          <w:rFonts w:ascii="Times New Roman" w:eastAsiaTheme="minorEastAsia" w:hAnsi="Times New Roman" w:cs="Times New Roman"/>
          <w:sz w:val="28"/>
          <w:szCs w:val="28"/>
        </w:rPr>
      </w:pPr>
      <w:r w:rsidRPr="00F469EF">
        <w:rPr>
          <w:rFonts w:ascii="Times New Roman" w:eastAsiaTheme="minorEastAsia" w:hAnsi="Times New Roman" w:cs="Times New Roman"/>
          <w:sz w:val="28"/>
          <w:szCs w:val="28"/>
        </w:rPr>
        <w:t xml:space="preserve">Метод обратного распространения ошибки является специфической реализацией градиентного спуска в пространстве весов многослойных сетей прямого распространения. Основная идея этого метода заключается в вычислении частных производных функции </w:t>
      </w:r>
      <w:proofErr w:type="gramStart"/>
      <w:r w:rsidRPr="00F469EF">
        <w:rPr>
          <w:rFonts w:ascii="Times New Roman" w:eastAsiaTheme="minorEastAsia" w:hAnsi="Times New Roman" w:cs="Times New Roman"/>
          <w:sz w:val="28"/>
          <w:szCs w:val="28"/>
        </w:rPr>
        <w:t xml:space="preserve">сети </w:t>
      </w:r>
      <m:oMath>
        <m:r>
          <w:rPr>
            <w:rFonts w:ascii="Cambria Math" w:eastAsiaTheme="minorEastAsia" w:hAnsi="Cambria Math" w:cs="Times New Roman"/>
            <w:sz w:val="28"/>
            <w:szCs w:val="28"/>
          </w:rPr>
          <m:t>F(w,x)</m:t>
        </m:r>
      </m:oMath>
      <w:r w:rsidRPr="00F469EF">
        <w:rPr>
          <w:rFonts w:ascii="Times New Roman" w:eastAsiaTheme="minorEastAsia" w:hAnsi="Times New Roman" w:cs="Times New Roman"/>
          <w:sz w:val="28"/>
          <w:szCs w:val="28"/>
        </w:rPr>
        <w:t xml:space="preserve"> по</w:t>
      </w:r>
      <w:proofErr w:type="gramEnd"/>
      <w:r w:rsidRPr="00F469EF">
        <w:rPr>
          <w:rFonts w:ascii="Times New Roman" w:eastAsiaTheme="minorEastAsia" w:hAnsi="Times New Roman" w:cs="Times New Roman"/>
          <w:sz w:val="28"/>
          <w:szCs w:val="28"/>
        </w:rPr>
        <w:t xml:space="preserve"> всем элементам настраиваемого вектора весов </w:t>
      </w:r>
      <m:oMath>
        <m:r>
          <w:rPr>
            <w:rFonts w:ascii="Cambria Math" w:eastAsiaTheme="minorEastAsia" w:hAnsi="Cambria Math" w:cs="Times New Roman"/>
            <w:sz w:val="28"/>
            <w:szCs w:val="28"/>
          </w:rPr>
          <m:t>w</m:t>
        </m:r>
      </m:oMath>
      <w:r w:rsidRPr="00F469EF">
        <w:rPr>
          <w:rFonts w:ascii="Times New Roman" w:eastAsiaTheme="minorEastAsia" w:hAnsi="Times New Roman" w:cs="Times New Roman"/>
          <w:sz w:val="28"/>
          <w:szCs w:val="28"/>
        </w:rPr>
        <w:t xml:space="preserve"> для данного вектора </w:t>
      </w:r>
      <m:oMath>
        <m:r>
          <w:rPr>
            <w:rFonts w:ascii="Cambria Math" w:eastAsiaTheme="minorEastAsia" w:hAnsi="Cambria Math" w:cs="Times New Roman"/>
            <w:sz w:val="28"/>
            <w:szCs w:val="28"/>
          </w:rPr>
          <m:t>x</m:t>
        </m:r>
      </m:oMath>
      <w:r w:rsidRPr="00F469EF">
        <w:rPr>
          <w:rFonts w:ascii="Times New Roman" w:eastAsiaTheme="minorEastAsia" w:hAnsi="Times New Roman" w:cs="Times New Roman"/>
          <w:sz w:val="28"/>
          <w:szCs w:val="28"/>
        </w:rPr>
        <w:t>.</w:t>
      </w:r>
      <w:r w:rsidRPr="007F2FDD">
        <w:rPr>
          <w:rFonts w:ascii="Times New Roman" w:eastAsiaTheme="minorEastAsia" w:hAnsi="Times New Roman" w:cs="Times New Roman"/>
          <w:sz w:val="28"/>
          <w:szCs w:val="28"/>
        </w:rPr>
        <w:t xml:space="preserve"> [</w:t>
      </w:r>
      <w:r w:rsidRPr="002E69B2">
        <w:rPr>
          <w:rFonts w:ascii="Times New Roman" w:eastAsiaTheme="minorEastAsia" w:hAnsi="Times New Roman" w:cs="Times New Roman"/>
          <w:sz w:val="28"/>
          <w:szCs w:val="28"/>
          <w:rPrChange w:id="97" w:author="Иван Слеповичев" w:date="2020-12-15T14:56:00Z">
            <w:rPr>
              <w:rFonts w:ascii="Times New Roman" w:eastAsiaTheme="minorEastAsia" w:hAnsi="Times New Roman" w:cs="Times New Roman"/>
              <w:sz w:val="28"/>
              <w:szCs w:val="28"/>
              <w:lang w:val="en-US"/>
            </w:rPr>
          </w:rPrChange>
        </w:rPr>
        <w:t>1</w:t>
      </w:r>
      <w:r w:rsidR="00113298">
        <w:rPr>
          <w:rFonts w:ascii="Times New Roman" w:eastAsiaTheme="minorEastAsia" w:hAnsi="Times New Roman" w:cs="Times New Roman"/>
          <w:sz w:val="28"/>
          <w:szCs w:val="28"/>
        </w:rPr>
        <w:t>4</w:t>
      </w:r>
      <w:r w:rsidRPr="00985C3C">
        <w:rPr>
          <w:rFonts w:ascii="Times New Roman" w:eastAsiaTheme="minorEastAsia" w:hAnsi="Times New Roman" w:cs="Times New Roman"/>
          <w:sz w:val="28"/>
          <w:szCs w:val="28"/>
        </w:rPr>
        <w:t>]</w:t>
      </w:r>
    </w:p>
    <w:p w14:paraId="0272C89A"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commentRangeStart w:id="98"/>
      <w:r w:rsidRPr="001737F1">
        <w:rPr>
          <w:rFonts w:ascii="Times New Roman" w:eastAsia="Times New Roman" w:hAnsi="Times New Roman" w:cs="Times New Roman"/>
          <w:color w:val="000000"/>
          <w:sz w:val="28"/>
          <w:szCs w:val="28"/>
          <w:lang w:eastAsia="ru-RU"/>
        </w:rPr>
        <w:t>Для поиска весов был применен оптимизационный алгоритм A</w:t>
      </w:r>
      <w:r>
        <w:rPr>
          <w:rFonts w:ascii="Times New Roman" w:eastAsia="Times New Roman" w:hAnsi="Times New Roman" w:cs="Times New Roman"/>
          <w:color w:val="000000"/>
          <w:sz w:val="28"/>
          <w:szCs w:val="28"/>
          <w:lang w:eastAsia="ru-RU"/>
        </w:rPr>
        <w:t xml:space="preserve">daptive </w:t>
      </w:r>
      <w:commentRangeEnd w:id="98"/>
      <w:r>
        <w:rPr>
          <w:rStyle w:val="af"/>
        </w:rPr>
        <w:commentReference w:id="98"/>
      </w:r>
      <w:r>
        <w:rPr>
          <w:rFonts w:ascii="Times New Roman" w:eastAsia="Times New Roman" w:hAnsi="Times New Roman" w:cs="Times New Roman"/>
          <w:color w:val="000000"/>
          <w:sz w:val="28"/>
          <w:szCs w:val="28"/>
          <w:lang w:eastAsia="ru-RU"/>
        </w:rPr>
        <w:t>moment estimation (Adam</w:t>
      </w:r>
      <w:r w:rsidRPr="007B1F59">
        <w:rPr>
          <w:rFonts w:ascii="Times New Roman" w:eastAsia="Times New Roman" w:hAnsi="Times New Roman" w:cs="Times New Roman"/>
          <w:color w:val="000000"/>
          <w:sz w:val="28"/>
          <w:szCs w:val="28"/>
          <w:lang w:eastAsia="ru-RU"/>
        </w:rPr>
        <w:t>)</w:t>
      </w:r>
      <w:r w:rsidR="00113298">
        <w:rPr>
          <w:rFonts w:ascii="Times New Roman" w:eastAsia="Times New Roman" w:hAnsi="Times New Roman" w:cs="Times New Roman"/>
          <w:color w:val="000000"/>
          <w:sz w:val="28"/>
          <w:szCs w:val="28"/>
          <w:lang w:eastAsia="ru-RU"/>
        </w:rPr>
        <w:t>, который описан в источнике [15]</w:t>
      </w:r>
      <w:r w:rsidRPr="001737F1">
        <w:rPr>
          <w:rFonts w:ascii="Times New Roman" w:eastAsia="Times New Roman" w:hAnsi="Times New Roman" w:cs="Times New Roman"/>
          <w:color w:val="000000"/>
          <w:sz w:val="28"/>
          <w:szCs w:val="28"/>
          <w:lang w:eastAsia="ru-RU"/>
        </w:rPr>
        <w:t xml:space="preserve">. В качестве метрик оценки модели были использованы значение функции потерь (loss), </w:t>
      </w:r>
      <w:r w:rsidRPr="001737F1">
        <w:rPr>
          <w:rFonts w:ascii="Times New Roman" w:eastAsia="Times New Roman" w:hAnsi="Times New Roman" w:cs="Times New Roman"/>
          <w:color w:val="000000"/>
          <w:sz w:val="28"/>
          <w:szCs w:val="28"/>
          <w:lang w:eastAsia="ru-RU"/>
        </w:rPr>
        <w:lastRenderedPageBreak/>
        <w:t>точности (accuracy) и средней абсолютной ошибки (MAE)</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MAE</w:t>
      </w:r>
      <w:r>
        <w:rPr>
          <w:rFonts w:ascii="Times New Roman" w:eastAsia="Times New Roman" w:hAnsi="Times New Roman" w:cs="Times New Roman"/>
          <w:color w:val="000000"/>
          <w:sz w:val="28"/>
          <w:szCs w:val="28"/>
          <w:lang w:eastAsia="ru-RU"/>
        </w:rPr>
        <w:t xml:space="preserve"> – это мера ошибок между парными наблюдениями, выражающими одно и то же явление:</w:t>
      </w:r>
    </w:p>
    <w:p w14:paraId="088665AF" w14:textId="77777777" w:rsidR="00B57EA8" w:rsidRDefault="00B57EA8" w:rsidP="00B57EA8">
      <w:pPr>
        <w:spacing w:after="0" w:line="360" w:lineRule="auto"/>
        <w:jc w:val="center"/>
        <w:rPr>
          <w:rFonts w:ascii="Times New Roman" w:eastAsia="Times New Roman" w:hAnsi="Times New Roman" w:cs="Times New Roman"/>
          <w:i/>
          <w:color w:val="000000"/>
          <w:sz w:val="28"/>
          <w:szCs w:val="28"/>
          <w:lang w:eastAsia="ru-RU"/>
        </w:rPr>
      </w:pPr>
      <m:oMath>
        <m:r>
          <w:rPr>
            <w:rFonts w:ascii="Cambria Math" w:eastAsia="Times New Roman" w:hAnsi="Cambria Math" w:cs="Times New Roman"/>
            <w:color w:val="000000"/>
            <w:sz w:val="28"/>
            <w:szCs w:val="28"/>
            <w:lang w:eastAsia="ru-RU"/>
          </w:rPr>
          <m:t>MAE=</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e</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e>
            </m:nary>
          </m:num>
          <m:den>
            <m:r>
              <w:rPr>
                <w:rFonts w:ascii="Cambria Math" w:eastAsia="Times New Roman" w:hAnsi="Cambria Math" w:cs="Times New Roman"/>
                <w:color w:val="000000"/>
                <w:sz w:val="28"/>
                <w:szCs w:val="28"/>
                <w:lang w:eastAsia="ru-RU"/>
              </w:rPr>
              <m:t>n</m:t>
            </m:r>
          </m:den>
        </m:f>
      </m:oMath>
      <w:r w:rsidRPr="00985C3C">
        <w:rPr>
          <w:rFonts w:ascii="Times New Roman" w:eastAsia="Times New Roman" w:hAnsi="Times New Roman" w:cs="Times New Roman"/>
          <w:color w:val="000000"/>
          <w:sz w:val="28"/>
          <w:szCs w:val="28"/>
          <w:lang w:eastAsia="ru-RU"/>
        </w:rPr>
        <w:t>,</w:t>
      </w:r>
    </w:p>
    <w:p w14:paraId="26F7A4B9" w14:textId="77777777" w:rsidR="00B57EA8" w:rsidRDefault="00B57EA8" w:rsidP="00B57EA8">
      <w:pPr>
        <w:spacing w:after="0" w:line="360" w:lineRule="auto"/>
        <w:rPr>
          <w:rFonts w:ascii="Times New Roman" w:eastAsia="Times New Roman" w:hAnsi="Times New Roman" w:cs="Times New Roman"/>
          <w:color w:val="000000"/>
          <w:sz w:val="28"/>
          <w:szCs w:val="28"/>
          <w:lang w:eastAsia="ru-RU"/>
        </w:rPr>
      </w:pPr>
      <w:proofErr w:type="gramStart"/>
      <w:r>
        <w:rPr>
          <w:rFonts w:ascii="Times New Roman" w:eastAsia="Times New Roman" w:hAnsi="Times New Roman" w:cs="Times New Roman"/>
          <w:color w:val="000000"/>
          <w:sz w:val="28"/>
          <w:szCs w:val="28"/>
          <w:lang w:eastAsia="ru-RU"/>
        </w:rPr>
        <w:t xml:space="preserve">где </w:t>
      </w:r>
      <m:oMath>
        <m:d>
          <m:dPr>
            <m:begChr m:val="|"/>
            <m:endChr m:val="|"/>
            <m:ctrlPr>
              <w:rPr>
                <w:rFonts w:ascii="Cambria Math" w:eastAsia="Times New Roman" w:hAnsi="Cambria Math" w:cs="Times New Roman"/>
                <w:i/>
                <w:color w:val="000000"/>
                <w:sz w:val="28"/>
                <w:szCs w:val="28"/>
                <w:lang w:eastAsia="ru-RU"/>
              </w:rPr>
            </m:ctrlPr>
          </m:dPr>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x</m:t>
                </m:r>
              </m:e>
              <m:sub>
                <m:r>
                  <w:rPr>
                    <w:rFonts w:ascii="Cambria Math" w:eastAsia="Times New Roman" w:hAnsi="Cambria Math" w:cs="Times New Roman"/>
                    <w:color w:val="000000"/>
                    <w:sz w:val="28"/>
                    <w:szCs w:val="28"/>
                    <w:lang w:eastAsia="ru-RU"/>
                  </w:rPr>
                  <m:t>i</m:t>
                </m:r>
              </m:sub>
            </m:sSub>
          </m:e>
        </m:d>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e</m:t>
            </m:r>
            <m:ctrlPr>
              <w:rPr>
                <w:rFonts w:ascii="Cambria Math" w:eastAsia="Times New Roman" w:hAnsi="Cambria Math" w:cs="Times New Roman"/>
                <w:i/>
                <w:color w:val="000000"/>
                <w:sz w:val="28"/>
                <w:szCs w:val="28"/>
                <w:lang w:eastAsia="ru-RU"/>
              </w:rPr>
            </m:ctrlPr>
          </m:e>
          <m:sub>
            <m:r>
              <w:rPr>
                <w:rFonts w:ascii="Cambria Math" w:eastAsia="Times New Roman" w:hAnsi="Cambria Math" w:cs="Times New Roman"/>
                <w:color w:val="000000"/>
                <w:sz w:val="28"/>
                <w:szCs w:val="28"/>
                <w:lang w:val="en-US" w:eastAsia="ru-RU"/>
              </w:rPr>
              <m:t>i</m:t>
            </m:r>
          </m:sub>
        </m:sSub>
        <m:r>
          <w:rPr>
            <w:rFonts w:ascii="Cambria Math" w:eastAsia="Times New Roman" w:hAnsi="Cambria Math" w:cs="Times New Roman"/>
            <w:color w:val="000000"/>
            <w:sz w:val="28"/>
            <w:szCs w:val="28"/>
            <w:lang w:eastAsia="ru-RU"/>
          </w:rPr>
          <m:t>|</m:t>
        </m:r>
      </m:oMath>
      <w:r w:rsidRPr="00BC7E6F">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proofErr w:type="gramEnd"/>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среднее  арифметическое абсолютных ошибок,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y</m:t>
            </m:r>
          </m:e>
          <m:sub>
            <m:r>
              <w:rPr>
                <w:rFonts w:ascii="Cambria Math" w:eastAsia="Times New Roman" w:hAnsi="Cambria Math" w:cs="Times New Roman"/>
                <w:color w:val="000000"/>
                <w:sz w:val="28"/>
                <w:szCs w:val="28"/>
                <w:lang w:eastAsia="ru-RU"/>
              </w:rPr>
              <m:t>i</m:t>
            </m:r>
          </m:sub>
        </m:sSub>
      </m:oMath>
      <w:r w:rsidRPr="00985C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предсказанное значение, </w:t>
      </w:r>
      <m:oMath>
        <m:sSub>
          <m:sSubPr>
            <m:ctrlPr>
              <w:rPr>
                <w:rFonts w:ascii="Cambria Math" w:eastAsia="Times New Roman" w:hAnsi="Cambria Math" w:cs="Times New Roman"/>
                <w:i/>
                <w:color w:val="000000"/>
                <w:sz w:val="28"/>
                <w:szCs w:val="28"/>
                <w:lang w:val="en-US" w:eastAsia="ru-RU"/>
              </w:rPr>
            </m:ctrlPr>
          </m:sSubPr>
          <m:e>
            <m:r>
              <w:rPr>
                <w:rFonts w:ascii="Cambria Math" w:eastAsia="Times New Roman" w:hAnsi="Cambria Math" w:cs="Times New Roman"/>
                <w:color w:val="000000"/>
                <w:sz w:val="28"/>
                <w:szCs w:val="28"/>
                <w:lang w:val="en-US" w:eastAsia="ru-RU"/>
              </w:rPr>
              <m:t>x</m:t>
            </m:r>
          </m:e>
          <m:sub>
            <m:r>
              <w:rPr>
                <w:rFonts w:ascii="Cambria Math" w:eastAsia="Times New Roman" w:hAnsi="Cambria Math" w:cs="Times New Roman"/>
                <w:color w:val="000000"/>
                <w:sz w:val="28"/>
                <w:szCs w:val="28"/>
                <w:lang w:val="en-US" w:eastAsia="ru-RU"/>
              </w:rPr>
              <m:t>i</m:t>
            </m:r>
          </m:sub>
        </m:sSub>
      </m:oMath>
      <w:r w:rsidRPr="00985C3C">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истинное значение.</w:t>
      </w:r>
    </w:p>
    <w:p w14:paraId="057715E2" w14:textId="77777777" w:rsidR="00B57EA8" w:rsidRPr="001737F1"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Каждая из метрик рассчитывалась как на тренировочной, так и на валидационной части для отслеживания эволюции модели в ходе итераций обучения. Все данные метрик для каждой итерации сохранялись для дальнейшего анализа.</w:t>
      </w:r>
    </w:p>
    <w:p w14:paraId="448F2AAC" w14:textId="77777777" w:rsidR="00B57EA8" w:rsidRDefault="00B57EA8" w:rsidP="00B57EA8">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 xml:space="preserve">Были реализованы два критерия остановки процесса обучения. Первый </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явное задание пользователем числа итераций обновления весов сети. При использовании такого подхода при задании слишком большого числа итерации наблюдалось незначительное переобучение модели даже при наличии регуляризационного слоя. Поэтому был реализован второй подход, основанный на анализе изменений значения функции потерь на валидационной части выборки (val_loss). При стабилизации этой величины в </w:t>
      </w:r>
      <w:proofErr w:type="gramStart"/>
      <w:r w:rsidRPr="001737F1">
        <w:rPr>
          <w:rFonts w:ascii="Times New Roman" w:eastAsia="Times New Roman" w:hAnsi="Times New Roman" w:cs="Times New Roman"/>
          <w:color w:val="000000"/>
          <w:sz w:val="28"/>
          <w:szCs w:val="28"/>
          <w:lang w:eastAsia="ru-RU"/>
        </w:rPr>
        <w:t xml:space="preserve">диапазоне </w:t>
      </w:r>
      <m:oMath>
        <m:r>
          <w:rPr>
            <w:rFonts w:ascii="Cambria Math" w:eastAsia="Times New Roman" w:hAnsi="Cambria Math" w:cs="Times New Roman"/>
            <w:color w:val="000000"/>
            <w:sz w:val="28"/>
            <w:szCs w:val="28"/>
            <w:lang w:eastAsia="ru-RU"/>
          </w:rPr>
          <m:t>+/-0.0001</m:t>
        </m:r>
      </m:oMath>
      <w:r w:rsidRPr="007A0C9E">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процесс</w:t>
      </w:r>
      <w:proofErr w:type="gramEnd"/>
      <w:r w:rsidRPr="001737F1">
        <w:rPr>
          <w:rFonts w:ascii="Times New Roman" w:eastAsia="Times New Roman" w:hAnsi="Times New Roman" w:cs="Times New Roman"/>
          <w:color w:val="000000"/>
          <w:sz w:val="28"/>
          <w:szCs w:val="28"/>
          <w:lang w:eastAsia="ru-RU"/>
        </w:rPr>
        <w:t xml:space="preserve"> обучения прерывался с сохранением наилучших по величине val_loss параметров модели. </w:t>
      </w:r>
    </w:p>
    <w:p w14:paraId="4364E715" w14:textId="77777777" w:rsidR="00B57EA8" w:rsidRPr="00EB0383"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EB0383">
        <w:rPr>
          <w:rFonts w:ascii="Times New Roman" w:eastAsia="Times New Roman" w:hAnsi="Times New Roman" w:cs="Times New Roman"/>
          <w:color w:val="000000"/>
          <w:sz w:val="28"/>
          <w:szCs w:val="28"/>
          <w:lang w:eastAsia="ru-RU"/>
        </w:rPr>
        <w:t xml:space="preserve">Обучаемые параметры в модели </w:t>
      </w:r>
      <w:r>
        <w:rPr>
          <w:rFonts w:ascii="Times New Roman" w:eastAsia="Times New Roman" w:hAnsi="Times New Roman" w:cs="Times New Roman"/>
          <w:color w:val="000000"/>
          <w:sz w:val="28"/>
          <w:szCs w:val="28"/>
          <w:lang w:eastAsia="ru-RU"/>
        </w:rPr>
        <w:t>–</w:t>
      </w:r>
      <w:r w:rsidRPr="00EB0383">
        <w:rPr>
          <w:rFonts w:ascii="Times New Roman" w:eastAsia="Times New Roman" w:hAnsi="Times New Roman" w:cs="Times New Roman"/>
          <w:color w:val="000000"/>
          <w:sz w:val="28"/>
          <w:szCs w:val="28"/>
          <w:lang w:eastAsia="ru-RU"/>
        </w:rPr>
        <w:t xml:space="preserve"> непосредственные веса нейронной сети. Необучаемыми (задаваемыми пользователем) параметрами стали количество LSTM нейронов, число нейронов в слоях Dense, доля обнуляемых весов в регуляризационном слое Drop</w:t>
      </w:r>
      <w:r>
        <w:rPr>
          <w:rFonts w:ascii="Times New Roman" w:eastAsia="Times New Roman" w:hAnsi="Times New Roman" w:cs="Times New Roman"/>
          <w:color w:val="000000"/>
          <w:sz w:val="28"/>
          <w:szCs w:val="28"/>
          <w:lang w:val="en-US" w:eastAsia="ru-RU"/>
        </w:rPr>
        <w:t>o</w:t>
      </w:r>
      <w:r w:rsidRPr="00EB0383">
        <w:rPr>
          <w:rFonts w:ascii="Times New Roman" w:eastAsia="Times New Roman" w:hAnsi="Times New Roman" w:cs="Times New Roman"/>
          <w:color w:val="000000"/>
          <w:sz w:val="28"/>
          <w:szCs w:val="28"/>
          <w:lang w:eastAsia="ru-RU"/>
        </w:rPr>
        <w:t>ut, длина используемого для предсказания фрагмента временного ряда.</w:t>
      </w:r>
    </w:p>
    <w:p w14:paraId="1101E3A7" w14:textId="77777777" w:rsidR="00B57EA8" w:rsidRDefault="00B57EA8" w:rsidP="00FA5D05">
      <w:pPr>
        <w:pStyle w:val="a6"/>
        <w:spacing w:before="0" w:beforeAutospacing="0" w:after="0" w:afterAutospacing="0" w:line="360" w:lineRule="auto"/>
        <w:ind w:firstLine="709"/>
        <w:jc w:val="both"/>
        <w:rPr>
          <w:color w:val="000000"/>
          <w:sz w:val="28"/>
          <w:szCs w:val="28"/>
        </w:rPr>
      </w:pPr>
      <w:r w:rsidRPr="00324620">
        <w:rPr>
          <w:color w:val="000000"/>
          <w:sz w:val="28"/>
          <w:szCs w:val="28"/>
        </w:rPr>
        <w:t xml:space="preserve">На вход модель принимает вектор значений с размерностью, равной выбранной длине участка временного ряда, на основе которого строится предсказание (по умолчанию 36 месяцев). На выходе модель возвращает вектор значений с размерностью, равной выбранной длине прогнозируемого временного интервала (по умолчанию 3 месяца). Для оценки качества модели была дополнительно написана функция расчета значения среднеквадратичной </w:t>
      </w:r>
      <w:r w:rsidRPr="00324620">
        <w:rPr>
          <w:color w:val="000000"/>
          <w:sz w:val="28"/>
          <w:szCs w:val="28"/>
        </w:rPr>
        <w:lastRenderedPageBreak/>
        <w:t>ошибки (R</w:t>
      </w:r>
      <w:r>
        <w:rPr>
          <w:color w:val="000000"/>
          <w:sz w:val="28"/>
          <w:szCs w:val="28"/>
        </w:rPr>
        <w:t xml:space="preserve">MSE) для каждого шага прогноза. </w:t>
      </w:r>
      <w:r w:rsidRPr="00324620">
        <w:rPr>
          <w:color w:val="000000"/>
          <w:sz w:val="28"/>
          <w:szCs w:val="28"/>
        </w:rPr>
        <w:t>R</w:t>
      </w:r>
      <w:r>
        <w:rPr>
          <w:color w:val="000000"/>
          <w:sz w:val="28"/>
          <w:szCs w:val="28"/>
        </w:rPr>
        <w:t>MSE вычисляется по следующей формуле:</w:t>
      </w:r>
    </w:p>
    <w:p w14:paraId="10873B0A" w14:textId="77777777" w:rsidR="00B57EA8" w:rsidRPr="00985C3C" w:rsidRDefault="00B57EA8" w:rsidP="00FA5D05">
      <w:pPr>
        <w:pStyle w:val="a6"/>
        <w:spacing w:before="0" w:beforeAutospacing="0" w:after="0" w:afterAutospacing="0" w:line="360" w:lineRule="auto"/>
        <w:ind w:firstLine="709"/>
        <w:jc w:val="center"/>
        <w:rPr>
          <w:color w:val="000000"/>
          <w:sz w:val="28"/>
          <w:szCs w:val="28"/>
        </w:rPr>
      </w:pPr>
      <m:oMath>
        <m:r>
          <w:rPr>
            <w:rFonts w:ascii="Cambria Math" w:hAnsi="Cambria Math"/>
            <w:color w:val="000000"/>
            <w:sz w:val="28"/>
            <w:szCs w:val="28"/>
            <w:lang w:val="en-US"/>
          </w:rPr>
          <m:t>RMSE</m:t>
        </m:r>
        <m:r>
          <w:rPr>
            <w:rFonts w:ascii="Cambria Math" w:hAnsi="Cambria Math"/>
            <w:color w:val="000000"/>
            <w:sz w:val="28"/>
            <w:szCs w:val="28"/>
          </w:rPr>
          <m:t>=</m:t>
        </m:r>
        <m:rad>
          <m:radPr>
            <m:degHide m:val="1"/>
            <m:ctrlPr>
              <w:rPr>
                <w:rFonts w:ascii="Cambria Math" w:hAnsi="Cambria Math"/>
                <w:i/>
                <w:color w:val="000000"/>
                <w:sz w:val="28"/>
                <w:szCs w:val="28"/>
                <w:lang w:val="en-US"/>
              </w:rPr>
            </m:ctrlPr>
          </m:radPr>
          <m:deg/>
          <m:e>
            <m:f>
              <m:fPr>
                <m:ctrlPr>
                  <w:rPr>
                    <w:rFonts w:ascii="Cambria Math" w:hAnsi="Cambria Math"/>
                    <w:i/>
                    <w:color w:val="000000"/>
                    <w:sz w:val="28"/>
                    <w:szCs w:val="28"/>
                    <w:lang w:val="en-US"/>
                  </w:rPr>
                </m:ctrlPr>
              </m:fPr>
              <m:num>
                <m:nary>
                  <m:naryPr>
                    <m:chr m:val="∑"/>
                    <m:limLoc m:val="undOvr"/>
                    <m:ctrlPr>
                      <w:rPr>
                        <w:rFonts w:ascii="Cambria Math" w:hAnsi="Cambria Math"/>
                        <w:i/>
                        <w:color w:val="000000"/>
                        <w:sz w:val="28"/>
                        <w:szCs w:val="28"/>
                        <w:lang w:val="en-US"/>
                      </w:rPr>
                    </m:ctrlPr>
                  </m:naryPr>
                  <m:sub>
                    <m:r>
                      <w:rPr>
                        <w:rFonts w:ascii="Cambria Math" w:hAnsi="Cambria Math"/>
                        <w:color w:val="000000"/>
                        <w:sz w:val="28"/>
                        <w:szCs w:val="28"/>
                        <w:lang w:val="en-US"/>
                      </w:rPr>
                      <m:t>t</m:t>
                    </m:r>
                    <m:r>
                      <w:rPr>
                        <w:rFonts w:ascii="Cambria Math" w:hAnsi="Cambria Math"/>
                        <w:color w:val="000000"/>
                        <w:sz w:val="28"/>
                        <w:szCs w:val="28"/>
                      </w:rPr>
                      <m:t>=1</m:t>
                    </m:r>
                  </m:sub>
                  <m:sup>
                    <m:r>
                      <w:rPr>
                        <w:rFonts w:ascii="Cambria Math" w:hAnsi="Cambria Math"/>
                        <w:color w:val="000000"/>
                        <w:sz w:val="28"/>
                        <w:szCs w:val="28"/>
                        <w:lang w:val="en-US"/>
                      </w:rPr>
                      <m:t>T</m:t>
                    </m:r>
                  </m:sup>
                  <m:e>
                    <m:sSup>
                      <m:sSupPr>
                        <m:ctrlPr>
                          <w:rPr>
                            <w:rFonts w:ascii="Cambria Math" w:hAnsi="Cambria Math"/>
                            <w:i/>
                            <w:color w:val="000000"/>
                            <w:sz w:val="28"/>
                            <w:szCs w:val="28"/>
                            <w:lang w:val="en-US"/>
                          </w:rPr>
                        </m:ctrlPr>
                      </m:sSupPr>
                      <m:e>
                        <m:d>
                          <m:dPr>
                            <m:ctrlPr>
                              <w:rPr>
                                <w:rFonts w:ascii="Cambria Math" w:hAnsi="Cambria Math"/>
                                <w:i/>
                                <w:color w:val="000000"/>
                                <w:sz w:val="28"/>
                                <w:szCs w:val="28"/>
                                <w:lang w:val="en-US"/>
                              </w:rPr>
                            </m:ctrlPr>
                          </m:dPr>
                          <m:e>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d>
                      </m:e>
                      <m:sup>
                        <m:r>
                          <w:rPr>
                            <w:rFonts w:ascii="Cambria Math" w:hAnsi="Cambria Math"/>
                            <w:color w:val="000000"/>
                            <w:sz w:val="28"/>
                            <w:szCs w:val="28"/>
                          </w:rPr>
                          <m:t>2</m:t>
                        </m:r>
                      </m:sup>
                    </m:sSup>
                  </m:e>
                </m:nary>
              </m:num>
              <m:den>
                <m:r>
                  <w:rPr>
                    <w:rFonts w:ascii="Cambria Math" w:hAnsi="Cambria Math"/>
                    <w:color w:val="000000"/>
                    <w:sz w:val="28"/>
                    <w:szCs w:val="28"/>
                    <w:lang w:val="en-US"/>
                  </w:rPr>
                  <m:t>T</m:t>
                </m:r>
              </m:den>
            </m:f>
          </m:e>
        </m:rad>
      </m:oMath>
      <w:r>
        <w:rPr>
          <w:color w:val="000000"/>
          <w:sz w:val="28"/>
          <w:szCs w:val="28"/>
        </w:rPr>
        <w:t xml:space="preserve"> </w:t>
      </w:r>
      <w:r w:rsidRPr="00985C3C">
        <w:rPr>
          <w:color w:val="000000"/>
          <w:sz w:val="28"/>
          <w:szCs w:val="28"/>
        </w:rPr>
        <w:t>,</w:t>
      </w:r>
    </w:p>
    <w:p w14:paraId="2EF0990B" w14:textId="77777777" w:rsidR="00B57EA8" w:rsidRDefault="00B57EA8" w:rsidP="00B57EA8">
      <w:pPr>
        <w:pStyle w:val="a6"/>
        <w:spacing w:before="0" w:beforeAutospacing="0" w:after="0" w:afterAutospacing="0" w:line="360" w:lineRule="auto"/>
        <w:rPr>
          <w:color w:val="000000"/>
          <w:sz w:val="28"/>
          <w:szCs w:val="28"/>
        </w:rPr>
      </w:pPr>
      <w:proofErr w:type="gramStart"/>
      <w:r>
        <w:rPr>
          <w:color w:val="000000"/>
          <w:sz w:val="28"/>
          <w:szCs w:val="28"/>
        </w:rPr>
        <w:t xml:space="preserve">где </w:t>
      </w:r>
      <m:oMath>
        <m:acc>
          <m:accPr>
            <m:ctrlPr>
              <w:rPr>
                <w:rFonts w:ascii="Cambria Math" w:hAnsi="Cambria Math"/>
                <w:i/>
                <w:color w:val="000000"/>
                <w:sz w:val="28"/>
                <w:szCs w:val="28"/>
                <w:lang w:val="en-US"/>
              </w:rPr>
            </m:ctrlPr>
          </m:acc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y</m:t>
                </m:r>
              </m:e>
              <m:sub>
                <m:r>
                  <w:rPr>
                    <w:rFonts w:ascii="Cambria Math" w:hAnsi="Cambria Math"/>
                    <w:color w:val="000000"/>
                    <w:sz w:val="28"/>
                    <w:szCs w:val="28"/>
                    <w:lang w:val="en-US"/>
                  </w:rPr>
                  <m:t>t</m:t>
                </m:r>
              </m:sub>
            </m:sSub>
          </m:e>
        </m:acc>
      </m:oMath>
      <w:r>
        <w:rPr>
          <w:color w:val="000000"/>
          <w:sz w:val="28"/>
          <w:szCs w:val="28"/>
        </w:rPr>
        <w:t xml:space="preserve"> –</w:t>
      </w:r>
      <w:proofErr w:type="gramEnd"/>
      <w:r>
        <w:rPr>
          <w:color w:val="000000"/>
          <w:sz w:val="28"/>
          <w:szCs w:val="28"/>
        </w:rPr>
        <w:t xml:space="preserve"> прогноз модели, </w:t>
      </w:r>
      <m:oMath>
        <m:sSub>
          <m:sSubPr>
            <m:ctrlPr>
              <w:rPr>
                <w:rFonts w:ascii="Cambria Math" w:hAnsi="Cambria Math"/>
                <w:i/>
                <w:color w:val="000000"/>
                <w:sz w:val="28"/>
                <w:szCs w:val="28"/>
              </w:rPr>
            </m:ctrlPr>
          </m:sSubPr>
          <m:e>
            <m:r>
              <w:rPr>
                <w:rFonts w:ascii="Cambria Math" w:hAnsi="Cambria Math"/>
                <w:color w:val="000000"/>
                <w:sz w:val="28"/>
                <w:szCs w:val="28"/>
              </w:rPr>
              <m:t>y</m:t>
            </m:r>
          </m:e>
          <m:sub>
            <m:r>
              <w:rPr>
                <w:rFonts w:ascii="Cambria Math" w:hAnsi="Cambria Math"/>
                <w:color w:val="000000"/>
                <w:sz w:val="28"/>
                <w:szCs w:val="28"/>
              </w:rPr>
              <m:t>t</m:t>
            </m:r>
          </m:sub>
        </m:sSub>
      </m:oMath>
      <w:r w:rsidRPr="00985C3C">
        <w:rPr>
          <w:color w:val="000000"/>
          <w:sz w:val="28"/>
          <w:szCs w:val="28"/>
        </w:rPr>
        <w:t xml:space="preserve"> </w:t>
      </w:r>
      <w:r w:rsidRPr="00985C3C">
        <w:rPr>
          <w:rFonts w:eastAsiaTheme="minorEastAsia"/>
          <w:color w:val="000000"/>
          <w:sz w:val="28"/>
          <w:szCs w:val="28"/>
          <w:shd w:val="clear" w:color="auto" w:fill="FFFFFF"/>
        </w:rPr>
        <w:t xml:space="preserve">– </w:t>
      </w:r>
      <w:r>
        <w:rPr>
          <w:rFonts w:eastAsiaTheme="minorEastAsia"/>
          <w:color w:val="000000"/>
          <w:sz w:val="28"/>
          <w:szCs w:val="28"/>
          <w:shd w:val="clear" w:color="auto" w:fill="FFFFFF"/>
        </w:rPr>
        <w:t>фактический</w:t>
      </w:r>
      <w:r w:rsidRPr="00985C3C">
        <w:rPr>
          <w:rFonts w:eastAsiaTheme="minorEastAsia"/>
          <w:color w:val="000000"/>
          <w:sz w:val="28"/>
          <w:szCs w:val="28"/>
          <w:shd w:val="clear" w:color="auto" w:fill="FFFFFF"/>
        </w:rPr>
        <w:t xml:space="preserve"> ожидаемый</w:t>
      </w:r>
      <w:r>
        <w:rPr>
          <w:rFonts w:eastAsiaTheme="minorEastAsia"/>
          <w:color w:val="000000"/>
          <w:sz w:val="28"/>
          <w:szCs w:val="28"/>
          <w:shd w:val="clear" w:color="auto" w:fill="FFFFFF"/>
        </w:rPr>
        <w:t xml:space="preserve"> результат</w:t>
      </w:r>
      <w:r>
        <w:rPr>
          <w:color w:val="000000"/>
          <w:sz w:val="28"/>
          <w:szCs w:val="28"/>
        </w:rPr>
        <w:t>.</w:t>
      </w:r>
    </w:p>
    <w:p w14:paraId="5F2C0D7E" w14:textId="77777777" w:rsidR="00B57EA8" w:rsidRPr="00EB0383" w:rsidRDefault="00B57EA8" w:rsidP="00B57EA8">
      <w:pPr>
        <w:pStyle w:val="a6"/>
        <w:spacing w:before="0" w:beforeAutospacing="0" w:after="0" w:afterAutospacing="0" w:line="360" w:lineRule="auto"/>
        <w:ind w:firstLine="709"/>
        <w:jc w:val="both"/>
        <w:rPr>
          <w:color w:val="000000"/>
          <w:sz w:val="28"/>
          <w:szCs w:val="28"/>
        </w:rPr>
      </w:pPr>
      <w:r w:rsidRPr="00324620">
        <w:rPr>
          <w:color w:val="000000"/>
          <w:sz w:val="28"/>
          <w:szCs w:val="28"/>
        </w:rPr>
        <w:t xml:space="preserve">Также была реализована функция расчета точности по данным направления изменения. Предсказанные изменения для каждой временной точки были представлены в виде двух классов («значение растет» и «значение падает»). На основе полученных реальных и предсказанных бинарных </w:t>
      </w:r>
      <w:r w:rsidRPr="00EB0383">
        <w:rPr>
          <w:color w:val="000000"/>
          <w:sz w:val="28"/>
          <w:szCs w:val="28"/>
        </w:rPr>
        <w:t>векторов считалась метрика точности (accuracy) по классической формуле:</w:t>
      </w:r>
    </w:p>
    <w:p w14:paraId="380E7417" w14:textId="77777777" w:rsidR="00B57EA8" w:rsidRPr="00EB0383" w:rsidRDefault="00B57EA8" w:rsidP="00B57EA8">
      <w:pPr>
        <w:pStyle w:val="a6"/>
        <w:spacing w:before="0" w:beforeAutospacing="0" w:after="0" w:afterAutospacing="0" w:line="360" w:lineRule="auto"/>
        <w:ind w:firstLine="709"/>
        <w:jc w:val="center"/>
        <w:rPr>
          <w:sz w:val="28"/>
          <w:szCs w:val="28"/>
        </w:rPr>
      </w:pPr>
      <m:oMath>
        <m:r>
          <w:rPr>
            <w:rFonts w:ascii="Cambria Math" w:hAnsi="Cambria Math"/>
            <w:sz w:val="28"/>
            <w:szCs w:val="28"/>
            <w:lang w:val="en-US"/>
          </w:rPr>
          <m:t>accuracy</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r>
              <w:rPr>
                <w:rFonts w:ascii="Cambria Math" w:hAnsi="Cambria Math"/>
                <w:sz w:val="28"/>
                <w:szCs w:val="28"/>
                <w:lang w:val="en-US"/>
              </w:rPr>
              <m:t>n</m:t>
            </m:r>
          </m:den>
        </m:f>
        <m:nary>
          <m:naryPr>
            <m:chr m:val="∑"/>
            <m:limLoc m:val="undOvr"/>
            <m:ctrlPr>
              <w:rPr>
                <w:rFonts w:ascii="Cambria Math" w:hAnsi="Cambria Math"/>
                <w:i/>
                <w:sz w:val="28"/>
                <w:szCs w:val="28"/>
                <w:lang w:val="en-US"/>
              </w:rPr>
            </m:ctrlPr>
          </m:naryPr>
          <m:sub>
            <m:r>
              <w:rPr>
                <w:rFonts w:ascii="Cambria Math" w:hAnsi="Cambria Math"/>
                <w:sz w:val="28"/>
                <w:szCs w:val="28"/>
                <w:lang w:val="en-US"/>
              </w:rPr>
              <m:t>i</m:t>
            </m:r>
            <m:r>
              <w:rPr>
                <w:rFonts w:ascii="Cambria Math" w:hAnsi="Cambria Math"/>
                <w:sz w:val="28"/>
                <w:szCs w:val="28"/>
              </w:rPr>
              <m:t>=0</m:t>
            </m:r>
          </m:sub>
          <m:sup>
            <m:r>
              <w:rPr>
                <w:rFonts w:ascii="Cambria Math" w:hAnsi="Cambria Math"/>
                <w:sz w:val="28"/>
                <w:szCs w:val="28"/>
                <w:lang w:val="en-US"/>
              </w:rPr>
              <m:t>n</m:t>
            </m:r>
            <m:r>
              <w:rPr>
                <w:rFonts w:ascii="Cambria Math" w:hAnsi="Cambria Math"/>
                <w:sz w:val="28"/>
                <w:szCs w:val="28"/>
              </w:rPr>
              <m:t>-1</m:t>
            </m:r>
          </m:sup>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predicted</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real</m:t>
                </m:r>
              </m:sub>
            </m:sSub>
            <m:r>
              <w:rPr>
                <w:rFonts w:ascii="Cambria Math" w:hAnsi="Cambria Math"/>
                <w:sz w:val="28"/>
                <w:szCs w:val="28"/>
              </w:rPr>
              <m:t>)</m:t>
            </m:r>
          </m:e>
        </m:nary>
      </m:oMath>
      <w:r w:rsidRPr="00EB0383">
        <w:rPr>
          <w:sz w:val="28"/>
          <w:szCs w:val="28"/>
        </w:rPr>
        <w:t>,</w:t>
      </w:r>
    </w:p>
    <w:p w14:paraId="1D885D9D" w14:textId="77777777" w:rsidR="00B57EA8" w:rsidRDefault="00B57EA8" w:rsidP="00B57EA8">
      <w:pPr>
        <w:pStyle w:val="a6"/>
        <w:spacing w:before="0" w:beforeAutospacing="0" w:after="0" w:afterAutospacing="0" w:line="360" w:lineRule="auto"/>
        <w:jc w:val="both"/>
        <w:rPr>
          <w:sz w:val="28"/>
          <w:szCs w:val="28"/>
        </w:rPr>
      </w:pPr>
      <w:proofErr w:type="gramStart"/>
      <w:r w:rsidRPr="00EB0383">
        <w:rPr>
          <w:sz w:val="28"/>
          <w:szCs w:val="28"/>
        </w:rPr>
        <w:t xml:space="preserve">где </w:t>
      </w:r>
      <m:oMath>
        <m:r>
          <w:rPr>
            <w:rFonts w:ascii="Cambria Math" w:hAnsi="Cambria Math"/>
            <w:sz w:val="28"/>
            <w:szCs w:val="28"/>
          </w:rPr>
          <m:t>n</m:t>
        </m:r>
      </m:oMath>
      <w:r w:rsidRPr="00EB0383">
        <w:rPr>
          <w:sz w:val="28"/>
          <w:szCs w:val="28"/>
        </w:rPr>
        <w:t xml:space="preserve"> –</w:t>
      </w:r>
      <w:proofErr w:type="gramEnd"/>
      <w:r w:rsidRPr="00EB0383">
        <w:rPr>
          <w:sz w:val="28"/>
          <w:szCs w:val="28"/>
        </w:rPr>
        <w:t xml:space="preserve"> число точек в тестовой части временной выборки.</w:t>
      </w:r>
    </w:p>
    <w:p w14:paraId="137C1FE9" w14:textId="77777777" w:rsidR="00B57EA8" w:rsidRDefault="00B57EA8" w:rsidP="00B57EA8">
      <w:pPr>
        <w:pStyle w:val="a6"/>
        <w:spacing w:before="0" w:beforeAutospacing="0" w:after="0" w:afterAutospacing="0" w:line="360" w:lineRule="auto"/>
        <w:ind w:firstLine="709"/>
        <w:jc w:val="both"/>
        <w:rPr>
          <w:color w:val="000000"/>
          <w:sz w:val="28"/>
          <w:szCs w:val="28"/>
        </w:rPr>
      </w:pPr>
      <w:r>
        <w:rPr>
          <w:color w:val="000000"/>
          <w:sz w:val="28"/>
          <w:szCs w:val="28"/>
        </w:rPr>
        <w:t>Обучение модели происходило силами центрального процессора Intel Core i7 9750H, при наличии 16 Gb ОЗУ. Максимальный объем потребляемой памяти в процессе обучение не превысил 1 Gb. Время обучения модели зависело от характера и размерности данных и находилось в диапазоне 15-162 секунды для одной страны. Так, на выборке данных импорта для Российской Федерации в тестовом запуске время обучения модели составило 52 секунды. Среднее число эпох обучения составило 282 эпохи, в зависимости от страны значения на тестовом запуске находились в диапазоне 18-414 эпох. Максимальный объем потребляемой памяти при использовании модели составил не более 500 Mb, включая интерпретатор Python и данные.</w:t>
      </w:r>
    </w:p>
    <w:p w14:paraId="1BE0F940" w14:textId="77777777" w:rsidR="00B57EA8" w:rsidRPr="00EB0383" w:rsidRDefault="00B57EA8" w:rsidP="00B57EA8">
      <w:pPr>
        <w:pStyle w:val="a6"/>
        <w:spacing w:before="0" w:beforeAutospacing="0" w:after="0" w:afterAutospacing="0" w:line="360" w:lineRule="auto"/>
        <w:ind w:firstLine="709"/>
        <w:jc w:val="both"/>
        <w:rPr>
          <w:rFonts w:eastAsiaTheme="minorEastAsia"/>
        </w:rPr>
      </w:pPr>
      <w:ins w:id="99" w:author="Учетная запись Майкрософт" w:date="2020-12-16T10:16:00Z">
        <w:r>
          <w:rPr>
            <w:b/>
            <w:bCs/>
            <w:color w:val="000000"/>
            <w:sz w:val="28"/>
            <w:szCs w:val="28"/>
          </w:rPr>
          <w:t xml:space="preserve">3.5 </w:t>
        </w:r>
      </w:ins>
      <w:commentRangeStart w:id="100"/>
      <w:r w:rsidRPr="001737F1">
        <w:rPr>
          <w:b/>
          <w:bCs/>
          <w:color w:val="000000"/>
          <w:sz w:val="28"/>
          <w:szCs w:val="28"/>
        </w:rPr>
        <w:t>Результаты</w:t>
      </w:r>
      <w:commentRangeEnd w:id="100"/>
      <w:r>
        <w:rPr>
          <w:rStyle w:val="af"/>
          <w:rFonts w:asciiTheme="minorHAnsi" w:eastAsiaTheme="minorHAnsi" w:hAnsiTheme="minorHAnsi" w:cstheme="minorBidi"/>
          <w:lang w:eastAsia="en-US"/>
        </w:rPr>
        <w:commentReference w:id="100"/>
      </w:r>
      <w:ins w:id="101" w:author="Учетная запись Майкрософт" w:date="2020-12-16T10:16:00Z">
        <w:r>
          <w:rPr>
            <w:b/>
            <w:bCs/>
            <w:color w:val="000000"/>
            <w:sz w:val="28"/>
            <w:szCs w:val="28"/>
          </w:rPr>
          <w:t xml:space="preserve"> вычислений</w:t>
        </w:r>
      </w:ins>
    </w:p>
    <w:p w14:paraId="20C6CA4B" w14:textId="77777777" w:rsidR="00B57EA8" w:rsidRDefault="00B57EA8" w:rsidP="00B57EA8">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В качестве примера будет рассмотрено применение модели на данных ежемесячного импорта дл</w:t>
      </w:r>
      <w:r>
        <w:rPr>
          <w:rFonts w:ascii="Times New Roman" w:eastAsia="Times New Roman" w:hAnsi="Times New Roman" w:cs="Times New Roman"/>
          <w:color w:val="000000"/>
          <w:sz w:val="28"/>
          <w:szCs w:val="28"/>
          <w:lang w:eastAsia="ru-RU"/>
        </w:rPr>
        <w:t>я Рос</w:t>
      </w:r>
      <w:r w:rsidR="00070DA8">
        <w:rPr>
          <w:rFonts w:ascii="Times New Roman" w:eastAsia="Times New Roman" w:hAnsi="Times New Roman" w:cs="Times New Roman"/>
          <w:color w:val="000000"/>
          <w:sz w:val="28"/>
          <w:szCs w:val="28"/>
          <w:lang w:eastAsia="ru-RU"/>
        </w:rPr>
        <w:t>сийской Федерации. На рисунке 10</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 xml:space="preserve">приведен график </w:t>
      </w:r>
      <w:r>
        <w:rPr>
          <w:rFonts w:ascii="Times New Roman" w:eastAsia="Times New Roman" w:hAnsi="Times New Roman" w:cs="Times New Roman"/>
          <w:color w:val="000000"/>
          <w:sz w:val="28"/>
          <w:szCs w:val="28"/>
          <w:lang w:eastAsia="ru-RU"/>
        </w:rPr>
        <w:t xml:space="preserve">ежемесячного импорта в период с 1992 по 2020 год. </w:t>
      </w:r>
      <w:r w:rsidRPr="001737F1">
        <w:rPr>
          <w:rFonts w:ascii="Times New Roman" w:eastAsia="Times New Roman" w:hAnsi="Times New Roman" w:cs="Times New Roman"/>
          <w:color w:val="000000"/>
          <w:sz w:val="28"/>
          <w:szCs w:val="28"/>
          <w:lang w:eastAsia="ru-RU"/>
        </w:rPr>
        <w:t>Отметим, что временной ряд имеет выраженную сезонность и тренд.</w:t>
      </w:r>
      <w:r>
        <w:rPr>
          <w:rFonts w:ascii="Times New Roman" w:eastAsia="Times New Roman" w:hAnsi="Times New Roman" w:cs="Times New Roman"/>
          <w:color w:val="000000"/>
          <w:sz w:val="28"/>
          <w:szCs w:val="28"/>
          <w:lang w:eastAsia="ru-RU"/>
        </w:rPr>
        <w:t xml:space="preserve"> </w:t>
      </w:r>
    </w:p>
    <w:p w14:paraId="054B6203" w14:textId="77777777" w:rsidR="00B57EA8" w:rsidRDefault="00B57EA8" w:rsidP="00B57EA8">
      <w:pPr>
        <w:spacing w:after="0" w:line="360" w:lineRule="auto"/>
        <w:jc w:val="center"/>
        <w:rPr>
          <w:rFonts w:ascii="Times New Roman" w:eastAsia="Times New Roman" w:hAnsi="Times New Roman" w:cs="Times New Roman"/>
          <w:color w:val="000000"/>
          <w:sz w:val="28"/>
          <w:szCs w:val="28"/>
          <w:lang w:eastAsia="ru-RU"/>
        </w:rPr>
      </w:pPr>
      <w:r>
        <w:rPr>
          <w:noProof/>
          <w:color w:val="000000"/>
          <w:sz w:val="28"/>
          <w:szCs w:val="28"/>
          <w:bdr w:val="none" w:sz="0" w:space="0" w:color="auto" w:frame="1"/>
          <w:lang w:eastAsia="ru-RU"/>
        </w:rPr>
        <w:lastRenderedPageBreak/>
        <w:drawing>
          <wp:inline distT="0" distB="0" distL="0" distR="0" wp14:anchorId="355D93CE" wp14:editId="7EB6A4D6">
            <wp:extent cx="5049079" cy="2524260"/>
            <wp:effectExtent l="0" t="0" r="0" b="9525"/>
            <wp:docPr id="9" name="Рисунок 9" descr="https://lh3.googleusercontent.com/ClU0_1apstSsRuJbm1AYdy9PdSlFmlPzGGIzjmcPewIIDkSGvdsu-NcReQEshWm3Dwy-s6v9_QtvRsqp_u8smfaIx2Vz6jsJs3IB5iyhhUynUo3Y9J_JmklJ1IcKbY3His9E8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lU0_1apstSsRuJbm1AYdy9PdSlFmlPzGGIzjmcPewIIDkSGvdsu-NcReQEshWm3Dwy-s6v9_QtvRsqp_u8smfaIx2Vz6jsJs3IB5iyhhUynUo3Y9J_JmklJ1IcKbY3His9E8rK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4486" cy="2526963"/>
                    </a:xfrm>
                    <a:prstGeom prst="rect">
                      <a:avLst/>
                    </a:prstGeom>
                    <a:noFill/>
                    <a:ln>
                      <a:noFill/>
                    </a:ln>
                  </pic:spPr>
                </pic:pic>
              </a:graphicData>
            </a:graphic>
          </wp:inline>
        </w:drawing>
      </w:r>
    </w:p>
    <w:p w14:paraId="37FBBA7F" w14:textId="77777777" w:rsidR="00B57EA8" w:rsidRPr="001737F1" w:rsidRDefault="00B57EA8" w:rsidP="00B57EA8">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4"/>
          <w:szCs w:val="28"/>
          <w:lang w:eastAsia="ru-RU"/>
        </w:rPr>
        <w:t xml:space="preserve">Рисунок </w:t>
      </w:r>
      <w:r w:rsidR="00070DA8">
        <w:rPr>
          <w:rFonts w:ascii="Times New Roman" w:eastAsia="Times New Roman" w:hAnsi="Times New Roman" w:cs="Times New Roman"/>
          <w:color w:val="000000"/>
          <w:sz w:val="24"/>
          <w:szCs w:val="28"/>
          <w:lang w:eastAsia="ru-RU"/>
        </w:rPr>
        <w:t xml:space="preserve">10 </w:t>
      </w:r>
      <w:r w:rsidRPr="001737F1">
        <w:rPr>
          <w:rFonts w:ascii="Times New Roman" w:eastAsia="Times New Roman" w:hAnsi="Times New Roman" w:cs="Times New Roman"/>
          <w:color w:val="000000"/>
          <w:sz w:val="24"/>
          <w:szCs w:val="28"/>
          <w:lang w:eastAsia="ru-RU"/>
        </w:rPr>
        <w:t xml:space="preserve">– </w:t>
      </w:r>
      <w:r w:rsidRPr="00913882">
        <w:rPr>
          <w:rFonts w:ascii="Times New Roman" w:eastAsiaTheme="minorEastAsia" w:hAnsi="Times New Roman" w:cs="Times New Roman"/>
          <w:color w:val="000000" w:themeColor="text1"/>
          <w:sz w:val="24"/>
        </w:rPr>
        <w:t xml:space="preserve">График суммарного объёма импорта </w:t>
      </w:r>
      <w:r>
        <w:rPr>
          <w:rFonts w:ascii="Times New Roman" w:eastAsiaTheme="minorEastAsia" w:hAnsi="Times New Roman" w:cs="Times New Roman"/>
          <w:color w:val="000000" w:themeColor="text1"/>
          <w:sz w:val="24"/>
        </w:rPr>
        <w:t>в</w:t>
      </w:r>
      <w:r w:rsidRPr="00913882">
        <w:rPr>
          <w:rFonts w:ascii="Times New Roman" w:eastAsiaTheme="minorEastAsia" w:hAnsi="Times New Roman" w:cs="Times New Roman"/>
          <w:color w:val="000000" w:themeColor="text1"/>
          <w:sz w:val="24"/>
        </w:rPr>
        <w:t xml:space="preserve"> </w:t>
      </w:r>
      <w:r>
        <w:rPr>
          <w:rFonts w:ascii="Times New Roman" w:eastAsiaTheme="minorEastAsia" w:hAnsi="Times New Roman" w:cs="Times New Roman"/>
          <w:color w:val="000000" w:themeColor="text1"/>
          <w:sz w:val="24"/>
        </w:rPr>
        <w:t>Республику Бенин по всем товарным группам в долларах</w:t>
      </w:r>
    </w:p>
    <w:p w14:paraId="4F2E76D3" w14:textId="77777777" w:rsidR="00B57EA8" w:rsidRPr="001737F1" w:rsidRDefault="00B57EA8" w:rsidP="00B57EA8">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sidR="00070DA8">
        <w:rPr>
          <w:rFonts w:ascii="Times New Roman" w:eastAsia="Times New Roman" w:hAnsi="Times New Roman" w:cs="Times New Roman"/>
          <w:color w:val="000000"/>
          <w:sz w:val="28"/>
          <w:szCs w:val="28"/>
          <w:lang w:eastAsia="ru-RU"/>
        </w:rPr>
        <w:t>унке 11</w:t>
      </w:r>
      <w:r w:rsidRPr="001737F1">
        <w:rPr>
          <w:rFonts w:ascii="Times New Roman" w:eastAsia="Times New Roman" w:hAnsi="Times New Roman" w:cs="Times New Roman"/>
          <w:color w:val="000000"/>
          <w:sz w:val="28"/>
          <w:szCs w:val="28"/>
          <w:lang w:eastAsia="ru-RU"/>
        </w:rPr>
        <w:t xml:space="preserve"> приведена эволюция модели в процессе обучения. В качестве метрик выбраны значение функции потерь (loss) и средняя абсолютная ошибка (MAE). Видно, что значение val_loss выходит на плато примерно после 200 итераций обновления весов. Значение MAE при этом так же стабильно снижается.</w:t>
      </w:r>
    </w:p>
    <w:p w14:paraId="44914A94" w14:textId="77777777" w:rsidR="00B57EA8" w:rsidRPr="001737F1" w:rsidRDefault="00B57EA8" w:rsidP="00B57EA8">
      <w:pPr>
        <w:spacing w:after="0" w:line="24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1FEDA64F" wp14:editId="7B11D6BF">
            <wp:extent cx="5732780" cy="2870200"/>
            <wp:effectExtent l="0" t="0" r="1270" b="6350"/>
            <wp:docPr id="16" name="Рисунок 16" descr="https://lh4.googleusercontent.com/TgL9W5ne-09Aro_IfcaLT008Rbjr_KYYmzHdRfW4Fi4s9gIFuotlVO-sPlZwyW_jOako6xByrE5Zngyc5wpaTVTbZ1N3b8u14vdXwKd5QmzI-U56MHHGZeToZfayvnx4TT9HrW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gL9W5ne-09Aro_IfcaLT008Rbjr_KYYmzHdRfW4Fi4s9gIFuotlVO-sPlZwyW_jOako6xByrE5Zngyc5wpaTVTbZ1N3b8u14vdXwKd5QmzI-U56MHHGZeToZfayvnx4TT9HrWG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4E6E603"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070DA8">
        <w:rPr>
          <w:rFonts w:ascii="Times New Roman" w:eastAsia="Times New Roman" w:hAnsi="Times New Roman" w:cs="Times New Roman"/>
          <w:color w:val="000000"/>
          <w:sz w:val="24"/>
          <w:szCs w:val="28"/>
          <w:lang w:eastAsia="ru-RU"/>
        </w:rPr>
        <w:t>1</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Изменение метрик качества (loss и MAE) в процессе обучения модели на данных импорта для Российской Федерации</w:t>
      </w:r>
    </w:p>
    <w:p w14:paraId="7912B72F" w14:textId="77777777" w:rsidR="00B57EA8" w:rsidRPr="001737F1" w:rsidRDefault="00B57EA8" w:rsidP="00B57EA8">
      <w:pPr>
        <w:spacing w:after="0" w:line="240" w:lineRule="auto"/>
        <w:rPr>
          <w:rFonts w:ascii="Times New Roman" w:eastAsia="Times New Roman" w:hAnsi="Times New Roman" w:cs="Times New Roman"/>
          <w:sz w:val="24"/>
          <w:szCs w:val="24"/>
          <w:lang w:eastAsia="ru-RU"/>
        </w:rPr>
      </w:pPr>
    </w:p>
    <w:p w14:paraId="5E0A8BD2" w14:textId="77777777" w:rsidR="00B57EA8" w:rsidRPr="001737F1" w:rsidRDefault="00B57EA8" w:rsidP="00B57EA8">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На рис</w:t>
      </w:r>
      <w:r w:rsidR="00070DA8">
        <w:rPr>
          <w:rFonts w:ascii="Times New Roman" w:eastAsia="Times New Roman" w:hAnsi="Times New Roman" w:cs="Times New Roman"/>
          <w:color w:val="000000"/>
          <w:sz w:val="28"/>
          <w:szCs w:val="28"/>
          <w:lang w:eastAsia="ru-RU"/>
        </w:rPr>
        <w:t>унке 12</w:t>
      </w:r>
      <w:r w:rsidRPr="001737F1">
        <w:rPr>
          <w:rFonts w:ascii="Times New Roman" w:eastAsia="Times New Roman" w:hAnsi="Times New Roman" w:cs="Times New Roman"/>
          <w:color w:val="000000"/>
          <w:sz w:val="28"/>
          <w:szCs w:val="28"/>
          <w:lang w:eastAsia="ru-RU"/>
        </w:rPr>
        <w:t xml:space="preserve"> показан результат работы предсказательной модели на тренировочной части выборки</w:t>
      </w:r>
      <w:r>
        <w:rPr>
          <w:rFonts w:ascii="Times New Roman" w:eastAsia="Times New Roman" w:hAnsi="Times New Roman" w:cs="Times New Roman"/>
          <w:color w:val="000000"/>
          <w:sz w:val="28"/>
          <w:szCs w:val="28"/>
          <w:lang w:eastAsia="ru-RU"/>
        </w:rPr>
        <w:t xml:space="preserve">, где </w:t>
      </w:r>
      <w:r w:rsidRPr="001737F1">
        <w:rPr>
          <w:rFonts w:ascii="Times New Roman" w:eastAsia="Times New Roman" w:hAnsi="Times New Roman" w:cs="Times New Roman"/>
          <w:color w:val="000000"/>
          <w:sz w:val="28"/>
          <w:szCs w:val="28"/>
          <w:lang w:eastAsia="ru-RU"/>
        </w:rPr>
        <w:t>прогнозы отрисованы зеленым цветом</w:t>
      </w:r>
      <w:r>
        <w:rPr>
          <w:rFonts w:ascii="Times New Roman" w:eastAsia="Times New Roman" w:hAnsi="Times New Roman" w:cs="Times New Roman"/>
          <w:color w:val="000000"/>
          <w:sz w:val="28"/>
          <w:szCs w:val="28"/>
          <w:lang w:eastAsia="ru-RU"/>
        </w:rPr>
        <w:t>,</w:t>
      </w:r>
      <w:r w:rsidRPr="001737F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к</w:t>
      </w:r>
      <w:r w:rsidRPr="001737F1">
        <w:rPr>
          <w:rFonts w:ascii="Times New Roman" w:eastAsia="Times New Roman" w:hAnsi="Times New Roman" w:cs="Times New Roman"/>
          <w:color w:val="000000"/>
          <w:sz w:val="28"/>
          <w:szCs w:val="28"/>
          <w:lang w:eastAsia="ru-RU"/>
        </w:rPr>
        <w:t xml:space="preserve">расным </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 xml:space="preserve">реальные значения. Из каждой временной точки тренировочной выборки построен прогноз на три временные точки вперед. Как видно, модель </w:t>
      </w:r>
      <w:r w:rsidRPr="001737F1">
        <w:rPr>
          <w:rFonts w:ascii="Times New Roman" w:eastAsia="Times New Roman" w:hAnsi="Times New Roman" w:cs="Times New Roman"/>
          <w:color w:val="000000"/>
          <w:sz w:val="28"/>
          <w:szCs w:val="28"/>
          <w:lang w:eastAsia="ru-RU"/>
        </w:rPr>
        <w:lastRenderedPageBreak/>
        <w:t>хорошо описывает сезонные колебания, но ожидаемо плохо предсказывает аномальные изломы в линии тренда. </w:t>
      </w:r>
    </w:p>
    <w:p w14:paraId="55A2D9F8" w14:textId="77777777" w:rsidR="00B57EA8" w:rsidRPr="001737F1" w:rsidRDefault="00B57EA8" w:rsidP="00923796">
      <w:pPr>
        <w:spacing w:after="0" w:line="24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76686A79" wp14:editId="7501DBBB">
            <wp:extent cx="5017273" cy="2511971"/>
            <wp:effectExtent l="0" t="0" r="0" b="3175"/>
            <wp:docPr id="14" name="Рисунок 14" descr="https://lh6.googleusercontent.com/B1fy7A_Nmsq2PyU5-d5GxYgXXXdAWS5LgpLbhq4_WbKl6_YVJbq-S-YcfFWWtWlHHBE1kHpbVO9osPdNQU1BHuVqweGKzAqxx1Nbt2-T7TpaGThA5i9L_5vA7mI_wRHGx8p-b2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1fy7A_Nmsq2PyU5-d5GxYgXXXdAWS5LgpLbhq4_WbKl6_YVJbq-S-YcfFWWtWlHHBE1kHpbVO9osPdNQU1BHuVqweGKzAqxx1Nbt2-T7TpaGThA5i9L_5vA7mI_wRHGx8p-b2q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1902" cy="2514289"/>
                    </a:xfrm>
                    <a:prstGeom prst="rect">
                      <a:avLst/>
                    </a:prstGeom>
                    <a:noFill/>
                    <a:ln>
                      <a:noFill/>
                    </a:ln>
                  </pic:spPr>
                </pic:pic>
              </a:graphicData>
            </a:graphic>
          </wp:inline>
        </w:drawing>
      </w:r>
    </w:p>
    <w:p w14:paraId="6390E166"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Рисунок 1</w:t>
      </w:r>
      <w:r w:rsidR="00070DA8">
        <w:rPr>
          <w:rFonts w:ascii="Times New Roman" w:eastAsia="Times New Roman" w:hAnsi="Times New Roman" w:cs="Times New Roman"/>
          <w:color w:val="000000"/>
          <w:sz w:val="24"/>
          <w:szCs w:val="28"/>
          <w:lang w:eastAsia="ru-RU"/>
        </w:rPr>
        <w:t>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Российской Федерации</w:t>
      </w:r>
    </w:p>
    <w:p w14:paraId="4823EBE2" w14:textId="77777777" w:rsidR="00B57EA8" w:rsidRPr="001737F1" w:rsidRDefault="00B57EA8" w:rsidP="00B57EA8">
      <w:pPr>
        <w:spacing w:after="0" w:line="240" w:lineRule="auto"/>
        <w:rPr>
          <w:rFonts w:ascii="Times New Roman" w:eastAsia="Times New Roman" w:hAnsi="Times New Roman" w:cs="Times New Roman"/>
          <w:sz w:val="24"/>
          <w:szCs w:val="24"/>
          <w:lang w:eastAsia="ru-RU"/>
        </w:rPr>
      </w:pPr>
    </w:p>
    <w:p w14:paraId="251D112C" w14:textId="77777777" w:rsidR="00B57EA8" w:rsidRPr="001737F1" w:rsidRDefault="00B57EA8" w:rsidP="00B57EA8">
      <w:pPr>
        <w:spacing w:after="0" w:line="360" w:lineRule="auto"/>
        <w:jc w:val="both"/>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ab/>
        <w:t>Для каждого шага</w:t>
      </w:r>
      <w:r>
        <w:rPr>
          <w:rFonts w:ascii="Times New Roman" w:eastAsia="Times New Roman" w:hAnsi="Times New Roman" w:cs="Times New Roman"/>
          <w:color w:val="000000"/>
          <w:sz w:val="28"/>
          <w:szCs w:val="28"/>
          <w:lang w:eastAsia="ru-RU"/>
        </w:rPr>
        <w:t xml:space="preserve"> («дальности»)</w:t>
      </w:r>
      <w:r w:rsidRPr="001737F1">
        <w:rPr>
          <w:rFonts w:ascii="Times New Roman" w:eastAsia="Times New Roman" w:hAnsi="Times New Roman" w:cs="Times New Roman"/>
          <w:color w:val="000000"/>
          <w:sz w:val="28"/>
          <w:szCs w:val="28"/>
          <w:lang w:eastAsia="ru-RU"/>
        </w:rPr>
        <w:t xml:space="preserve"> прогноза было посчитано среднеквадратичное отклонение</w:t>
      </w:r>
      <w:r>
        <w:rPr>
          <w:rFonts w:ascii="Times New Roman" w:eastAsia="Times New Roman" w:hAnsi="Times New Roman" w:cs="Times New Roman"/>
          <w:color w:val="000000"/>
          <w:sz w:val="28"/>
          <w:szCs w:val="28"/>
          <w:lang w:eastAsia="ru-RU"/>
        </w:rPr>
        <w:t xml:space="preserve"> по прогнозам из всех точек тестовой выборки</w:t>
      </w:r>
      <w:r w:rsidRPr="001737F1">
        <w:rPr>
          <w:rFonts w:ascii="Times New Roman" w:eastAsia="Times New Roman" w:hAnsi="Times New Roman" w:cs="Times New Roman"/>
          <w:color w:val="000000"/>
          <w:sz w:val="28"/>
          <w:szCs w:val="28"/>
          <w:lang w:eastAsia="ru-RU"/>
        </w:rPr>
        <w:t>:</w:t>
      </w:r>
    </w:p>
    <w:p w14:paraId="6728972E" w14:textId="77777777" w:rsidR="00B57EA8" w:rsidRPr="001737F1" w:rsidRDefault="00B57EA8" w:rsidP="00B57EA8">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1 шаг прогноза (t+1) RMSE: 0.089396</w:t>
      </w:r>
    </w:p>
    <w:p w14:paraId="1B3CA385" w14:textId="77777777" w:rsidR="00B57EA8" w:rsidRPr="001737F1" w:rsidRDefault="00B57EA8" w:rsidP="00B57EA8">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2 шаг прогноза (t+2) RMSE: 0.121422</w:t>
      </w:r>
    </w:p>
    <w:p w14:paraId="0059D6B3" w14:textId="77777777" w:rsidR="00B57EA8" w:rsidRPr="001737F1" w:rsidRDefault="00B57EA8" w:rsidP="00B57EA8">
      <w:pPr>
        <w:spacing w:after="0" w:line="360" w:lineRule="auto"/>
        <w:jc w:val="center"/>
        <w:rPr>
          <w:rFonts w:ascii="Times New Roman" w:eastAsia="Times New Roman" w:hAnsi="Times New Roman" w:cs="Times New Roman"/>
          <w:sz w:val="24"/>
          <w:szCs w:val="24"/>
          <w:lang w:eastAsia="ru-RU"/>
        </w:rPr>
      </w:pPr>
      <w:r w:rsidRPr="001737F1">
        <w:rPr>
          <w:rFonts w:ascii="Times New Roman" w:eastAsia="Times New Roman" w:hAnsi="Times New Roman" w:cs="Times New Roman"/>
          <w:color w:val="000000"/>
          <w:sz w:val="28"/>
          <w:szCs w:val="28"/>
          <w:lang w:eastAsia="ru-RU"/>
        </w:rPr>
        <w:t>3 шаг прогноза (t+3) RMSE: 0.131092</w:t>
      </w:r>
    </w:p>
    <w:p w14:paraId="118E390B" w14:textId="77777777" w:rsidR="00B57EA8" w:rsidRDefault="00B57EA8" w:rsidP="00B57EA8">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t>Ожидаемо, что отклонение от реальных значений растет с каждым шагом,</w:t>
      </w:r>
      <w:r>
        <w:rPr>
          <w:rFonts w:ascii="Times New Roman" w:eastAsia="Times New Roman" w:hAnsi="Times New Roman" w:cs="Times New Roman"/>
          <w:color w:val="000000"/>
          <w:sz w:val="28"/>
          <w:szCs w:val="28"/>
          <w:lang w:eastAsia="ru-RU"/>
        </w:rPr>
        <w:t xml:space="preserve"> </w:t>
      </w:r>
      <w:r w:rsidRPr="001737F1">
        <w:rPr>
          <w:rFonts w:ascii="Times New Roman" w:eastAsia="Times New Roman" w:hAnsi="Times New Roman" w:cs="Times New Roman"/>
          <w:color w:val="000000"/>
          <w:sz w:val="28"/>
          <w:szCs w:val="28"/>
          <w:lang w:eastAsia="ru-RU"/>
        </w:rPr>
        <w:t>поскольку растет эффект накопленной ошибки. В среднем приемлемое качество предсказания достигается на интервалах не более одного сезонного цикла, и сильно зависит от расположения временной точки в пределах цикла (иными словами, точность прогноза зависит от месяца).</w:t>
      </w:r>
      <w:r w:rsidRPr="001737F1">
        <w:rPr>
          <w:rFonts w:ascii="Times New Roman" w:eastAsia="Times New Roman" w:hAnsi="Times New Roman" w:cs="Times New Roman"/>
          <w:color w:val="000000"/>
          <w:sz w:val="28"/>
          <w:szCs w:val="28"/>
          <w:lang w:eastAsia="ru-RU"/>
        </w:rPr>
        <w:tab/>
      </w:r>
    </w:p>
    <w:p w14:paraId="182F0E54" w14:textId="50BA9276" w:rsidR="00B57EA8" w:rsidRPr="00C7756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Подобные результаты были получены для 1</w:t>
      </w:r>
      <w:r w:rsidR="00311D4F">
        <w:rPr>
          <w:rFonts w:ascii="Times New Roman" w:eastAsia="Times New Roman" w:hAnsi="Times New Roman" w:cs="Times New Roman"/>
          <w:color w:val="000000"/>
          <w:sz w:val="28"/>
          <w:szCs w:val="28"/>
          <w:lang w:eastAsia="ru-RU"/>
        </w:rPr>
        <w:t>6</w:t>
      </w:r>
      <w:r w:rsidRPr="001737F1">
        <w:rPr>
          <w:rFonts w:ascii="Times New Roman" w:eastAsia="Times New Roman" w:hAnsi="Times New Roman" w:cs="Times New Roman"/>
          <w:color w:val="000000"/>
          <w:sz w:val="28"/>
          <w:szCs w:val="28"/>
          <w:lang w:eastAsia="ru-RU"/>
        </w:rPr>
        <w:t xml:space="preserve"> стран, для которых имелись качест</w:t>
      </w:r>
      <w:r>
        <w:rPr>
          <w:rFonts w:ascii="Times New Roman" w:eastAsia="Times New Roman" w:hAnsi="Times New Roman" w:cs="Times New Roman"/>
          <w:color w:val="000000"/>
          <w:sz w:val="28"/>
          <w:szCs w:val="28"/>
          <w:lang w:eastAsia="ru-RU"/>
        </w:rPr>
        <w:t>венные данные по товарообороту</w:t>
      </w:r>
      <w:r>
        <w:rPr>
          <w:rFonts w:ascii="Times New Roman" w:eastAsiaTheme="minorEastAsia" w:hAnsi="Times New Roman" w:cs="Times New Roman"/>
          <w:sz w:val="28"/>
          <w:szCs w:val="28"/>
        </w:rPr>
        <w:t>:</w:t>
      </w:r>
    </w:p>
    <w:p w14:paraId="60455841" w14:textId="77777777" w:rsidR="00B57EA8" w:rsidRPr="00616BD5"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Российская Федерация</w:t>
      </w:r>
      <w:r>
        <w:rPr>
          <w:rFonts w:ascii="Times New Roman" w:eastAsiaTheme="minorEastAsia" w:hAnsi="Times New Roman" w:cs="Times New Roman"/>
          <w:sz w:val="28"/>
          <w:szCs w:val="28"/>
          <w:lang w:val="en-US"/>
        </w:rPr>
        <w:t>;</w:t>
      </w:r>
    </w:p>
    <w:p w14:paraId="5F579A4C"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США</w:t>
      </w:r>
      <w:r w:rsidRPr="00314382">
        <w:rPr>
          <w:rFonts w:ascii="Times New Roman" w:eastAsiaTheme="minorEastAsia" w:hAnsi="Times New Roman" w:cs="Times New Roman"/>
          <w:sz w:val="28"/>
          <w:szCs w:val="28"/>
          <w:lang w:val="en-US"/>
        </w:rPr>
        <w:t>;</w:t>
      </w:r>
    </w:p>
    <w:p w14:paraId="3EC73C1D"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Великорбритания</w:t>
      </w:r>
      <w:r w:rsidRPr="00314382">
        <w:rPr>
          <w:rFonts w:ascii="Times New Roman" w:eastAsiaTheme="minorEastAsia" w:hAnsi="Times New Roman" w:cs="Times New Roman"/>
          <w:sz w:val="28"/>
          <w:szCs w:val="28"/>
          <w:lang w:val="en-US"/>
        </w:rPr>
        <w:t>;</w:t>
      </w:r>
    </w:p>
    <w:p w14:paraId="7C59EA97"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Германия</w:t>
      </w:r>
      <w:r w:rsidRPr="00314382">
        <w:rPr>
          <w:rFonts w:ascii="Times New Roman" w:eastAsiaTheme="minorEastAsia" w:hAnsi="Times New Roman" w:cs="Times New Roman"/>
          <w:sz w:val="28"/>
          <w:szCs w:val="28"/>
          <w:lang w:val="en-US"/>
        </w:rPr>
        <w:t>;</w:t>
      </w:r>
    </w:p>
    <w:p w14:paraId="20899CB1"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Китай, Гонконг</w:t>
      </w:r>
      <w:r w:rsidRPr="00314382">
        <w:rPr>
          <w:rFonts w:ascii="Times New Roman" w:eastAsiaTheme="minorEastAsia" w:hAnsi="Times New Roman" w:cs="Times New Roman"/>
          <w:sz w:val="28"/>
          <w:szCs w:val="28"/>
          <w:lang w:val="en-US"/>
        </w:rPr>
        <w:t>;</w:t>
      </w:r>
    </w:p>
    <w:p w14:paraId="5A4CF343"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lastRenderedPageBreak/>
        <w:t>Канада</w:t>
      </w:r>
      <w:r w:rsidRPr="00314382">
        <w:rPr>
          <w:rFonts w:ascii="Times New Roman" w:eastAsiaTheme="minorEastAsia" w:hAnsi="Times New Roman" w:cs="Times New Roman"/>
          <w:sz w:val="28"/>
          <w:szCs w:val="28"/>
          <w:lang w:val="en-US"/>
        </w:rPr>
        <w:t>;</w:t>
      </w:r>
    </w:p>
    <w:p w14:paraId="551D3DAF"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Япония</w:t>
      </w:r>
      <w:r w:rsidRPr="00314382">
        <w:rPr>
          <w:rFonts w:ascii="Times New Roman" w:eastAsiaTheme="minorEastAsia" w:hAnsi="Times New Roman" w:cs="Times New Roman"/>
          <w:sz w:val="28"/>
          <w:szCs w:val="28"/>
          <w:lang w:val="en-US"/>
        </w:rPr>
        <w:t>;</w:t>
      </w:r>
    </w:p>
    <w:p w14:paraId="5DD45570"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Турция</w:t>
      </w:r>
      <w:r w:rsidRPr="00314382">
        <w:rPr>
          <w:rFonts w:ascii="Times New Roman" w:eastAsiaTheme="minorEastAsia" w:hAnsi="Times New Roman" w:cs="Times New Roman"/>
          <w:sz w:val="28"/>
          <w:szCs w:val="28"/>
          <w:lang w:val="en-US"/>
        </w:rPr>
        <w:t>;</w:t>
      </w:r>
    </w:p>
    <w:p w14:paraId="35DE94FC"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rPr>
        <w:t>Дания</w:t>
      </w:r>
      <w:r w:rsidRPr="00314382">
        <w:rPr>
          <w:rFonts w:ascii="Times New Roman" w:eastAsiaTheme="minorEastAsia" w:hAnsi="Times New Roman" w:cs="Times New Roman"/>
          <w:sz w:val="28"/>
          <w:szCs w:val="28"/>
          <w:lang w:val="en-US"/>
        </w:rPr>
        <w:t>;</w:t>
      </w:r>
    </w:p>
    <w:p w14:paraId="37066595"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Мальдивы</w:t>
      </w:r>
      <w:r w:rsidRPr="00314382">
        <w:rPr>
          <w:rFonts w:ascii="Times New Roman" w:eastAsiaTheme="minorEastAsia" w:hAnsi="Times New Roman" w:cs="Times New Roman"/>
          <w:sz w:val="28"/>
          <w:szCs w:val="28"/>
          <w:lang w:val="en-US"/>
        </w:rPr>
        <w:t>;</w:t>
      </w:r>
    </w:p>
    <w:p w14:paraId="0B73DD66"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Швеция</w:t>
      </w:r>
      <w:r w:rsidRPr="00314382">
        <w:rPr>
          <w:rFonts w:ascii="Times New Roman" w:eastAsiaTheme="minorEastAsia" w:hAnsi="Times New Roman" w:cs="Times New Roman"/>
          <w:sz w:val="28"/>
          <w:szCs w:val="28"/>
          <w:lang w:val="en-US"/>
        </w:rPr>
        <w:t>;</w:t>
      </w:r>
    </w:p>
    <w:p w14:paraId="7701447A"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Южная Корея</w:t>
      </w:r>
      <w:r w:rsidRPr="00314382">
        <w:rPr>
          <w:rFonts w:ascii="Times New Roman" w:eastAsiaTheme="minorEastAsia" w:hAnsi="Times New Roman" w:cs="Times New Roman"/>
          <w:sz w:val="28"/>
          <w:szCs w:val="28"/>
          <w:lang w:val="en-US"/>
        </w:rPr>
        <w:t>;</w:t>
      </w:r>
    </w:p>
    <w:p w14:paraId="06AD05E4"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ins w:id="102" w:author="Учетная запись Майкрософт" w:date="2020-12-16T10:19:00Z">
        <w:r>
          <w:rPr>
            <w:rFonts w:ascii="Times New Roman" w:hAnsi="Times New Roman" w:cs="Times New Roman"/>
            <w:color w:val="000000"/>
            <w:sz w:val="28"/>
            <w:szCs w:val="28"/>
          </w:rPr>
          <w:t xml:space="preserve"> </w:t>
        </w:r>
      </w:ins>
      <w:r>
        <w:rPr>
          <w:rFonts w:ascii="Times New Roman" w:hAnsi="Times New Roman" w:cs="Times New Roman"/>
          <w:color w:val="000000"/>
          <w:sz w:val="28"/>
          <w:szCs w:val="28"/>
        </w:rPr>
        <w:t>Швейцария</w:t>
      </w:r>
      <w:r w:rsidRPr="00314382">
        <w:rPr>
          <w:rFonts w:ascii="Times New Roman" w:eastAsiaTheme="minorEastAsia" w:hAnsi="Times New Roman" w:cs="Times New Roman"/>
          <w:sz w:val="28"/>
          <w:szCs w:val="28"/>
          <w:lang w:val="en-US"/>
        </w:rPr>
        <w:t>;</w:t>
      </w:r>
    </w:p>
    <w:p w14:paraId="36C7C230" w14:textId="77777777" w:rsidR="00B57EA8" w:rsidRPr="00314382"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lang w:val="en-US"/>
        </w:rPr>
        <w:t xml:space="preserve"> </w:t>
      </w:r>
      <w:r>
        <w:rPr>
          <w:rFonts w:ascii="Times New Roman" w:hAnsi="Times New Roman" w:cs="Times New Roman"/>
          <w:color w:val="000000"/>
          <w:sz w:val="28"/>
          <w:szCs w:val="28"/>
        </w:rPr>
        <w:t>Тунис</w:t>
      </w:r>
      <w:r w:rsidRPr="00314382">
        <w:rPr>
          <w:rFonts w:ascii="Times New Roman" w:eastAsiaTheme="minorEastAsia" w:hAnsi="Times New Roman" w:cs="Times New Roman"/>
          <w:sz w:val="28"/>
          <w:szCs w:val="28"/>
          <w:lang w:val="en-US"/>
        </w:rPr>
        <w:t>;</w:t>
      </w:r>
      <w:r w:rsidRPr="00314382">
        <w:rPr>
          <w:rFonts w:ascii="Times New Roman" w:eastAsiaTheme="minorEastAsia" w:hAnsi="Times New Roman" w:cs="Times New Roman"/>
          <w:sz w:val="28"/>
          <w:szCs w:val="28"/>
        </w:rPr>
        <w:t xml:space="preserve"> </w:t>
      </w:r>
    </w:p>
    <w:p w14:paraId="2871746B" w14:textId="3DB0DB9E" w:rsidR="00B57EA8" w:rsidRPr="00311D4F" w:rsidRDefault="00B57EA8" w:rsidP="00B57EA8">
      <w:pPr>
        <w:pStyle w:val="a8"/>
        <w:numPr>
          <w:ilvl w:val="0"/>
          <w:numId w:val="16"/>
        </w:numPr>
        <w:spacing w:after="0" w:line="360" w:lineRule="auto"/>
        <w:jc w:val="both"/>
        <w:rPr>
          <w:rFonts w:ascii="Times New Roman" w:eastAsiaTheme="minorEastAsia" w:hAnsi="Times New Roman" w:cs="Times New Roman"/>
          <w:sz w:val="28"/>
          <w:szCs w:val="28"/>
        </w:rPr>
      </w:pPr>
      <w:r w:rsidRPr="00314382">
        <w:rPr>
          <w:rFonts w:ascii="Times New Roman" w:eastAsiaTheme="minorEastAsia" w:hAnsi="Times New Roman" w:cs="Times New Roman"/>
          <w:sz w:val="28"/>
          <w:szCs w:val="28"/>
        </w:rPr>
        <w:t xml:space="preserve"> </w:t>
      </w:r>
      <w:r>
        <w:rPr>
          <w:rFonts w:ascii="Times New Roman" w:hAnsi="Times New Roman" w:cs="Times New Roman"/>
          <w:color w:val="000000"/>
          <w:sz w:val="28"/>
          <w:szCs w:val="28"/>
        </w:rPr>
        <w:t>Малайзия</w:t>
      </w:r>
      <w:r w:rsidR="00311D4F">
        <w:rPr>
          <w:rFonts w:ascii="Times New Roman" w:hAnsi="Times New Roman" w:cs="Times New Roman"/>
          <w:color w:val="000000"/>
          <w:sz w:val="28"/>
          <w:szCs w:val="28"/>
          <w:lang w:val="en-US"/>
        </w:rPr>
        <w:t>;</w:t>
      </w:r>
    </w:p>
    <w:p w14:paraId="0D98E5B4" w14:textId="26448E4B" w:rsidR="00311D4F" w:rsidRPr="00314382" w:rsidRDefault="00311D4F" w:rsidP="00B57EA8">
      <w:pPr>
        <w:pStyle w:val="a8"/>
        <w:numPr>
          <w:ilvl w:val="0"/>
          <w:numId w:val="16"/>
        </w:numPr>
        <w:spacing w:after="0" w:line="360" w:lineRule="auto"/>
        <w:jc w:val="both"/>
        <w:rPr>
          <w:rFonts w:ascii="Times New Roman" w:eastAsiaTheme="minorEastAsia" w:hAnsi="Times New Roman" w:cs="Times New Roman"/>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Аргентина</w:t>
      </w:r>
    </w:p>
    <w:p w14:paraId="238C0391" w14:textId="0F9E6393" w:rsidR="00B57EA8" w:rsidRPr="003D07AF" w:rsidRDefault="00B57EA8" w:rsidP="00070DA8">
      <w:pPr>
        <w:spacing w:after="0" w:line="360" w:lineRule="auto"/>
        <w:ind w:firstLine="709"/>
        <w:jc w:val="both"/>
        <w:rPr>
          <w:rFonts w:ascii="Times New Roman" w:eastAsia="Times New Roman" w:hAnsi="Times New Roman" w:cs="Times New Roman"/>
          <w:sz w:val="28"/>
          <w:szCs w:val="24"/>
          <w:lang w:eastAsia="ru-RU"/>
        </w:rPr>
      </w:pPr>
      <w:r w:rsidRPr="00D472CC">
        <w:rPr>
          <w:rFonts w:ascii="Times New Roman" w:hAnsi="Times New Roman" w:cs="Times New Roman"/>
          <w:color w:val="000000"/>
          <w:sz w:val="28"/>
          <w:szCs w:val="28"/>
        </w:rPr>
        <w:t>Под качеством данных здесь понимается достаточно длинный период и отсутствие пропусков и явных технических аномалий. Для каждой страны модель обучалась независимо</w:t>
      </w:r>
      <w:r w:rsidR="003F30C2">
        <w:rPr>
          <w:rFonts w:ascii="Times New Roman" w:hAnsi="Times New Roman" w:cs="Times New Roman"/>
          <w:color w:val="000000"/>
          <w:sz w:val="28"/>
          <w:szCs w:val="28"/>
        </w:rPr>
        <w:t>. Оценка качества модели на д</w:t>
      </w:r>
      <w:r w:rsidRPr="00D472CC">
        <w:rPr>
          <w:rFonts w:ascii="Times New Roman" w:hAnsi="Times New Roman" w:cs="Times New Roman"/>
          <w:color w:val="000000"/>
          <w:sz w:val="28"/>
          <w:szCs w:val="28"/>
        </w:rPr>
        <w:t>а</w:t>
      </w:r>
      <w:r w:rsidR="003F30C2">
        <w:rPr>
          <w:rFonts w:ascii="Times New Roman" w:hAnsi="Times New Roman" w:cs="Times New Roman"/>
          <w:color w:val="000000"/>
          <w:sz w:val="28"/>
          <w:szCs w:val="28"/>
        </w:rPr>
        <w:t xml:space="preserve">нных объёма </w:t>
      </w:r>
      <w:r w:rsidR="00070DA8">
        <w:rPr>
          <w:rFonts w:ascii="Times New Roman" w:hAnsi="Times New Roman" w:cs="Times New Roman"/>
          <w:color w:val="000000"/>
          <w:sz w:val="28"/>
          <w:szCs w:val="28"/>
        </w:rPr>
        <w:t>экспорта</w:t>
      </w:r>
      <w:r w:rsidR="003F30C2">
        <w:rPr>
          <w:rFonts w:ascii="Times New Roman" w:hAnsi="Times New Roman" w:cs="Times New Roman"/>
          <w:color w:val="000000"/>
          <w:sz w:val="28"/>
          <w:szCs w:val="28"/>
        </w:rPr>
        <w:t xml:space="preserve"> и </w:t>
      </w:r>
      <w:r w:rsidR="00070DA8">
        <w:rPr>
          <w:rFonts w:ascii="Times New Roman" w:hAnsi="Times New Roman" w:cs="Times New Roman"/>
          <w:color w:val="000000"/>
          <w:sz w:val="28"/>
          <w:szCs w:val="28"/>
        </w:rPr>
        <w:t xml:space="preserve">импорта </w:t>
      </w:r>
      <w:r w:rsidR="003F30C2">
        <w:rPr>
          <w:rFonts w:ascii="Times New Roman" w:hAnsi="Times New Roman" w:cs="Times New Roman"/>
          <w:color w:val="000000"/>
          <w:sz w:val="28"/>
          <w:szCs w:val="28"/>
        </w:rPr>
        <w:t xml:space="preserve">представлена в приложении </w:t>
      </w:r>
      <w:r w:rsidR="003D07AF">
        <w:rPr>
          <w:rFonts w:ascii="Times New Roman" w:hAnsi="Times New Roman" w:cs="Times New Roman"/>
          <w:color w:val="000000"/>
          <w:sz w:val="28"/>
          <w:szCs w:val="28"/>
        </w:rPr>
        <w:t>представлена в п</w:t>
      </w:r>
      <w:r w:rsidRPr="00D472CC">
        <w:rPr>
          <w:rFonts w:ascii="Times New Roman" w:hAnsi="Times New Roman" w:cs="Times New Roman"/>
          <w:color w:val="000000"/>
          <w:sz w:val="28"/>
          <w:szCs w:val="28"/>
        </w:rPr>
        <w:t xml:space="preserve">риложении </w:t>
      </w:r>
      <w:r w:rsidR="00D72AA3">
        <w:rPr>
          <w:rFonts w:ascii="Times New Roman" w:hAnsi="Times New Roman" w:cs="Times New Roman"/>
          <w:color w:val="000000"/>
          <w:sz w:val="28"/>
          <w:szCs w:val="28"/>
        </w:rPr>
        <w:t xml:space="preserve">Д </w:t>
      </w:r>
      <w:r w:rsidR="00070DA8">
        <w:rPr>
          <w:rFonts w:ascii="Times New Roman" w:hAnsi="Times New Roman" w:cs="Times New Roman"/>
          <w:color w:val="000000"/>
          <w:sz w:val="28"/>
          <w:szCs w:val="28"/>
        </w:rPr>
        <w:t xml:space="preserve">и </w:t>
      </w:r>
      <w:r w:rsidR="00D72AA3">
        <w:rPr>
          <w:rFonts w:ascii="Times New Roman" w:hAnsi="Times New Roman" w:cs="Times New Roman"/>
          <w:color w:val="000000"/>
          <w:sz w:val="28"/>
          <w:szCs w:val="28"/>
        </w:rPr>
        <w:t>Е</w:t>
      </w:r>
      <w:r w:rsidR="00070DA8">
        <w:rPr>
          <w:rFonts w:ascii="Times New Roman" w:hAnsi="Times New Roman" w:cs="Times New Roman"/>
          <w:color w:val="000000"/>
          <w:sz w:val="28"/>
          <w:szCs w:val="28"/>
        </w:rPr>
        <w:t xml:space="preserve"> соответственно</w:t>
      </w:r>
      <w:r w:rsidRPr="00D472CC">
        <w:rPr>
          <w:rFonts w:ascii="Times New Roman" w:hAnsi="Times New Roman" w:cs="Times New Roman"/>
          <w:color w:val="000000"/>
          <w:sz w:val="28"/>
          <w:szCs w:val="28"/>
        </w:rPr>
        <w:t>.</w:t>
      </w:r>
      <w:r w:rsidR="00070DA8" w:rsidRPr="001737F1">
        <w:rPr>
          <w:rFonts w:ascii="Times New Roman" w:eastAsia="Times New Roman" w:hAnsi="Times New Roman" w:cs="Times New Roman"/>
          <w:sz w:val="24"/>
          <w:szCs w:val="24"/>
          <w:lang w:eastAsia="ru-RU"/>
        </w:rPr>
        <w:t xml:space="preserve"> </w:t>
      </w:r>
      <w:r w:rsidR="003D07AF" w:rsidRPr="003D07AF">
        <w:rPr>
          <w:rFonts w:ascii="Times New Roman" w:eastAsia="Times New Roman" w:hAnsi="Times New Roman" w:cs="Times New Roman"/>
          <w:sz w:val="28"/>
          <w:szCs w:val="28"/>
          <w:lang w:eastAsia="ru-RU"/>
        </w:rPr>
        <w:t>Графики и</w:t>
      </w:r>
      <w:r w:rsidR="003D07AF" w:rsidRPr="003D07AF">
        <w:rPr>
          <w:rFonts w:ascii="Times New Roman" w:eastAsia="Times New Roman" w:hAnsi="Times New Roman" w:cs="Times New Roman"/>
          <w:color w:val="000000"/>
          <w:sz w:val="28"/>
          <w:szCs w:val="28"/>
          <w:lang w:eastAsia="ru-RU"/>
        </w:rPr>
        <w:t>зменения метрик качества (loss и MAE) в процессе обучения модели</w:t>
      </w:r>
      <w:r w:rsidR="003D07AF">
        <w:rPr>
          <w:rFonts w:ascii="Times New Roman" w:eastAsia="Times New Roman" w:hAnsi="Times New Roman" w:cs="Times New Roman"/>
          <w:color w:val="000000"/>
          <w:sz w:val="28"/>
          <w:szCs w:val="28"/>
          <w:lang w:eastAsia="ru-RU"/>
        </w:rPr>
        <w:t xml:space="preserve"> на данных импорта в приложении </w:t>
      </w:r>
      <w:r w:rsidR="00D72AA3">
        <w:rPr>
          <w:rFonts w:ascii="Times New Roman" w:eastAsia="Times New Roman" w:hAnsi="Times New Roman" w:cs="Times New Roman"/>
          <w:color w:val="000000"/>
          <w:sz w:val="28"/>
          <w:szCs w:val="28"/>
          <w:lang w:eastAsia="ru-RU"/>
        </w:rPr>
        <w:t>Ж</w:t>
      </w:r>
      <w:r w:rsidR="003D07AF">
        <w:rPr>
          <w:rFonts w:ascii="Times New Roman" w:eastAsia="Times New Roman" w:hAnsi="Times New Roman" w:cs="Times New Roman"/>
          <w:color w:val="000000"/>
          <w:sz w:val="28"/>
          <w:szCs w:val="28"/>
          <w:lang w:eastAsia="ru-RU"/>
        </w:rPr>
        <w:t xml:space="preserve">, экспорта - приложение </w:t>
      </w:r>
      <w:r w:rsidR="00D72AA3">
        <w:rPr>
          <w:rFonts w:ascii="Times New Roman" w:eastAsia="Times New Roman" w:hAnsi="Times New Roman" w:cs="Times New Roman"/>
          <w:color w:val="000000"/>
          <w:sz w:val="28"/>
          <w:szCs w:val="28"/>
          <w:lang w:eastAsia="ru-RU"/>
        </w:rPr>
        <w:t>З</w:t>
      </w:r>
      <w:r w:rsidR="003D07AF">
        <w:rPr>
          <w:rFonts w:ascii="Times New Roman" w:eastAsia="Times New Roman" w:hAnsi="Times New Roman" w:cs="Times New Roman"/>
          <w:color w:val="000000"/>
          <w:sz w:val="28"/>
          <w:szCs w:val="28"/>
          <w:lang w:eastAsia="ru-RU"/>
        </w:rPr>
        <w:t>.</w:t>
      </w:r>
    </w:p>
    <w:p w14:paraId="4D718B38" w14:textId="77777777" w:rsidR="00B57EA8" w:rsidRPr="0075375E" w:rsidRDefault="00B57EA8" w:rsidP="00B57EA8">
      <w:pPr>
        <w:spacing w:after="0" w:line="360" w:lineRule="auto"/>
        <w:ind w:firstLine="709"/>
        <w:jc w:val="both"/>
        <w:rPr>
          <w:rFonts w:ascii="Times New Roman" w:eastAsia="Times New Roman" w:hAnsi="Times New Roman" w:cs="Times New Roman"/>
          <w:bCs/>
          <w:color w:val="000000"/>
          <w:sz w:val="28"/>
          <w:szCs w:val="28"/>
          <w:lang w:eastAsia="ru-RU"/>
        </w:rPr>
      </w:pPr>
      <w:moveFromRangeStart w:id="103" w:author="Учетная запись Майкрософт" w:date="2020-12-16T10:20:00Z" w:name="move59006464"/>
      <w:commentRangeStart w:id="104"/>
      <w:moveFrom w:id="105" w:author="Учетная запись Майкрософт" w:date="2020-12-16T10:20:00Z">
        <w:r w:rsidDel="00DB41F5">
          <w:rPr>
            <w:rFonts w:ascii="Times New Roman" w:eastAsia="Times New Roman" w:hAnsi="Times New Roman" w:cs="Times New Roman"/>
            <w:bCs/>
            <w:color w:val="000000"/>
            <w:sz w:val="28"/>
            <w:szCs w:val="28"/>
            <w:lang w:eastAsia="ru-RU"/>
          </w:rPr>
          <w:t>В ходе работы построенные графики сохранялись в папк</w:t>
        </w:r>
        <w:r w:rsidRPr="0075375E" w:rsidDel="00DB41F5">
          <w:rPr>
            <w:rFonts w:ascii="Times New Roman" w:eastAsia="Times New Roman" w:hAnsi="Times New Roman" w:cs="Times New Roman"/>
            <w:color w:val="000000"/>
            <w:sz w:val="28"/>
            <w:szCs w:val="28"/>
            <w:lang w:eastAsia="ru-RU"/>
          </w:rPr>
          <w:t>Для фиксации изменения метрик качества (loss и MAE) в процессе обучения модели на данных импорта использовали папку с названием «Forecasts_pics_</w:t>
        </w:r>
        <w:r w:rsidRPr="0075375E" w:rsidDel="00DB41F5">
          <w:rPr>
            <w:rFonts w:ascii="Times New Roman" w:eastAsia="Times New Roman" w:hAnsi="Times New Roman" w:cs="Times New Roman"/>
            <w:color w:val="000000"/>
            <w:sz w:val="28"/>
            <w:szCs w:val="28"/>
            <w:lang w:val="en-US" w:eastAsia="ru-RU"/>
          </w:rPr>
          <w:t>import</w:t>
        </w:r>
        <w:r w:rsidRPr="0075375E" w:rsidDel="00DB41F5">
          <w:rPr>
            <w:rFonts w:ascii="Times New Roman" w:eastAsia="Times New Roman" w:hAnsi="Times New Roman" w:cs="Times New Roman"/>
            <w:color w:val="000000"/>
            <w:sz w:val="28"/>
            <w:szCs w:val="28"/>
            <w:lang w:eastAsia="ru-RU"/>
          </w:rPr>
          <w:t>», на данных экспорта – «Forecasts_pics_export».</w:t>
        </w:r>
        <w:commentRangeEnd w:id="104"/>
        <w:r w:rsidDel="00DB41F5">
          <w:rPr>
            <w:rStyle w:val="af"/>
          </w:rPr>
          <w:commentReference w:id="104"/>
        </w:r>
      </w:moveFrom>
      <w:moveFromRangeEnd w:id="103"/>
      <w:r w:rsidRPr="001737F1">
        <w:rPr>
          <w:rFonts w:ascii="Times New Roman" w:eastAsia="Times New Roman" w:hAnsi="Times New Roman" w:cs="Times New Roman"/>
          <w:b/>
          <w:bCs/>
          <w:color w:val="000000"/>
          <w:sz w:val="28"/>
          <w:szCs w:val="28"/>
          <w:lang w:eastAsia="ru-RU"/>
        </w:rPr>
        <w:t>Область применимости</w:t>
      </w:r>
    </w:p>
    <w:p w14:paraId="17F6D05E" w14:textId="77777777" w:rsidR="00B57EA8" w:rsidRDefault="00B57EA8" w:rsidP="00B57EA8">
      <w:pPr>
        <w:spacing w:after="0" w:line="360" w:lineRule="auto"/>
        <w:jc w:val="both"/>
        <w:rPr>
          <w:rFonts w:ascii="Times New Roman" w:eastAsia="Times New Roman" w:hAnsi="Times New Roman" w:cs="Times New Roman"/>
          <w:color w:val="000000"/>
          <w:sz w:val="28"/>
          <w:szCs w:val="28"/>
          <w:lang w:eastAsia="ru-RU"/>
        </w:rPr>
      </w:pPr>
      <w:r w:rsidRPr="001737F1">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Область применимости моделей ограничена временными рядами, которые имеют годовую сезонность. Наличие единого тренда в данных ожидаемо повышает точность, аномальные изломы в тренде ухудшают качество прогноза.</w:t>
      </w:r>
    </w:p>
    <w:p w14:paraId="72A464A3"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В качестве примера аномального с точки зрения модели поведения временного ряда приведём график импорта для США. Так на рисунке 1</w:t>
      </w:r>
      <w:r w:rsidR="00070DA8">
        <w:rPr>
          <w:rFonts w:ascii="Times New Roman" w:eastAsia="Times New Roman" w:hAnsi="Times New Roman" w:cs="Times New Roman"/>
          <w:color w:val="000000"/>
          <w:sz w:val="28"/>
          <w:szCs w:val="28"/>
          <w:lang w:eastAsia="ru-RU"/>
        </w:rPr>
        <w:t>3</w:t>
      </w:r>
      <w:r>
        <w:rPr>
          <w:rFonts w:ascii="Times New Roman" w:eastAsia="Times New Roman" w:hAnsi="Times New Roman" w:cs="Times New Roman"/>
          <w:color w:val="000000"/>
          <w:sz w:val="28"/>
          <w:szCs w:val="28"/>
          <w:lang w:eastAsia="ru-RU"/>
        </w:rPr>
        <w:t xml:space="preserve"> изображен график ежемесячного объёма импорта для США.</w:t>
      </w:r>
    </w:p>
    <w:p w14:paraId="27B5ADCA" w14:textId="77777777" w:rsidR="00B57EA8" w:rsidRPr="00D472CC" w:rsidRDefault="00B57EA8" w:rsidP="00B57EA8">
      <w:pPr>
        <w:spacing w:after="0" w:line="360" w:lineRule="auto"/>
        <w:jc w:val="center"/>
        <w:rPr>
          <w:rFonts w:ascii="Times New Roman" w:eastAsia="Times New Roman" w:hAnsi="Times New Roman" w:cs="Times New Roman"/>
          <w:color w:val="000000"/>
          <w:sz w:val="24"/>
          <w:szCs w:val="28"/>
          <w:lang w:eastAsia="ru-RU"/>
        </w:rPr>
      </w:pPr>
      <w:r w:rsidRPr="00D472CC">
        <w:rPr>
          <w:noProof/>
          <w:color w:val="000000"/>
          <w:sz w:val="24"/>
          <w:szCs w:val="28"/>
          <w:bdr w:val="none" w:sz="0" w:space="0" w:color="auto" w:frame="1"/>
          <w:lang w:eastAsia="ru-RU"/>
        </w:rPr>
        <w:lastRenderedPageBreak/>
        <w:drawing>
          <wp:inline distT="0" distB="0" distL="0" distR="0" wp14:anchorId="38D98893" wp14:editId="38F59CE3">
            <wp:extent cx="4810540" cy="2405004"/>
            <wp:effectExtent l="0" t="0" r="0" b="0"/>
            <wp:docPr id="10" name="Рисунок 10" descr="https://lh6.googleusercontent.com/EHartmVotrEOziFHbrV-yszu9YY_kAd39SBuo_Ce8koF4F5qIDdlsyArMNN8c2GBDcXlF-w3DV932ioea6kwNKgcbVKFaLMNtZld62PqK2qABuJQE7CPO2xAHZMr8glLjdkmLf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HartmVotrEOziFHbrV-yszu9YY_kAd39SBuo_Ce8koF4F5qIDdlsyArMNN8c2GBDcXlF-w3DV932ioea6kwNKgcbVKFaLMNtZld62PqK2qABuJQE7CPO2xAHZMr8glLjdkmLfW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2255" cy="2410861"/>
                    </a:xfrm>
                    <a:prstGeom prst="rect">
                      <a:avLst/>
                    </a:prstGeom>
                    <a:noFill/>
                    <a:ln>
                      <a:noFill/>
                    </a:ln>
                  </pic:spPr>
                </pic:pic>
              </a:graphicData>
            </a:graphic>
          </wp:inline>
        </w:drawing>
      </w:r>
    </w:p>
    <w:p w14:paraId="7FD8D97F" w14:textId="3C77503B" w:rsidR="00B57EA8" w:rsidRPr="00D472CC"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D472CC">
        <w:rPr>
          <w:rFonts w:ascii="Times New Roman" w:eastAsia="Times New Roman" w:hAnsi="Times New Roman" w:cs="Times New Roman"/>
          <w:color w:val="000000"/>
          <w:sz w:val="24"/>
          <w:szCs w:val="28"/>
          <w:lang w:eastAsia="ru-RU"/>
        </w:rPr>
        <w:t>Рис 1</w:t>
      </w:r>
      <w:r w:rsidR="00070DA8">
        <w:rPr>
          <w:rFonts w:ascii="Times New Roman" w:eastAsia="Times New Roman" w:hAnsi="Times New Roman" w:cs="Times New Roman"/>
          <w:color w:val="000000"/>
          <w:sz w:val="24"/>
          <w:szCs w:val="28"/>
          <w:lang w:eastAsia="ru-RU"/>
        </w:rPr>
        <w:t>3</w:t>
      </w:r>
      <w:r w:rsidRPr="00D472CC">
        <w:rPr>
          <w:rFonts w:ascii="Times New Roman" w:eastAsia="Times New Roman" w:hAnsi="Times New Roman" w:cs="Times New Roman"/>
          <w:color w:val="000000"/>
          <w:sz w:val="24"/>
          <w:szCs w:val="28"/>
          <w:lang w:eastAsia="ru-RU"/>
        </w:rPr>
        <w:t xml:space="preserve"> – График ежемесячного объем</w:t>
      </w:r>
      <w:r w:rsidR="006209F5">
        <w:rPr>
          <w:rFonts w:ascii="Times New Roman" w:eastAsia="Times New Roman" w:hAnsi="Times New Roman" w:cs="Times New Roman"/>
          <w:color w:val="000000"/>
          <w:sz w:val="24"/>
          <w:szCs w:val="28"/>
          <w:lang w:eastAsia="ru-RU"/>
        </w:rPr>
        <w:t>а</w:t>
      </w:r>
      <w:r w:rsidRPr="00D472CC">
        <w:rPr>
          <w:rFonts w:ascii="Times New Roman" w:eastAsia="Times New Roman" w:hAnsi="Times New Roman" w:cs="Times New Roman"/>
          <w:color w:val="000000"/>
          <w:sz w:val="24"/>
          <w:szCs w:val="28"/>
          <w:lang w:eastAsia="ru-RU"/>
        </w:rPr>
        <w:t xml:space="preserve"> импорта для США</w:t>
      </w:r>
    </w:p>
    <w:p w14:paraId="3D1CE967" w14:textId="77777777" w:rsidR="00B57EA8" w:rsidRDefault="00B57EA8" w:rsidP="00B57EA8">
      <w:pPr>
        <w:spacing w:after="0" w:line="240" w:lineRule="auto"/>
        <w:jc w:val="center"/>
        <w:rPr>
          <w:rFonts w:ascii="Times New Roman" w:eastAsia="Times New Roman" w:hAnsi="Times New Roman" w:cs="Times New Roman"/>
          <w:sz w:val="24"/>
          <w:szCs w:val="24"/>
          <w:lang w:eastAsia="ru-RU"/>
        </w:rPr>
      </w:pPr>
    </w:p>
    <w:p w14:paraId="1932EF75"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D472CC">
        <w:rPr>
          <w:rFonts w:ascii="Times New Roman" w:eastAsia="Times New Roman" w:hAnsi="Times New Roman" w:cs="Times New Roman"/>
          <w:color w:val="000000"/>
          <w:sz w:val="28"/>
          <w:szCs w:val="28"/>
          <w:lang w:eastAsia="ru-RU"/>
        </w:rPr>
        <w:t>На участке, соответствующем 2017-2020 годам, заметно изменение поведения временного ряда: пропадает четкая цикличность, отсутствует единый тренд. Поскольку модель обучается на всем временном промежутке, такие отклонение от обычного поведения приводят к худшей предсказательной силе, что можно видеть на рис</w:t>
      </w:r>
      <w:r>
        <w:rPr>
          <w:rFonts w:ascii="Times New Roman" w:eastAsia="Times New Roman" w:hAnsi="Times New Roman" w:cs="Times New Roman"/>
          <w:color w:val="000000"/>
          <w:sz w:val="28"/>
          <w:szCs w:val="28"/>
          <w:lang w:eastAsia="ru-RU"/>
        </w:rPr>
        <w:t>унке</w:t>
      </w:r>
      <w:r w:rsidRPr="00D472CC">
        <w:rPr>
          <w:rFonts w:ascii="Times New Roman" w:eastAsia="Times New Roman" w:hAnsi="Times New Roman" w:cs="Times New Roman"/>
          <w:color w:val="000000"/>
          <w:sz w:val="28"/>
          <w:szCs w:val="28"/>
          <w:lang w:eastAsia="ru-RU"/>
        </w:rPr>
        <w:t xml:space="preserve"> </w:t>
      </w:r>
      <w:r w:rsidR="00070DA8">
        <w:rPr>
          <w:rFonts w:ascii="Times New Roman" w:eastAsia="Times New Roman" w:hAnsi="Times New Roman" w:cs="Times New Roman"/>
          <w:color w:val="000000"/>
          <w:sz w:val="28"/>
          <w:szCs w:val="28"/>
          <w:lang w:eastAsia="ru-RU"/>
        </w:rPr>
        <w:t>14</w:t>
      </w:r>
      <w:r w:rsidRPr="00D472CC">
        <w:rPr>
          <w:rFonts w:ascii="Times New Roman" w:eastAsia="Times New Roman" w:hAnsi="Times New Roman" w:cs="Times New Roman"/>
          <w:color w:val="000000"/>
          <w:sz w:val="28"/>
          <w:szCs w:val="28"/>
          <w:lang w:eastAsia="ru-RU"/>
        </w:rPr>
        <w:t>.</w:t>
      </w:r>
    </w:p>
    <w:p w14:paraId="52192994" w14:textId="77777777" w:rsidR="00B57EA8" w:rsidRPr="00D472CC" w:rsidRDefault="00B57EA8" w:rsidP="00B57EA8">
      <w:pPr>
        <w:spacing w:after="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noProof/>
          <w:color w:val="000000"/>
          <w:sz w:val="24"/>
          <w:szCs w:val="28"/>
          <w:bdr w:val="none" w:sz="0" w:space="0" w:color="auto" w:frame="1"/>
          <w:lang w:eastAsia="ru-RU"/>
        </w:rPr>
        <w:drawing>
          <wp:inline distT="0" distB="0" distL="0" distR="0" wp14:anchorId="5533E589" wp14:editId="0DED9F51">
            <wp:extent cx="5335326" cy="2667368"/>
            <wp:effectExtent l="0" t="0" r="0" b="0"/>
            <wp:docPr id="11" name="Рисунок 11" descr="https://lh3.googleusercontent.com/jrWI514FgmuMDYLrJUfG2hgSOJ7uJHaal9tXzV8gscjhUjassTXfhjDIsbo8mMBxL3tdnjA_h275gxDkbieJNWgtioVuNuC6lRiKFNYa2LWucI5XyD704RyqmYlH2oOLdk26b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rWI514FgmuMDYLrJUfG2hgSOJ7uJHaal9tXzV8gscjhUjassTXfhjDIsbo8mMBxL3tdnjA_h275gxDkbieJNWgtioVuNuC6lRiKFNYa2LWucI5XyD704RyqmYlH2oOLdk26bSs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0235" cy="2669822"/>
                    </a:xfrm>
                    <a:prstGeom prst="rect">
                      <a:avLst/>
                    </a:prstGeom>
                    <a:noFill/>
                    <a:ln>
                      <a:noFill/>
                    </a:ln>
                  </pic:spPr>
                </pic:pic>
              </a:graphicData>
            </a:graphic>
          </wp:inline>
        </w:drawing>
      </w:r>
    </w:p>
    <w:p w14:paraId="2A5CF6F2" w14:textId="77777777" w:rsidR="00B57EA8" w:rsidRPr="00D472CC" w:rsidRDefault="00B57EA8" w:rsidP="00B57EA8">
      <w:pPr>
        <w:spacing w:after="120" w:line="240" w:lineRule="auto"/>
        <w:jc w:val="center"/>
        <w:rPr>
          <w:rFonts w:ascii="Times New Roman" w:eastAsia="Times New Roman" w:hAnsi="Times New Roman" w:cs="Times New Roman"/>
          <w:szCs w:val="24"/>
          <w:lang w:eastAsia="ru-RU"/>
        </w:rPr>
      </w:pPr>
      <w:r w:rsidRPr="00D472CC">
        <w:rPr>
          <w:rFonts w:ascii="Times New Roman" w:eastAsia="Times New Roman" w:hAnsi="Times New Roman" w:cs="Times New Roman"/>
          <w:color w:val="000000"/>
          <w:sz w:val="24"/>
          <w:szCs w:val="28"/>
          <w:lang w:eastAsia="ru-RU"/>
        </w:rPr>
        <w:t>Рисунок 1</w:t>
      </w:r>
      <w:r w:rsidR="00070DA8">
        <w:rPr>
          <w:rFonts w:ascii="Times New Roman" w:eastAsia="Times New Roman" w:hAnsi="Times New Roman" w:cs="Times New Roman"/>
          <w:color w:val="000000"/>
          <w:sz w:val="24"/>
          <w:szCs w:val="28"/>
          <w:lang w:eastAsia="ru-RU"/>
        </w:rPr>
        <w:t>4</w:t>
      </w:r>
      <w:r w:rsidRPr="00D472CC">
        <w:rPr>
          <w:rFonts w:ascii="Times New Roman" w:eastAsia="Times New Roman" w:hAnsi="Times New Roman" w:cs="Times New Roman"/>
          <w:color w:val="000000"/>
          <w:sz w:val="24"/>
          <w:szCs w:val="28"/>
          <w:lang w:eastAsia="ru-RU"/>
        </w:rPr>
        <w:t xml:space="preserve"> – Прогноз ежемесячного объема импорта для США</w:t>
      </w:r>
    </w:p>
    <w:p w14:paraId="4B7A7622" w14:textId="77777777" w:rsidR="00B57EA8" w:rsidRPr="00324ED3" w:rsidRDefault="00B57EA8" w:rsidP="00B57EA8">
      <w:pPr>
        <w:spacing w:after="0" w:line="360" w:lineRule="auto"/>
        <w:ind w:firstLine="709"/>
        <w:jc w:val="both"/>
        <w:rPr>
          <w:rFonts w:ascii="Times New Roman" w:eastAsia="Times New Roman" w:hAnsi="Times New Roman" w:cs="Times New Roman"/>
          <w:sz w:val="24"/>
          <w:szCs w:val="24"/>
          <w:lang w:eastAsia="ru-RU"/>
        </w:rPr>
      </w:pPr>
      <w:r w:rsidRPr="00324ED3">
        <w:rPr>
          <w:rFonts w:ascii="Times New Roman" w:eastAsia="Times New Roman" w:hAnsi="Times New Roman" w:cs="Times New Roman"/>
          <w:color w:val="000000"/>
          <w:sz w:val="28"/>
          <w:szCs w:val="28"/>
          <w:lang w:eastAsia="ru-RU"/>
        </w:rPr>
        <w:t xml:space="preserve">Также была предпринята попытка прогнозирования таких временных рядов, как отношение EUR/USD, стоимость сырьевых продуктов и акций. </w:t>
      </w:r>
      <w:r>
        <w:rPr>
          <w:rFonts w:ascii="Times New Roman" w:eastAsia="Times New Roman" w:hAnsi="Times New Roman" w:cs="Times New Roman"/>
          <w:color w:val="000000"/>
          <w:sz w:val="28"/>
          <w:szCs w:val="28"/>
          <w:lang w:eastAsia="ru-RU"/>
        </w:rPr>
        <w:t xml:space="preserve">Данные были взяты из источника </w:t>
      </w:r>
      <w:r w:rsidRPr="00324ED3">
        <w:rPr>
          <w:rFonts w:ascii="Times New Roman" w:eastAsia="Times New Roman" w:hAnsi="Times New Roman" w:cs="Times New Roman"/>
          <w:color w:val="000000"/>
          <w:sz w:val="28"/>
          <w:szCs w:val="28"/>
          <w:lang w:eastAsia="ru-RU"/>
        </w:rPr>
        <w:t>[</w:t>
      </w:r>
      <w:r w:rsidR="00113298">
        <w:rPr>
          <w:rFonts w:ascii="Times New Roman" w:eastAsia="Times New Roman" w:hAnsi="Times New Roman" w:cs="Times New Roman"/>
          <w:color w:val="000000"/>
          <w:sz w:val="28"/>
          <w:szCs w:val="28"/>
          <w:lang w:eastAsia="ru-RU"/>
        </w:rPr>
        <w:t>16</w:t>
      </w:r>
      <w:r w:rsidRPr="00324ED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В результате качество прогноза было на уровне случайного предсказания. Такой слабый результат </w:t>
      </w:r>
      <w:r>
        <w:rPr>
          <w:rFonts w:ascii="Times New Roman" w:eastAsia="Times New Roman" w:hAnsi="Times New Roman" w:cs="Times New Roman"/>
          <w:color w:val="000000"/>
          <w:sz w:val="28"/>
          <w:szCs w:val="28"/>
          <w:lang w:eastAsia="ru-RU"/>
        </w:rPr>
        <w:t>–</w:t>
      </w:r>
      <w:r w:rsidRPr="00324ED3">
        <w:rPr>
          <w:rFonts w:ascii="Times New Roman" w:eastAsia="Times New Roman" w:hAnsi="Times New Roman" w:cs="Times New Roman"/>
          <w:color w:val="000000"/>
          <w:sz w:val="28"/>
          <w:szCs w:val="28"/>
          <w:lang w:eastAsia="ru-RU"/>
        </w:rPr>
        <w:t xml:space="preserve"> следствие специфики изменений подобных временных рядов. Например, в исследовании [</w:t>
      </w:r>
      <w:r w:rsidR="00113298">
        <w:rPr>
          <w:rFonts w:ascii="Times New Roman" w:eastAsia="Times New Roman" w:hAnsi="Times New Roman" w:cs="Times New Roman"/>
          <w:color w:val="000000"/>
          <w:sz w:val="28"/>
          <w:szCs w:val="28"/>
          <w:lang w:eastAsia="ru-RU"/>
        </w:rPr>
        <w:t>17</w:t>
      </w:r>
      <w:r w:rsidRPr="00324ED3">
        <w:rPr>
          <w:rFonts w:ascii="Times New Roman" w:eastAsia="Times New Roman" w:hAnsi="Times New Roman" w:cs="Times New Roman"/>
          <w:color w:val="000000"/>
          <w:sz w:val="28"/>
          <w:szCs w:val="28"/>
          <w:lang w:eastAsia="ru-RU"/>
        </w:rPr>
        <w:t xml:space="preserve">] на примере нигерийского фондового рынка было показано, что поведение </w:t>
      </w:r>
      <w:r w:rsidRPr="00324ED3">
        <w:rPr>
          <w:rFonts w:ascii="Times New Roman" w:eastAsia="Times New Roman" w:hAnsi="Times New Roman" w:cs="Times New Roman"/>
          <w:color w:val="000000"/>
          <w:sz w:val="28"/>
          <w:szCs w:val="28"/>
          <w:lang w:eastAsia="ru-RU"/>
        </w:rPr>
        <w:lastRenderedPageBreak/>
        <w:t>продуктов, активно продаваемых и покупаемых на фондовой бирже, приближено к случайному блужданию, отсутствует четкая цикличность и тренд, поэтому простой технический анализ не в состоянии эффективно строить прогнозы только по данным предыдущих временных интервалов. Более формально, такие временные ряды представляют из себя марковский процесс, когда состояние в ближайшем будущем определяется только состоянием в настоящем, и не зависит от прошлых состояний.</w:t>
      </w:r>
    </w:p>
    <w:p w14:paraId="3412D67C" w14:textId="77777777" w:rsidR="00B57EA8" w:rsidRDefault="00B57EA8" w:rsidP="00B57EA8">
      <w:r>
        <w:br w:type="page"/>
      </w:r>
    </w:p>
    <w:p w14:paraId="51BB2E9C" w14:textId="77777777" w:rsidR="00B57EA8" w:rsidRPr="00B42F0B"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106" w:name="_Toc59209453"/>
      <w:r w:rsidRPr="001D00FD">
        <w:rPr>
          <w:rFonts w:ascii="Times New Roman" w:eastAsiaTheme="minorEastAsia" w:hAnsi="Times New Roman" w:cs="Times New Roman"/>
          <w:color w:val="000000" w:themeColor="text1"/>
        </w:rPr>
        <w:lastRenderedPageBreak/>
        <w:t>ЗАКЛЮЧЕНИЕ</w:t>
      </w:r>
      <w:bookmarkEnd w:id="106"/>
    </w:p>
    <w:p w14:paraId="14F7EF2A" w14:textId="726219D8" w:rsidR="00B57EA8" w:rsidRPr="00C13C07" w:rsidRDefault="00B57EA8" w:rsidP="00B57EA8">
      <w:pPr>
        <w:pStyle w:val="a7"/>
        <w:spacing w:line="360" w:lineRule="auto"/>
        <w:ind w:firstLine="709"/>
        <w:jc w:val="both"/>
        <w:rPr>
          <w:rStyle w:val="ae"/>
          <w:rFonts w:ascii="Times New Roman" w:hAnsi="Times New Roman" w:cs="Times New Roman"/>
          <w:i w:val="0"/>
          <w:color w:val="auto"/>
          <w:sz w:val="28"/>
        </w:rPr>
      </w:pPr>
      <w:r w:rsidRPr="00C13C07">
        <w:rPr>
          <w:rStyle w:val="ae"/>
          <w:rFonts w:ascii="Times New Roman" w:hAnsi="Times New Roman" w:cs="Times New Roman"/>
          <w:i w:val="0"/>
          <w:color w:val="auto"/>
          <w:sz w:val="28"/>
        </w:rPr>
        <w:t>Задача прогнозирования временных рядов имеет высокую актуальность для многих предметных областей и является неотъемлемой частью повседневной работы многих компаний. На сегодняшний день разработано множество моделей для решения задачи прогнозирования временного ряда.</w:t>
      </w:r>
    </w:p>
    <w:p w14:paraId="069EE598" w14:textId="37C594D6" w:rsidR="00B57EA8" w:rsidRDefault="00B57EA8" w:rsidP="00B57EA8">
      <w:pPr>
        <w:spacing w:after="0" w:line="360" w:lineRule="auto"/>
        <w:ind w:firstLine="709"/>
        <w:jc w:val="both"/>
        <w:rPr>
          <w:rFonts w:ascii="Times New Roman" w:hAnsi="Times New Roman" w:cs="Times New Roman"/>
          <w:sz w:val="28"/>
        </w:rPr>
      </w:pPr>
      <w:r w:rsidRPr="00324ED3">
        <w:rPr>
          <w:rFonts w:ascii="Times New Roman" w:hAnsi="Times New Roman" w:cs="Times New Roman"/>
          <w:sz w:val="28"/>
        </w:rPr>
        <w:t xml:space="preserve">В результате </w:t>
      </w:r>
      <w:r>
        <w:rPr>
          <w:rFonts w:ascii="Times New Roman" w:hAnsi="Times New Roman" w:cs="Times New Roman"/>
          <w:sz w:val="28"/>
        </w:rPr>
        <w:t>выполнения работы была спроектирована и реализована нейросетевая модель для прогнозирования торгового трафика. Также были рассмотрены понятия и определ</w:t>
      </w:r>
      <w:r w:rsidR="00923796">
        <w:rPr>
          <w:rFonts w:ascii="Times New Roman" w:hAnsi="Times New Roman" w:cs="Times New Roman"/>
          <w:sz w:val="28"/>
        </w:rPr>
        <w:t>ения из области нейронных сетей</w:t>
      </w:r>
      <w:r>
        <w:rPr>
          <w:rFonts w:ascii="Times New Roman" w:hAnsi="Times New Roman" w:cs="Times New Roman"/>
          <w:sz w:val="28"/>
          <w:szCs w:val="28"/>
        </w:rPr>
        <w:t>.</w:t>
      </w:r>
    </w:p>
    <w:p w14:paraId="18DAA8B3" w14:textId="77777777" w:rsidR="00B57EA8" w:rsidRDefault="00B57EA8" w:rsidP="00B57EA8">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цели были пройдены основные этапы проектирования от изучения предметной области до апробации модели.</w:t>
      </w:r>
    </w:p>
    <w:p w14:paraId="1786A283" w14:textId="77777777" w:rsidR="00B57EA8" w:rsidRDefault="00B57EA8" w:rsidP="00B57E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работы был сделан вывод о том, что </w:t>
      </w:r>
      <w:r>
        <w:rPr>
          <w:rFonts w:ascii="Times New Roman" w:eastAsia="Times New Roman" w:hAnsi="Times New Roman" w:cs="Times New Roman"/>
          <w:color w:val="000000"/>
          <w:sz w:val="28"/>
          <w:szCs w:val="28"/>
          <w:lang w:eastAsia="ru-RU"/>
        </w:rPr>
        <w:t xml:space="preserve">область применимости созданной модели ограничена временными рядами, которые имеют годовую сезонность. </w:t>
      </w:r>
    </w:p>
    <w:p w14:paraId="23153A02" w14:textId="77777777" w:rsidR="00B57EA8" w:rsidRPr="00324ED3" w:rsidRDefault="00B57EA8" w:rsidP="00B57EA8">
      <w:pPr>
        <w:spacing w:after="0" w:line="360" w:lineRule="auto"/>
        <w:ind w:firstLine="709"/>
        <w:jc w:val="both"/>
        <w:rPr>
          <w:rFonts w:ascii="Times New Roman" w:hAnsi="Times New Roman" w:cs="Times New Roman"/>
          <w:sz w:val="28"/>
        </w:rPr>
      </w:pPr>
      <w:r w:rsidRPr="00324ED3">
        <w:rPr>
          <w:rFonts w:ascii="Times New Roman" w:hAnsi="Times New Roman" w:cs="Times New Roman"/>
        </w:rPr>
        <w:br w:type="page"/>
      </w:r>
    </w:p>
    <w:p w14:paraId="005F1DF8" w14:textId="244F5B6F" w:rsidR="00B57EA8" w:rsidRPr="007F2FDD" w:rsidRDefault="00B57EA8" w:rsidP="00B57EA8">
      <w:pPr>
        <w:pStyle w:val="1"/>
        <w:spacing w:before="0" w:after="120" w:line="360" w:lineRule="auto"/>
        <w:jc w:val="center"/>
        <w:rPr>
          <w:rFonts w:ascii="Times New Roman" w:eastAsiaTheme="minorEastAsia" w:hAnsi="Times New Roman" w:cs="Times New Roman"/>
        </w:rPr>
      </w:pPr>
      <w:bookmarkStart w:id="107" w:name="_Toc59209454"/>
      <w:r>
        <w:rPr>
          <w:rFonts w:ascii="Times New Roman" w:eastAsiaTheme="minorEastAsia" w:hAnsi="Times New Roman" w:cs="Times New Roman"/>
          <w:color w:val="000000" w:themeColor="text1"/>
        </w:rPr>
        <w:lastRenderedPageBreak/>
        <w:t>СПИСОК И</w:t>
      </w:r>
      <w:r w:rsidRPr="001D00FD">
        <w:rPr>
          <w:rFonts w:ascii="Times New Roman" w:eastAsiaTheme="minorEastAsia" w:hAnsi="Times New Roman" w:cs="Times New Roman"/>
          <w:color w:val="000000" w:themeColor="text1"/>
        </w:rPr>
        <w:t>С</w:t>
      </w:r>
      <w:r>
        <w:rPr>
          <w:rFonts w:ascii="Times New Roman" w:eastAsiaTheme="minorEastAsia" w:hAnsi="Times New Roman" w:cs="Times New Roman"/>
          <w:color w:val="000000" w:themeColor="text1"/>
        </w:rPr>
        <w:t>П</w:t>
      </w:r>
      <w:r w:rsidRPr="001D00FD">
        <w:rPr>
          <w:rFonts w:ascii="Times New Roman" w:eastAsiaTheme="minorEastAsia" w:hAnsi="Times New Roman" w:cs="Times New Roman"/>
          <w:color w:val="000000" w:themeColor="text1"/>
        </w:rPr>
        <w:t>ОЛЬЗОВАННЫХ ИСТОЧНИКОВ</w:t>
      </w:r>
      <w:bookmarkEnd w:id="107"/>
    </w:p>
    <w:p w14:paraId="5C0D7242" w14:textId="0D368334" w:rsidR="00113298" w:rsidRPr="00DD335B" w:rsidRDefault="00113298" w:rsidP="00122DFA">
      <w:pPr>
        <w:spacing w:after="0" w:line="360" w:lineRule="auto"/>
        <w:ind w:firstLine="709"/>
        <w:jc w:val="both"/>
        <w:rPr>
          <w:rFonts w:ascii="Times New Roman" w:hAnsi="Times New Roman" w:cs="Times New Roman"/>
          <w:sz w:val="28"/>
          <w:szCs w:val="28"/>
          <w:shd w:val="clear" w:color="auto" w:fill="FFFFFF"/>
        </w:rPr>
      </w:pPr>
      <w:r w:rsidRPr="00DD335B">
        <w:rPr>
          <w:rFonts w:ascii="Times New Roman" w:hAnsi="Times New Roman" w:cs="Times New Roman"/>
          <w:sz w:val="28"/>
          <w:szCs w:val="28"/>
        </w:rPr>
        <w:t>1</w:t>
      </w:r>
      <w:r w:rsidR="00AC2B3F" w:rsidRPr="00DD335B">
        <w:rPr>
          <w:rFonts w:ascii="Times New Roman" w:hAnsi="Times New Roman" w:cs="Times New Roman"/>
          <w:sz w:val="28"/>
          <w:szCs w:val="28"/>
        </w:rPr>
        <w:t xml:space="preserve"> </w:t>
      </w:r>
      <w:r w:rsidR="007712C2" w:rsidRPr="00DD335B">
        <w:rPr>
          <w:rFonts w:ascii="Times New Roman" w:hAnsi="Times New Roman" w:cs="Times New Roman"/>
          <w:sz w:val="28"/>
          <w:szCs w:val="28"/>
        </w:rPr>
        <w:t xml:space="preserve">Овакимян, А. С. </w:t>
      </w:r>
      <w:r w:rsidR="00AC2B3F" w:rsidRPr="00DD335B">
        <w:rPr>
          <w:rFonts w:ascii="Times New Roman" w:hAnsi="Times New Roman" w:cs="Times New Roman"/>
          <w:sz w:val="28"/>
          <w:szCs w:val="28"/>
        </w:rPr>
        <w:t>НЕЙРОСЕТЕВОЕ ПРОГНОЗИРОВАНИЕ ВРЕМЕННЫХ РЯДОВ [Электронный ресурс]</w:t>
      </w:r>
      <w:r w:rsidR="007712C2" w:rsidRPr="00DD335B">
        <w:rPr>
          <w:rFonts w:ascii="Times New Roman" w:hAnsi="Times New Roman" w:cs="Times New Roman"/>
          <w:sz w:val="28"/>
          <w:szCs w:val="28"/>
        </w:rPr>
        <w:t>: научная работа / А. С. Овакимян, С. Г. Саркиян, М. А. Зироян, В. И. Тинякова</w:t>
      </w:r>
      <w:r w:rsidRPr="00DD335B">
        <w:rPr>
          <w:rFonts w:ascii="Times New Roman" w:hAnsi="Times New Roman" w:cs="Times New Roman"/>
          <w:sz w:val="28"/>
          <w:szCs w:val="28"/>
        </w:rPr>
        <w:t xml:space="preserve"> </w:t>
      </w:r>
      <w:r w:rsidR="00AC2B3F" w:rsidRPr="00DD335B">
        <w:rPr>
          <w:rFonts w:ascii="Times New Roman" w:hAnsi="Times New Roman" w:cs="Times New Roman"/>
          <w:sz w:val="28"/>
          <w:szCs w:val="28"/>
        </w:rPr>
        <w:t xml:space="preserve">// </w:t>
      </w:r>
      <w:r w:rsidR="007712C2" w:rsidRPr="00DD335B">
        <w:rPr>
          <w:rFonts w:ascii="Times New Roman" w:hAnsi="Times New Roman" w:cs="Times New Roman"/>
          <w:sz w:val="28"/>
          <w:szCs w:val="28"/>
        </w:rPr>
        <w:t xml:space="preserve">Ереванский государственный университет [Электронный ресурс]: </w:t>
      </w:r>
      <w:r w:rsidR="00A848BD" w:rsidRPr="00DD335B">
        <w:rPr>
          <w:rFonts w:ascii="Times New Roman" w:hAnsi="Times New Roman" w:cs="Times New Roman"/>
          <w:sz w:val="28"/>
          <w:szCs w:val="28"/>
        </w:rPr>
        <w:t>http://www.ysu.am/main/</w:t>
      </w:r>
      <w:r w:rsidR="007712C2" w:rsidRPr="00DD335B">
        <w:rPr>
          <w:rFonts w:ascii="Times New Roman" w:hAnsi="Times New Roman" w:cs="Times New Roman"/>
          <w:sz w:val="28"/>
          <w:szCs w:val="28"/>
        </w:rPr>
        <w:t xml:space="preserve">. - </w:t>
      </w:r>
      <w:r w:rsidR="00AC2B3F" w:rsidRPr="00DD335B">
        <w:rPr>
          <w:rFonts w:ascii="Times New Roman" w:hAnsi="Times New Roman" w:cs="Times New Roman"/>
          <w:sz w:val="28"/>
          <w:szCs w:val="28"/>
          <w:lang w:val="en-US"/>
        </w:rPr>
        <w:t>URL</w:t>
      </w:r>
      <w:r w:rsidR="00AC2B3F" w:rsidRPr="00DD335B">
        <w:rPr>
          <w:rFonts w:ascii="Times New Roman" w:hAnsi="Times New Roman" w:cs="Times New Roman"/>
          <w:sz w:val="28"/>
          <w:szCs w:val="28"/>
        </w:rPr>
        <w:t xml:space="preserve">: </w:t>
      </w:r>
      <w:hyperlink r:id="rId23" w:history="1">
        <w:r w:rsidR="00AC2B3F" w:rsidRPr="00DD335B">
          <w:rPr>
            <w:rStyle w:val="a5"/>
            <w:rFonts w:ascii="Times New Roman" w:eastAsiaTheme="minorEastAsia" w:hAnsi="Times New Roman" w:cs="Times New Roman"/>
            <w:color w:val="auto"/>
            <w:sz w:val="28"/>
            <w:szCs w:val="28"/>
            <w:u w:val="none"/>
          </w:rPr>
          <w:t>http://www.ysu.am/files/Paper4.pdf /</w:t>
        </w:r>
      </w:hyperlink>
      <w:r w:rsidR="00AC2B3F" w:rsidRPr="00DD335B">
        <w:rPr>
          <w:rStyle w:val="a5"/>
          <w:rFonts w:ascii="Times New Roman" w:eastAsiaTheme="minorEastAsia" w:hAnsi="Times New Roman" w:cs="Times New Roman"/>
          <w:color w:val="auto"/>
          <w:sz w:val="28"/>
          <w:szCs w:val="28"/>
          <w:u w:val="none"/>
        </w:rPr>
        <w:t xml:space="preserve"> </w:t>
      </w:r>
      <w:r w:rsidR="00AC2B3F" w:rsidRPr="00DD335B">
        <w:rPr>
          <w:rFonts w:ascii="Times New Roman" w:hAnsi="Times New Roman" w:cs="Times New Roman"/>
          <w:sz w:val="28"/>
          <w:szCs w:val="28"/>
          <w:shd w:val="clear" w:color="auto" w:fill="FFFFFF"/>
        </w:rPr>
        <w:t>(дата обращения: 18.10.20</w:t>
      </w:r>
      <w:r w:rsidR="00DF1233" w:rsidRPr="00DD335B">
        <w:rPr>
          <w:rFonts w:ascii="Times New Roman" w:hAnsi="Times New Roman" w:cs="Times New Roman"/>
          <w:sz w:val="28"/>
          <w:szCs w:val="28"/>
          <w:shd w:val="clear" w:color="auto" w:fill="FFFFFF"/>
        </w:rPr>
        <w:t>20</w:t>
      </w:r>
      <w:proofErr w:type="gramStart"/>
      <w:r w:rsidR="00AC2B3F" w:rsidRPr="00DD335B">
        <w:rPr>
          <w:rFonts w:ascii="Times New Roman" w:hAnsi="Times New Roman" w:cs="Times New Roman"/>
          <w:sz w:val="28"/>
          <w:szCs w:val="28"/>
          <w:shd w:val="clear" w:color="auto" w:fill="FFFFFF"/>
        </w:rPr>
        <w:t>) .</w:t>
      </w:r>
      <w:proofErr w:type="gramEnd"/>
      <w:r w:rsidR="00AC2B3F" w:rsidRPr="00DD335B">
        <w:rPr>
          <w:rFonts w:ascii="Times New Roman" w:hAnsi="Times New Roman" w:cs="Times New Roman"/>
          <w:sz w:val="28"/>
          <w:szCs w:val="28"/>
          <w:shd w:val="clear" w:color="auto" w:fill="FFFFFF"/>
        </w:rPr>
        <w:t xml:space="preserve"> - Загл. с экрана. - Яз. рус.</w:t>
      </w:r>
    </w:p>
    <w:p w14:paraId="521F7172" w14:textId="6EC279AD" w:rsidR="00A848BD" w:rsidRPr="00DD335B" w:rsidRDefault="00113298" w:rsidP="00122DFA">
      <w:pPr>
        <w:spacing w:after="0" w:line="360" w:lineRule="auto"/>
        <w:ind w:firstLine="709"/>
        <w:jc w:val="both"/>
        <w:rPr>
          <w:rFonts w:ascii="Times New Roman" w:eastAsiaTheme="minorEastAsia" w:hAnsi="Times New Roman" w:cs="Times New Roman"/>
          <w:sz w:val="28"/>
          <w:szCs w:val="28"/>
        </w:rPr>
      </w:pPr>
      <w:r w:rsidRPr="00DD335B">
        <w:rPr>
          <w:rFonts w:ascii="Times New Roman" w:eastAsiaTheme="minorEastAsia" w:hAnsi="Times New Roman" w:cs="Times New Roman"/>
          <w:sz w:val="28"/>
          <w:szCs w:val="28"/>
        </w:rPr>
        <w:t xml:space="preserve">2 </w:t>
      </w:r>
      <w:r w:rsidR="00A848BD" w:rsidRPr="00DD335B">
        <w:rPr>
          <w:rFonts w:ascii="Times New Roman" w:hAnsi="Times New Roman" w:cs="Times New Roman"/>
          <w:sz w:val="28"/>
          <w:szCs w:val="28"/>
        </w:rPr>
        <w:t>Метод аналитического выравнивания [Электронный ресурс</w:t>
      </w:r>
      <w:proofErr w:type="gramStart"/>
      <w:r w:rsidR="00A848BD" w:rsidRPr="00DD335B">
        <w:rPr>
          <w:rFonts w:ascii="Times New Roman" w:hAnsi="Times New Roman" w:cs="Times New Roman"/>
          <w:sz w:val="28"/>
          <w:szCs w:val="28"/>
        </w:rPr>
        <w:t>]:  электронная</w:t>
      </w:r>
      <w:proofErr w:type="gramEnd"/>
      <w:r w:rsidR="00A848BD" w:rsidRPr="00DD335B">
        <w:rPr>
          <w:rFonts w:ascii="Times New Roman" w:hAnsi="Times New Roman" w:cs="Times New Roman"/>
          <w:sz w:val="28"/>
          <w:szCs w:val="28"/>
        </w:rPr>
        <w:t xml:space="preserve"> библиотека / текст доступен по лицензии </w:t>
      </w:r>
      <w:r w:rsidR="00A848BD" w:rsidRPr="00DD335B">
        <w:rPr>
          <w:rFonts w:ascii="Times New Roman" w:hAnsi="Times New Roman" w:cs="Times New Roman"/>
          <w:sz w:val="28"/>
          <w:szCs w:val="28"/>
          <w:shd w:val="clear" w:color="auto" w:fill="FFFFFF"/>
        </w:rPr>
        <w:t xml:space="preserve">Creative Commons; некоммерческой организации / </w:t>
      </w:r>
      <w:r w:rsidR="00A848BD" w:rsidRPr="00DD335B">
        <w:rPr>
          <w:rFonts w:ascii="Times New Roman" w:hAnsi="Times New Roman" w:cs="Times New Roman"/>
          <w:sz w:val="28"/>
          <w:szCs w:val="28"/>
        </w:rPr>
        <w:t xml:space="preserve">[Электронный ресурс]: https://laws.studio/. </w:t>
      </w:r>
      <w:r w:rsidR="00A848BD" w:rsidRPr="00DD335B">
        <w:rPr>
          <w:rFonts w:ascii="Times New Roman" w:hAnsi="Times New Roman" w:cs="Times New Roman"/>
          <w:sz w:val="28"/>
          <w:szCs w:val="28"/>
          <w:shd w:val="clear" w:color="auto" w:fill="FFFFFF"/>
        </w:rPr>
        <w:t xml:space="preserve"> </w:t>
      </w:r>
      <w:r w:rsidR="00A848BD" w:rsidRPr="00DD335B">
        <w:rPr>
          <w:rFonts w:ascii="Times New Roman" w:hAnsi="Times New Roman" w:cs="Times New Roman"/>
          <w:sz w:val="28"/>
          <w:szCs w:val="28"/>
        </w:rPr>
        <w:t xml:space="preserve">- </w:t>
      </w:r>
      <w:r w:rsidR="00A848BD" w:rsidRPr="00DD335B">
        <w:rPr>
          <w:rFonts w:ascii="Times New Roman" w:hAnsi="Times New Roman" w:cs="Times New Roman"/>
          <w:sz w:val="28"/>
          <w:szCs w:val="28"/>
          <w:lang w:val="en-US"/>
        </w:rPr>
        <w:t>URL</w:t>
      </w:r>
      <w:r w:rsidR="00A848BD" w:rsidRPr="00DD335B">
        <w:rPr>
          <w:rFonts w:ascii="Times New Roman" w:hAnsi="Times New Roman" w:cs="Times New Roman"/>
          <w:sz w:val="28"/>
          <w:szCs w:val="28"/>
        </w:rPr>
        <w:t xml:space="preserve">: </w:t>
      </w:r>
      <w:hyperlink r:id="rId24" w:history="1">
        <w:r w:rsidR="00A848BD" w:rsidRPr="00DD335B">
          <w:rPr>
            <w:rStyle w:val="a5"/>
            <w:rFonts w:ascii="Times New Roman" w:eastAsiaTheme="minorEastAsia" w:hAnsi="Times New Roman" w:cs="Times New Roman"/>
            <w:color w:val="auto"/>
            <w:sz w:val="28"/>
            <w:szCs w:val="28"/>
            <w:u w:val="none"/>
            <w:lang w:val="en-US"/>
          </w:rPr>
          <w:t>https</w:t>
        </w:r>
        <w:r w:rsidR="00A848BD" w:rsidRPr="00DD335B">
          <w:rPr>
            <w:rStyle w:val="a5"/>
            <w:rFonts w:ascii="Times New Roman" w:eastAsiaTheme="minorEastAsia" w:hAnsi="Times New Roman" w:cs="Times New Roman"/>
            <w:color w:val="auto"/>
            <w:sz w:val="28"/>
            <w:szCs w:val="28"/>
            <w:u w:val="none"/>
          </w:rPr>
          <w:t>://</w:t>
        </w:r>
        <w:r w:rsidR="00A848BD" w:rsidRPr="00DD335B">
          <w:rPr>
            <w:rStyle w:val="a5"/>
            <w:rFonts w:ascii="Times New Roman" w:eastAsiaTheme="minorEastAsia" w:hAnsi="Times New Roman" w:cs="Times New Roman"/>
            <w:color w:val="auto"/>
            <w:sz w:val="28"/>
            <w:szCs w:val="28"/>
            <w:u w:val="none"/>
            <w:lang w:val="en-US"/>
          </w:rPr>
          <w:t>laws</w:t>
        </w:r>
        <w:r w:rsidR="00A848BD" w:rsidRPr="00DD335B">
          <w:rPr>
            <w:rStyle w:val="a5"/>
            <w:rFonts w:ascii="Times New Roman" w:eastAsiaTheme="minorEastAsia" w:hAnsi="Times New Roman" w:cs="Times New Roman"/>
            <w:color w:val="auto"/>
            <w:sz w:val="28"/>
            <w:szCs w:val="28"/>
            <w:u w:val="none"/>
          </w:rPr>
          <w:t>.</w:t>
        </w:r>
        <w:r w:rsidR="00A848BD" w:rsidRPr="00DD335B">
          <w:rPr>
            <w:rStyle w:val="a5"/>
            <w:rFonts w:ascii="Times New Roman" w:eastAsiaTheme="minorEastAsia" w:hAnsi="Times New Roman" w:cs="Times New Roman"/>
            <w:color w:val="auto"/>
            <w:sz w:val="28"/>
            <w:szCs w:val="28"/>
            <w:u w:val="none"/>
            <w:lang w:val="en-US"/>
          </w:rPr>
          <w:t>studio</w:t>
        </w:r>
        <w:r w:rsidR="00A848BD" w:rsidRPr="00DD335B">
          <w:rPr>
            <w:rStyle w:val="a5"/>
            <w:rFonts w:ascii="Times New Roman" w:eastAsiaTheme="minorEastAsia" w:hAnsi="Times New Roman" w:cs="Times New Roman"/>
            <w:color w:val="auto"/>
            <w:sz w:val="28"/>
            <w:szCs w:val="28"/>
            <w:u w:val="none"/>
          </w:rPr>
          <w:t>/</w:t>
        </w:r>
        <w:r w:rsidR="00A848BD" w:rsidRPr="00DD335B">
          <w:rPr>
            <w:rStyle w:val="a5"/>
            <w:rFonts w:ascii="Times New Roman" w:eastAsiaTheme="minorEastAsia" w:hAnsi="Times New Roman" w:cs="Times New Roman"/>
            <w:color w:val="auto"/>
            <w:sz w:val="28"/>
            <w:szCs w:val="28"/>
            <w:u w:val="none"/>
            <w:lang w:val="en-US"/>
          </w:rPr>
          <w:t>uchebniki</w:t>
        </w:r>
        <w:r w:rsidR="00A848BD" w:rsidRPr="00DD335B">
          <w:rPr>
            <w:rStyle w:val="a5"/>
            <w:rFonts w:ascii="Times New Roman" w:eastAsiaTheme="minorEastAsia" w:hAnsi="Times New Roman" w:cs="Times New Roman"/>
            <w:color w:val="auto"/>
            <w:sz w:val="28"/>
            <w:szCs w:val="28"/>
            <w:u w:val="none"/>
          </w:rPr>
          <w:t>-</w:t>
        </w:r>
        <w:r w:rsidR="00A848BD" w:rsidRPr="00DD335B">
          <w:rPr>
            <w:rStyle w:val="a5"/>
            <w:rFonts w:ascii="Times New Roman" w:eastAsiaTheme="minorEastAsia" w:hAnsi="Times New Roman" w:cs="Times New Roman"/>
            <w:color w:val="auto"/>
            <w:sz w:val="28"/>
            <w:szCs w:val="28"/>
            <w:u w:val="none"/>
            <w:lang w:val="en-US"/>
          </w:rPr>
          <w:t>statistika</w:t>
        </w:r>
        <w:r w:rsidR="00A848BD" w:rsidRPr="00DD335B">
          <w:rPr>
            <w:rStyle w:val="a5"/>
            <w:rFonts w:ascii="Times New Roman" w:eastAsiaTheme="minorEastAsia" w:hAnsi="Times New Roman" w:cs="Times New Roman"/>
            <w:color w:val="auto"/>
            <w:sz w:val="28"/>
            <w:szCs w:val="28"/>
            <w:u w:val="none"/>
          </w:rPr>
          <w:t>/</w:t>
        </w:r>
        <w:r w:rsidR="00A848BD" w:rsidRPr="00DD335B">
          <w:rPr>
            <w:rStyle w:val="a5"/>
            <w:rFonts w:ascii="Times New Roman" w:eastAsiaTheme="minorEastAsia" w:hAnsi="Times New Roman" w:cs="Times New Roman"/>
            <w:color w:val="auto"/>
            <w:sz w:val="28"/>
            <w:szCs w:val="28"/>
            <w:u w:val="none"/>
            <w:lang w:val="en-US"/>
          </w:rPr>
          <w:t>metod</w:t>
        </w:r>
        <w:r w:rsidR="00A848BD" w:rsidRPr="00DD335B">
          <w:rPr>
            <w:rStyle w:val="a5"/>
            <w:rFonts w:ascii="Times New Roman" w:eastAsiaTheme="minorEastAsia" w:hAnsi="Times New Roman" w:cs="Times New Roman"/>
            <w:color w:val="auto"/>
            <w:sz w:val="28"/>
            <w:szCs w:val="28"/>
            <w:u w:val="none"/>
          </w:rPr>
          <w:t>-</w:t>
        </w:r>
        <w:r w:rsidR="00A848BD" w:rsidRPr="00DD335B">
          <w:rPr>
            <w:rStyle w:val="a5"/>
            <w:rFonts w:ascii="Times New Roman" w:eastAsiaTheme="minorEastAsia" w:hAnsi="Times New Roman" w:cs="Times New Roman"/>
            <w:color w:val="auto"/>
            <w:sz w:val="28"/>
            <w:szCs w:val="28"/>
            <w:u w:val="none"/>
            <w:lang w:val="en-US"/>
          </w:rPr>
          <w:t>analiticheskogo</w:t>
        </w:r>
        <w:r w:rsidR="00A848BD" w:rsidRPr="00DD335B">
          <w:rPr>
            <w:rStyle w:val="a5"/>
            <w:rFonts w:ascii="Times New Roman" w:eastAsiaTheme="minorEastAsia" w:hAnsi="Times New Roman" w:cs="Times New Roman"/>
            <w:color w:val="auto"/>
            <w:sz w:val="28"/>
            <w:szCs w:val="28"/>
            <w:u w:val="none"/>
          </w:rPr>
          <w:t>-</w:t>
        </w:r>
        <w:r w:rsidR="00A848BD" w:rsidRPr="00DD335B">
          <w:rPr>
            <w:rStyle w:val="a5"/>
            <w:rFonts w:ascii="Times New Roman" w:eastAsiaTheme="minorEastAsia" w:hAnsi="Times New Roman" w:cs="Times New Roman"/>
            <w:color w:val="auto"/>
            <w:sz w:val="28"/>
            <w:szCs w:val="28"/>
            <w:u w:val="none"/>
            <w:lang w:val="en-US"/>
          </w:rPr>
          <w:t>vyiravnivaniya</w:t>
        </w:r>
        <w:r w:rsidR="00A848BD" w:rsidRPr="00DD335B">
          <w:rPr>
            <w:rStyle w:val="a5"/>
            <w:rFonts w:ascii="Times New Roman" w:eastAsiaTheme="minorEastAsia" w:hAnsi="Times New Roman" w:cs="Times New Roman"/>
            <w:color w:val="auto"/>
            <w:sz w:val="28"/>
            <w:szCs w:val="28"/>
            <w:u w:val="none"/>
          </w:rPr>
          <w:t>.</w:t>
        </w:r>
        <w:r w:rsidR="00A848BD" w:rsidRPr="00DD335B">
          <w:rPr>
            <w:rStyle w:val="a5"/>
            <w:rFonts w:ascii="Times New Roman" w:eastAsiaTheme="minorEastAsia" w:hAnsi="Times New Roman" w:cs="Times New Roman"/>
            <w:color w:val="auto"/>
            <w:sz w:val="28"/>
            <w:szCs w:val="28"/>
            <w:u w:val="none"/>
            <w:lang w:val="en-US"/>
          </w:rPr>
          <w:t>html</w:t>
        </w:r>
      </w:hyperlink>
      <w:r w:rsidR="00A848BD" w:rsidRPr="00DD335B">
        <w:rPr>
          <w:rStyle w:val="a5"/>
          <w:rFonts w:ascii="Times New Roman" w:eastAsiaTheme="minorEastAsia" w:hAnsi="Times New Roman" w:cs="Times New Roman"/>
          <w:color w:val="auto"/>
          <w:sz w:val="28"/>
          <w:szCs w:val="28"/>
          <w:u w:val="none"/>
        </w:rPr>
        <w:t xml:space="preserve"> </w:t>
      </w:r>
      <w:r w:rsidR="00A848BD" w:rsidRPr="00DD335B">
        <w:rPr>
          <w:rFonts w:ascii="Times New Roman" w:hAnsi="Times New Roman" w:cs="Times New Roman"/>
          <w:sz w:val="28"/>
          <w:szCs w:val="28"/>
          <w:shd w:val="clear" w:color="auto" w:fill="FFFFFF"/>
        </w:rPr>
        <w:t>(дата обращения: 18.10.201</w:t>
      </w:r>
      <w:r w:rsidR="00DF1233" w:rsidRPr="00DD335B">
        <w:rPr>
          <w:rFonts w:ascii="Times New Roman" w:hAnsi="Times New Roman" w:cs="Times New Roman"/>
          <w:sz w:val="28"/>
          <w:szCs w:val="28"/>
          <w:shd w:val="clear" w:color="auto" w:fill="FFFFFF"/>
        </w:rPr>
        <w:t>20</w:t>
      </w:r>
      <w:proofErr w:type="gramStart"/>
      <w:r w:rsidR="00A848BD" w:rsidRPr="00DD335B">
        <w:rPr>
          <w:rFonts w:ascii="Times New Roman" w:hAnsi="Times New Roman" w:cs="Times New Roman"/>
          <w:sz w:val="28"/>
          <w:szCs w:val="28"/>
          <w:shd w:val="clear" w:color="auto" w:fill="FFFFFF"/>
        </w:rPr>
        <w:t>) .</w:t>
      </w:r>
      <w:proofErr w:type="gramEnd"/>
      <w:r w:rsidR="00A848BD" w:rsidRPr="00DD335B">
        <w:rPr>
          <w:rFonts w:ascii="Times New Roman" w:hAnsi="Times New Roman" w:cs="Times New Roman"/>
          <w:sz w:val="28"/>
          <w:szCs w:val="28"/>
          <w:shd w:val="clear" w:color="auto" w:fill="FFFFFF"/>
        </w:rPr>
        <w:t xml:space="preserve"> - Загл. с экрана. - Яз. рус.</w:t>
      </w:r>
    </w:p>
    <w:p w14:paraId="14EA74D7" w14:textId="03848CCA" w:rsidR="00113298" w:rsidRPr="00DD335B" w:rsidRDefault="00113298" w:rsidP="00122DFA">
      <w:pPr>
        <w:spacing w:after="0" w:line="360" w:lineRule="auto"/>
        <w:ind w:firstLine="709"/>
        <w:jc w:val="both"/>
        <w:rPr>
          <w:rFonts w:ascii="Times New Roman" w:hAnsi="Times New Roman" w:cs="Times New Roman"/>
          <w:sz w:val="28"/>
          <w:szCs w:val="28"/>
        </w:rPr>
      </w:pPr>
      <w:r w:rsidRPr="00DD335B">
        <w:rPr>
          <w:rFonts w:ascii="Times New Roman" w:hAnsi="Times New Roman" w:cs="Times New Roman"/>
          <w:sz w:val="28"/>
          <w:szCs w:val="28"/>
        </w:rPr>
        <w:t xml:space="preserve">3 </w:t>
      </w:r>
      <w:r w:rsidR="00A848BD" w:rsidRPr="00DD335B">
        <w:rPr>
          <w:rFonts w:ascii="Times New Roman" w:hAnsi="Times New Roman" w:cs="Times New Roman"/>
          <w:sz w:val="28"/>
          <w:szCs w:val="28"/>
        </w:rPr>
        <w:t>Козарезова, О. Л. Компоненты временного ряда [Электронный ресурс]</w:t>
      </w:r>
      <w:r w:rsidR="002F119D" w:rsidRPr="00DD335B">
        <w:rPr>
          <w:rFonts w:ascii="Times New Roman" w:hAnsi="Times New Roman" w:cs="Times New Roman"/>
          <w:sz w:val="28"/>
          <w:szCs w:val="28"/>
        </w:rPr>
        <w:t xml:space="preserve">: Большая российская энциклопедия </w:t>
      </w:r>
      <w:proofErr w:type="gramStart"/>
      <w:r w:rsidR="002F119D" w:rsidRPr="00DD335B">
        <w:rPr>
          <w:rFonts w:ascii="Times New Roman" w:hAnsi="Times New Roman" w:cs="Times New Roman"/>
          <w:sz w:val="28"/>
          <w:szCs w:val="28"/>
        </w:rPr>
        <w:t>/  [</w:t>
      </w:r>
      <w:proofErr w:type="gramEnd"/>
      <w:r w:rsidR="002F119D" w:rsidRPr="00DD335B">
        <w:rPr>
          <w:rFonts w:ascii="Times New Roman" w:hAnsi="Times New Roman" w:cs="Times New Roman"/>
          <w:sz w:val="28"/>
          <w:szCs w:val="28"/>
        </w:rPr>
        <w:t xml:space="preserve">Электронный ресурс]: https://bigenc.ru/. </w:t>
      </w:r>
      <w:r w:rsidR="002F119D" w:rsidRPr="00DD335B">
        <w:rPr>
          <w:rFonts w:ascii="Times New Roman" w:hAnsi="Times New Roman" w:cs="Times New Roman"/>
          <w:sz w:val="28"/>
          <w:szCs w:val="28"/>
          <w:shd w:val="clear" w:color="auto" w:fill="FFFFFF"/>
        </w:rPr>
        <w:t xml:space="preserve"> </w:t>
      </w:r>
      <w:r w:rsidR="002F119D" w:rsidRPr="00DD335B">
        <w:rPr>
          <w:rFonts w:ascii="Times New Roman" w:hAnsi="Times New Roman" w:cs="Times New Roman"/>
          <w:sz w:val="28"/>
          <w:szCs w:val="28"/>
        </w:rPr>
        <w:t xml:space="preserve">- </w:t>
      </w:r>
      <w:r w:rsidR="002F119D" w:rsidRPr="00DD335B">
        <w:rPr>
          <w:rFonts w:ascii="Times New Roman" w:hAnsi="Times New Roman" w:cs="Times New Roman"/>
          <w:sz w:val="28"/>
          <w:szCs w:val="28"/>
          <w:lang w:val="en-US"/>
        </w:rPr>
        <w:t>URL</w:t>
      </w:r>
      <w:r w:rsidR="002F119D" w:rsidRPr="00DD335B">
        <w:rPr>
          <w:rFonts w:ascii="Times New Roman" w:hAnsi="Times New Roman" w:cs="Times New Roman"/>
          <w:sz w:val="28"/>
          <w:szCs w:val="28"/>
        </w:rPr>
        <w:t xml:space="preserve">: </w:t>
      </w:r>
      <w:hyperlink r:id="rId25" w:history="1">
        <w:r w:rsidR="002F119D" w:rsidRPr="00DD335B">
          <w:rPr>
            <w:rStyle w:val="a5"/>
            <w:rFonts w:ascii="Times New Roman" w:hAnsi="Times New Roman" w:cs="Times New Roman"/>
            <w:color w:val="auto"/>
            <w:sz w:val="28"/>
            <w:szCs w:val="28"/>
            <w:u w:val="none"/>
            <w:lang w:val="en-US"/>
          </w:rPr>
          <w:t>https</w:t>
        </w:r>
        <w:r w:rsidR="002F119D" w:rsidRPr="00DD335B">
          <w:rPr>
            <w:rStyle w:val="a5"/>
            <w:rFonts w:ascii="Times New Roman" w:hAnsi="Times New Roman" w:cs="Times New Roman"/>
            <w:color w:val="auto"/>
            <w:sz w:val="28"/>
            <w:szCs w:val="28"/>
            <w:u w:val="none"/>
          </w:rPr>
          <w:t>://</w:t>
        </w:r>
        <w:r w:rsidR="002F119D" w:rsidRPr="00DD335B">
          <w:rPr>
            <w:rStyle w:val="a5"/>
            <w:rFonts w:ascii="Times New Roman" w:hAnsi="Times New Roman" w:cs="Times New Roman"/>
            <w:color w:val="auto"/>
            <w:sz w:val="28"/>
            <w:szCs w:val="28"/>
            <w:u w:val="none"/>
            <w:lang w:val="en-US"/>
          </w:rPr>
          <w:t>bigenc</w:t>
        </w:r>
        <w:r w:rsidR="002F119D" w:rsidRPr="00DD335B">
          <w:rPr>
            <w:rStyle w:val="a5"/>
            <w:rFonts w:ascii="Times New Roman" w:hAnsi="Times New Roman" w:cs="Times New Roman"/>
            <w:color w:val="auto"/>
            <w:sz w:val="28"/>
            <w:szCs w:val="28"/>
            <w:u w:val="none"/>
          </w:rPr>
          <w:t>.</w:t>
        </w:r>
        <w:r w:rsidR="002F119D" w:rsidRPr="00DD335B">
          <w:rPr>
            <w:rStyle w:val="a5"/>
            <w:rFonts w:ascii="Times New Roman" w:hAnsi="Times New Roman" w:cs="Times New Roman"/>
            <w:color w:val="auto"/>
            <w:sz w:val="28"/>
            <w:szCs w:val="28"/>
            <w:u w:val="none"/>
            <w:lang w:val="en-US"/>
          </w:rPr>
          <w:t>ru</w:t>
        </w:r>
        <w:r w:rsidR="002F119D" w:rsidRPr="00DD335B">
          <w:rPr>
            <w:rStyle w:val="a5"/>
            <w:rFonts w:ascii="Times New Roman" w:hAnsi="Times New Roman" w:cs="Times New Roman"/>
            <w:color w:val="auto"/>
            <w:sz w:val="28"/>
            <w:szCs w:val="28"/>
            <w:u w:val="none"/>
          </w:rPr>
          <w:t>/</w:t>
        </w:r>
        <w:r w:rsidR="002F119D" w:rsidRPr="00DD335B">
          <w:rPr>
            <w:rStyle w:val="a5"/>
            <w:rFonts w:ascii="Times New Roman" w:hAnsi="Times New Roman" w:cs="Times New Roman"/>
            <w:color w:val="auto"/>
            <w:sz w:val="28"/>
            <w:szCs w:val="28"/>
            <w:u w:val="none"/>
            <w:lang w:val="en-US"/>
          </w:rPr>
          <w:t>economics</w:t>
        </w:r>
        <w:r w:rsidR="002F119D" w:rsidRPr="00DD335B">
          <w:rPr>
            <w:rStyle w:val="a5"/>
            <w:rFonts w:ascii="Times New Roman" w:hAnsi="Times New Roman" w:cs="Times New Roman"/>
            <w:color w:val="auto"/>
            <w:sz w:val="28"/>
            <w:szCs w:val="28"/>
            <w:u w:val="none"/>
          </w:rPr>
          <w:t>/</w:t>
        </w:r>
        <w:r w:rsidR="002F119D" w:rsidRPr="00DD335B">
          <w:rPr>
            <w:rStyle w:val="a5"/>
            <w:rFonts w:ascii="Times New Roman" w:hAnsi="Times New Roman" w:cs="Times New Roman"/>
            <w:color w:val="auto"/>
            <w:sz w:val="28"/>
            <w:szCs w:val="28"/>
            <w:u w:val="none"/>
            <w:lang w:val="en-US"/>
          </w:rPr>
          <w:t>text</w:t>
        </w:r>
        <w:r w:rsidR="002F119D" w:rsidRPr="00DD335B">
          <w:rPr>
            <w:rStyle w:val="a5"/>
            <w:rFonts w:ascii="Times New Roman" w:hAnsi="Times New Roman" w:cs="Times New Roman"/>
            <w:color w:val="auto"/>
            <w:sz w:val="28"/>
            <w:szCs w:val="28"/>
            <w:u w:val="none"/>
          </w:rPr>
          <w:t>/2087489</w:t>
        </w:r>
      </w:hyperlink>
      <w:r w:rsidR="002F119D" w:rsidRPr="00DD335B">
        <w:rPr>
          <w:rStyle w:val="a5"/>
          <w:rFonts w:ascii="Times New Roman" w:eastAsiaTheme="minorEastAsia" w:hAnsi="Times New Roman" w:cs="Times New Roman"/>
          <w:color w:val="auto"/>
          <w:sz w:val="28"/>
          <w:szCs w:val="28"/>
          <w:u w:val="none"/>
        </w:rPr>
        <w:t xml:space="preserve"> </w:t>
      </w:r>
      <w:r w:rsidR="002F119D" w:rsidRPr="00DD335B">
        <w:rPr>
          <w:rFonts w:ascii="Times New Roman" w:hAnsi="Times New Roman" w:cs="Times New Roman"/>
          <w:sz w:val="28"/>
          <w:szCs w:val="28"/>
          <w:shd w:val="clear" w:color="auto" w:fill="FFFFFF"/>
        </w:rPr>
        <w:t>(дата обращения: 18.10.20</w:t>
      </w:r>
      <w:r w:rsidR="00DF1233" w:rsidRPr="00DD335B">
        <w:rPr>
          <w:rFonts w:ascii="Times New Roman" w:hAnsi="Times New Roman" w:cs="Times New Roman"/>
          <w:sz w:val="28"/>
          <w:szCs w:val="28"/>
          <w:shd w:val="clear" w:color="auto" w:fill="FFFFFF"/>
        </w:rPr>
        <w:t>20</w:t>
      </w:r>
      <w:proofErr w:type="gramStart"/>
      <w:r w:rsidR="002F119D" w:rsidRPr="00DD335B">
        <w:rPr>
          <w:rFonts w:ascii="Times New Roman" w:hAnsi="Times New Roman" w:cs="Times New Roman"/>
          <w:sz w:val="28"/>
          <w:szCs w:val="28"/>
          <w:shd w:val="clear" w:color="auto" w:fill="FFFFFF"/>
        </w:rPr>
        <w:t>) .</w:t>
      </w:r>
      <w:proofErr w:type="gramEnd"/>
      <w:r w:rsidR="002F119D" w:rsidRPr="00DD335B">
        <w:rPr>
          <w:rFonts w:ascii="Times New Roman" w:hAnsi="Times New Roman" w:cs="Times New Roman"/>
          <w:sz w:val="28"/>
          <w:szCs w:val="28"/>
          <w:shd w:val="clear" w:color="auto" w:fill="FFFFFF"/>
        </w:rPr>
        <w:t xml:space="preserve"> - Загл. с экрана. - Яз. рус.</w:t>
      </w:r>
      <w:r w:rsidR="002F119D" w:rsidRPr="00DD335B">
        <w:rPr>
          <w:rFonts w:ascii="Times New Roman" w:hAnsi="Times New Roman" w:cs="Times New Roman"/>
          <w:sz w:val="28"/>
          <w:szCs w:val="28"/>
        </w:rPr>
        <w:t xml:space="preserve"> </w:t>
      </w:r>
    </w:p>
    <w:p w14:paraId="4EEC8429" w14:textId="77777777" w:rsidR="00311D4F" w:rsidRDefault="00113298" w:rsidP="00122DFA">
      <w:pPr>
        <w:spacing w:after="0" w:line="360" w:lineRule="auto"/>
        <w:ind w:firstLine="709"/>
        <w:jc w:val="both"/>
        <w:rPr>
          <w:lang w:val="en-US"/>
        </w:rPr>
      </w:pPr>
      <w:proofErr w:type="gramStart"/>
      <w:r w:rsidRPr="00DD335B">
        <w:rPr>
          <w:rFonts w:ascii="Times New Roman" w:hAnsi="Times New Roman" w:cs="Times New Roman"/>
          <w:sz w:val="28"/>
          <w:szCs w:val="28"/>
          <w:lang w:val="en-US"/>
        </w:rPr>
        <w:t>4</w:t>
      </w:r>
      <w:proofErr w:type="gramEnd"/>
      <w:r w:rsidRPr="00DD335B">
        <w:rPr>
          <w:rFonts w:ascii="Times New Roman" w:hAnsi="Times New Roman" w:cs="Times New Roman"/>
          <w:sz w:val="28"/>
          <w:szCs w:val="28"/>
          <w:lang w:val="en-US"/>
        </w:rPr>
        <w:t xml:space="preserve"> Winters</w:t>
      </w:r>
      <w:r w:rsidR="00DF1233" w:rsidRPr="00DD335B">
        <w:rPr>
          <w:rFonts w:ascii="Times New Roman" w:hAnsi="Times New Roman" w:cs="Times New Roman"/>
          <w:sz w:val="28"/>
          <w:szCs w:val="28"/>
          <w:lang w:val="en-US"/>
        </w:rPr>
        <w:t>,</w:t>
      </w:r>
      <w:r w:rsidRPr="00DD335B">
        <w:rPr>
          <w:rFonts w:ascii="Times New Roman" w:hAnsi="Times New Roman" w:cs="Times New Roman"/>
          <w:sz w:val="28"/>
          <w:szCs w:val="28"/>
          <w:lang w:val="en-US"/>
        </w:rPr>
        <w:t xml:space="preserve"> P.</w:t>
      </w:r>
      <w:r w:rsidR="00DF1233" w:rsidRPr="00DD335B">
        <w:rPr>
          <w:rFonts w:ascii="Times New Roman" w:hAnsi="Times New Roman" w:cs="Times New Roman"/>
          <w:sz w:val="28"/>
          <w:szCs w:val="28"/>
          <w:lang w:val="en-US"/>
        </w:rPr>
        <w:t xml:space="preserve"> </w:t>
      </w:r>
      <w:r w:rsidRPr="00DD335B">
        <w:rPr>
          <w:rFonts w:ascii="Times New Roman" w:hAnsi="Times New Roman" w:cs="Times New Roman"/>
          <w:sz w:val="28"/>
          <w:szCs w:val="28"/>
          <w:lang w:val="en-US"/>
        </w:rPr>
        <w:t>R. Forecasting sales by exponentially weighted moving averages</w:t>
      </w:r>
      <w:r w:rsidR="00DF1233" w:rsidRPr="00DD335B">
        <w:rPr>
          <w:rFonts w:ascii="Times New Roman" w:hAnsi="Times New Roman" w:cs="Times New Roman"/>
          <w:sz w:val="28"/>
          <w:szCs w:val="28"/>
          <w:lang w:val="en-US"/>
        </w:rPr>
        <w:t xml:space="preserve"> [</w:t>
      </w:r>
      <w:r w:rsidR="00DF1233" w:rsidRPr="00DD335B">
        <w:rPr>
          <w:rFonts w:ascii="Times New Roman" w:hAnsi="Times New Roman" w:cs="Times New Roman"/>
          <w:sz w:val="28"/>
          <w:szCs w:val="28"/>
        </w:rPr>
        <w:t>Электронный</w:t>
      </w:r>
      <w:r w:rsidR="00DF1233" w:rsidRPr="00DD335B">
        <w:rPr>
          <w:rFonts w:ascii="Times New Roman" w:hAnsi="Times New Roman" w:cs="Times New Roman"/>
          <w:sz w:val="28"/>
          <w:szCs w:val="28"/>
          <w:lang w:val="en-US"/>
        </w:rPr>
        <w:t xml:space="preserve"> </w:t>
      </w:r>
      <w:r w:rsidR="00DF1233" w:rsidRPr="00DD335B">
        <w:rPr>
          <w:rFonts w:ascii="Times New Roman" w:hAnsi="Times New Roman" w:cs="Times New Roman"/>
          <w:sz w:val="28"/>
          <w:szCs w:val="28"/>
        </w:rPr>
        <w:t>ресурс</w:t>
      </w:r>
      <w:r w:rsidR="00DF1233" w:rsidRPr="00DD335B">
        <w:rPr>
          <w:rFonts w:ascii="Times New Roman" w:hAnsi="Times New Roman" w:cs="Times New Roman"/>
          <w:sz w:val="28"/>
          <w:szCs w:val="28"/>
          <w:lang w:val="en-US"/>
        </w:rPr>
        <w:t>]: ACM DIGITAL LIBRARY – Association for Computing Machinery</w:t>
      </w:r>
      <w:r w:rsidRPr="00DD335B">
        <w:rPr>
          <w:rFonts w:ascii="Times New Roman" w:hAnsi="Times New Roman" w:cs="Times New Roman"/>
          <w:sz w:val="28"/>
          <w:szCs w:val="28"/>
          <w:lang w:val="en-US"/>
        </w:rPr>
        <w:t xml:space="preserve"> //</w:t>
      </w:r>
      <w:r w:rsidR="00DF1233" w:rsidRPr="00DD335B">
        <w:rPr>
          <w:rFonts w:ascii="Times New Roman" w:hAnsi="Times New Roman" w:cs="Times New Roman"/>
          <w:sz w:val="28"/>
          <w:szCs w:val="28"/>
          <w:lang w:val="en-US"/>
        </w:rPr>
        <w:t xml:space="preserve"> P. R. Winters Management Science [</w:t>
      </w:r>
      <w:r w:rsidR="00DF1233" w:rsidRPr="00DD335B">
        <w:rPr>
          <w:rFonts w:ascii="Times New Roman" w:hAnsi="Times New Roman" w:cs="Times New Roman"/>
          <w:sz w:val="28"/>
          <w:szCs w:val="28"/>
        </w:rPr>
        <w:t>Электронный</w:t>
      </w:r>
      <w:r w:rsidR="00DF1233" w:rsidRPr="00DD335B">
        <w:rPr>
          <w:rFonts w:ascii="Times New Roman" w:hAnsi="Times New Roman" w:cs="Times New Roman"/>
          <w:sz w:val="28"/>
          <w:szCs w:val="28"/>
          <w:lang w:val="en-US"/>
        </w:rPr>
        <w:t xml:space="preserve"> </w:t>
      </w:r>
      <w:r w:rsidR="00DF1233" w:rsidRPr="00DD335B">
        <w:rPr>
          <w:rFonts w:ascii="Times New Roman" w:hAnsi="Times New Roman" w:cs="Times New Roman"/>
          <w:sz w:val="28"/>
          <w:szCs w:val="28"/>
        </w:rPr>
        <w:t>ресурс</w:t>
      </w:r>
      <w:r w:rsidR="00DF1233" w:rsidRPr="00DD335B">
        <w:rPr>
          <w:rFonts w:ascii="Times New Roman" w:hAnsi="Times New Roman" w:cs="Times New Roman"/>
          <w:sz w:val="28"/>
          <w:szCs w:val="28"/>
          <w:lang w:val="en-US"/>
        </w:rPr>
        <w:t xml:space="preserve">]: </w:t>
      </w:r>
      <w:hyperlink r:id="rId26" w:history="1">
        <w:r w:rsidR="00DF1233" w:rsidRPr="00DD335B">
          <w:rPr>
            <w:rStyle w:val="a5"/>
            <w:rFonts w:ascii="Times New Roman" w:hAnsi="Times New Roman" w:cs="Times New Roman"/>
            <w:color w:val="auto"/>
            <w:sz w:val="28"/>
            <w:szCs w:val="28"/>
            <w:u w:val="none"/>
            <w:lang w:val="en-US"/>
          </w:rPr>
          <w:t>https://www.acm.org/</w:t>
        </w:r>
      </w:hyperlink>
      <w:r w:rsidR="00DF1233" w:rsidRPr="00DD335B">
        <w:rPr>
          <w:rFonts w:ascii="Times New Roman" w:hAnsi="Times New Roman" w:cs="Times New Roman"/>
          <w:sz w:val="28"/>
          <w:szCs w:val="28"/>
          <w:lang w:val="en-US"/>
        </w:rPr>
        <w:t xml:space="preserve">. - URL: https://dl.acm.org/doi/10.1287/mnsc.6.3.324 </w:t>
      </w:r>
      <w:r w:rsidR="00DF1233" w:rsidRPr="00DD335B">
        <w:rPr>
          <w:rFonts w:ascii="Times New Roman" w:hAnsi="Times New Roman" w:cs="Times New Roman"/>
          <w:sz w:val="28"/>
          <w:szCs w:val="28"/>
          <w:shd w:val="clear" w:color="auto" w:fill="FFFFFF"/>
          <w:lang w:val="en-US"/>
        </w:rPr>
        <w:t>(</w:t>
      </w:r>
      <w:r w:rsidR="00DF1233" w:rsidRPr="00DD335B">
        <w:rPr>
          <w:rFonts w:ascii="Times New Roman" w:hAnsi="Times New Roman" w:cs="Times New Roman"/>
          <w:sz w:val="28"/>
          <w:szCs w:val="28"/>
          <w:shd w:val="clear" w:color="auto" w:fill="FFFFFF"/>
        </w:rPr>
        <w:t>дата</w:t>
      </w:r>
      <w:r w:rsidR="00DF1233" w:rsidRPr="00DD335B">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обращения</w:t>
      </w:r>
      <w:r w:rsidR="00DF1233" w:rsidRPr="00DD335B">
        <w:rPr>
          <w:rFonts w:ascii="Times New Roman" w:hAnsi="Times New Roman" w:cs="Times New Roman"/>
          <w:sz w:val="28"/>
          <w:szCs w:val="28"/>
          <w:shd w:val="clear" w:color="auto" w:fill="FFFFFF"/>
          <w:lang w:val="en-US"/>
        </w:rPr>
        <w:t>: 18.10.2020</w:t>
      </w:r>
      <w:proofErr w:type="gramStart"/>
      <w:r w:rsidR="00DF1233" w:rsidRPr="00DD335B">
        <w:rPr>
          <w:rFonts w:ascii="Times New Roman" w:hAnsi="Times New Roman" w:cs="Times New Roman"/>
          <w:sz w:val="28"/>
          <w:szCs w:val="28"/>
          <w:shd w:val="clear" w:color="auto" w:fill="FFFFFF"/>
          <w:lang w:val="en-US"/>
        </w:rPr>
        <w:t>) .</w:t>
      </w:r>
      <w:proofErr w:type="gramEnd"/>
      <w:r w:rsidR="00DF1233" w:rsidRPr="00DD335B">
        <w:rPr>
          <w:rFonts w:ascii="Times New Roman" w:hAnsi="Times New Roman" w:cs="Times New Roman"/>
          <w:sz w:val="28"/>
          <w:szCs w:val="28"/>
          <w:shd w:val="clear" w:color="auto" w:fill="FFFFFF"/>
          <w:lang w:val="en-US"/>
        </w:rPr>
        <w:t xml:space="preserve"> - </w:t>
      </w:r>
      <w:r w:rsidR="00DF1233" w:rsidRPr="00DD335B">
        <w:rPr>
          <w:rFonts w:ascii="Times New Roman" w:hAnsi="Times New Roman" w:cs="Times New Roman"/>
          <w:sz w:val="28"/>
          <w:szCs w:val="28"/>
          <w:shd w:val="clear" w:color="auto" w:fill="FFFFFF"/>
        </w:rPr>
        <w:t>Загл</w:t>
      </w:r>
      <w:r w:rsidR="00DF1233" w:rsidRPr="00DD335B">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с</w:t>
      </w:r>
      <w:r w:rsidR="00DF1233" w:rsidRPr="00DD335B">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экрана</w:t>
      </w:r>
      <w:r w:rsidR="00DF1233" w:rsidRPr="00DD335B">
        <w:rPr>
          <w:rFonts w:ascii="Times New Roman" w:hAnsi="Times New Roman" w:cs="Times New Roman"/>
          <w:sz w:val="28"/>
          <w:szCs w:val="28"/>
          <w:shd w:val="clear" w:color="auto" w:fill="FFFFFF"/>
          <w:lang w:val="en-US"/>
        </w:rPr>
        <w:t xml:space="preserve">. - </w:t>
      </w:r>
      <w:r w:rsidR="00A53D8F" w:rsidRPr="00DD335B">
        <w:rPr>
          <w:rFonts w:ascii="Times New Roman" w:hAnsi="Times New Roman" w:cs="Times New Roman"/>
          <w:sz w:val="28"/>
          <w:szCs w:val="28"/>
          <w:shd w:val="clear" w:color="auto" w:fill="FFFFFF"/>
        </w:rPr>
        <w:t>Яз</w:t>
      </w:r>
      <w:r w:rsidR="00DF1233" w:rsidRPr="00DD335B">
        <w:rPr>
          <w:rFonts w:ascii="Times New Roman" w:hAnsi="Times New Roman" w:cs="Times New Roman"/>
          <w:sz w:val="28"/>
          <w:szCs w:val="28"/>
          <w:shd w:val="clear" w:color="auto" w:fill="FFFFFF"/>
          <w:lang w:val="en-US"/>
        </w:rPr>
        <w:t xml:space="preserve">. </w:t>
      </w:r>
      <w:r w:rsidR="00A53D8F" w:rsidRPr="00DD335B">
        <w:rPr>
          <w:rFonts w:ascii="Times New Roman" w:hAnsi="Times New Roman" w:cs="Times New Roman"/>
          <w:sz w:val="28"/>
          <w:szCs w:val="28"/>
          <w:shd w:val="clear" w:color="auto" w:fill="FFFFFF"/>
        </w:rPr>
        <w:t>англ</w:t>
      </w:r>
      <w:r w:rsidR="00DF1233" w:rsidRPr="00DD335B">
        <w:rPr>
          <w:rFonts w:ascii="Times New Roman" w:hAnsi="Times New Roman" w:cs="Times New Roman"/>
          <w:sz w:val="28"/>
          <w:szCs w:val="28"/>
          <w:shd w:val="clear" w:color="auto" w:fill="FFFFFF"/>
          <w:lang w:val="en-US"/>
        </w:rPr>
        <w:t>.</w:t>
      </w:r>
    </w:p>
    <w:p w14:paraId="6CC95601" w14:textId="6296EC96" w:rsidR="00DF1233" w:rsidRPr="00DD335B" w:rsidRDefault="00113298" w:rsidP="00122DFA">
      <w:pPr>
        <w:spacing w:after="0" w:line="360" w:lineRule="auto"/>
        <w:ind w:firstLine="709"/>
        <w:jc w:val="both"/>
        <w:rPr>
          <w:rFonts w:ascii="Times New Roman" w:hAnsi="Times New Roman" w:cs="Times New Roman"/>
          <w:sz w:val="28"/>
          <w:szCs w:val="28"/>
          <w:shd w:val="clear" w:color="auto" w:fill="FFFFFF"/>
        </w:rPr>
      </w:pPr>
      <w:r w:rsidRPr="00FA5D05">
        <w:rPr>
          <w:rFonts w:ascii="Times New Roman" w:hAnsi="Times New Roman" w:cs="Times New Roman"/>
          <w:sz w:val="28"/>
          <w:szCs w:val="28"/>
          <w:lang w:val="en-US"/>
        </w:rPr>
        <w:t xml:space="preserve">5 </w:t>
      </w:r>
      <w:r w:rsidR="00DF1233" w:rsidRPr="00DD335B">
        <w:rPr>
          <w:rFonts w:ascii="Times New Roman" w:hAnsi="Times New Roman" w:cs="Times New Roman"/>
          <w:sz w:val="28"/>
          <w:szCs w:val="28"/>
          <w:shd w:val="clear" w:color="auto" w:fill="FFFFFF"/>
        </w:rPr>
        <w:t>Википедия</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Электронный</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ресурс</w:t>
      </w:r>
      <w:proofErr w:type="gramStart"/>
      <w:r w:rsidR="00DF1233" w:rsidRPr="00FA5D05">
        <w:rPr>
          <w:rFonts w:ascii="Times New Roman" w:hAnsi="Times New Roman" w:cs="Times New Roman"/>
          <w:sz w:val="28"/>
          <w:szCs w:val="28"/>
          <w:shd w:val="clear" w:color="auto" w:fill="FFFFFF"/>
          <w:lang w:val="en-US"/>
        </w:rPr>
        <w:t>] :</w:t>
      </w:r>
      <w:proofErr w:type="gramEnd"/>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свободная</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энциклопедия</w:t>
      </w:r>
      <w:r w:rsidR="00DF1233" w:rsidRPr="00FA5D05">
        <w:rPr>
          <w:rFonts w:ascii="Times New Roman" w:hAnsi="Times New Roman" w:cs="Times New Roman"/>
          <w:sz w:val="28"/>
          <w:szCs w:val="28"/>
          <w:shd w:val="clear" w:color="auto" w:fill="FFFFFF"/>
          <w:lang w:val="en-US"/>
        </w:rPr>
        <w:t xml:space="preserve"> / </w:t>
      </w:r>
      <w:r w:rsidR="00DF1233" w:rsidRPr="00DD335B">
        <w:rPr>
          <w:rFonts w:ascii="Times New Roman" w:hAnsi="Times New Roman" w:cs="Times New Roman"/>
          <w:sz w:val="28"/>
          <w:szCs w:val="28"/>
          <w:shd w:val="clear" w:color="auto" w:fill="FFFFFF"/>
        </w:rPr>
        <w:t>текст</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доступен</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по</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лицензии</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lang w:val="en-US"/>
        </w:rPr>
        <w:t>Creative</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lang w:val="en-US"/>
        </w:rPr>
        <w:t>Commons</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lang w:val="en-US"/>
        </w:rPr>
        <w:t>Attribution</w:t>
      </w:r>
      <w:r w:rsidR="00DF1233" w:rsidRPr="00FA5D05">
        <w:rPr>
          <w:rFonts w:ascii="Times New Roman" w:hAnsi="Times New Roman" w:cs="Times New Roman"/>
          <w:sz w:val="28"/>
          <w:szCs w:val="28"/>
          <w:shd w:val="clear" w:color="auto" w:fill="FFFFFF"/>
          <w:lang w:val="en-US"/>
        </w:rPr>
        <w:t>-</w:t>
      </w:r>
      <w:r w:rsidR="00DF1233" w:rsidRPr="00DD335B">
        <w:rPr>
          <w:rFonts w:ascii="Times New Roman" w:hAnsi="Times New Roman" w:cs="Times New Roman"/>
          <w:sz w:val="28"/>
          <w:szCs w:val="28"/>
          <w:shd w:val="clear" w:color="auto" w:fill="FFFFFF"/>
          <w:lang w:val="en-US"/>
        </w:rPr>
        <w:t>ShareAlike</w:t>
      </w:r>
      <w:r w:rsidR="00DF1233" w:rsidRPr="00FA5D05">
        <w:rPr>
          <w:rFonts w:ascii="Times New Roman" w:hAnsi="Times New Roman" w:cs="Times New Roman"/>
          <w:sz w:val="28"/>
          <w:szCs w:val="28"/>
          <w:shd w:val="clear" w:color="auto" w:fill="FFFFFF"/>
          <w:lang w:val="en-US"/>
        </w:rPr>
        <w:t xml:space="preserve"> ; </w:t>
      </w:r>
      <w:r w:rsidR="00DF1233" w:rsidRPr="00DD335B">
        <w:rPr>
          <w:rFonts w:ascii="Times New Roman" w:hAnsi="Times New Roman" w:cs="Times New Roman"/>
          <w:sz w:val="28"/>
          <w:szCs w:val="28"/>
          <w:shd w:val="clear" w:color="auto" w:fill="FFFFFF"/>
          <w:lang w:val="en-US"/>
        </w:rPr>
        <w:t>Wikimedia</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lang w:val="en-US"/>
        </w:rPr>
        <w:t>Foundation</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lang w:val="en-US"/>
        </w:rPr>
        <w:t>Inc</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некоммерческой</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организации</w:t>
      </w:r>
      <w:r w:rsidR="00DF1233" w:rsidRPr="00FA5D05">
        <w:rPr>
          <w:rFonts w:ascii="Times New Roman" w:hAnsi="Times New Roman" w:cs="Times New Roman"/>
          <w:sz w:val="28"/>
          <w:szCs w:val="28"/>
          <w:shd w:val="clear" w:color="auto" w:fill="FFFFFF"/>
          <w:lang w:val="en-US"/>
        </w:rPr>
        <w:t xml:space="preserve">. - </w:t>
      </w:r>
      <w:r w:rsidR="00DF1233" w:rsidRPr="00DD335B">
        <w:rPr>
          <w:rFonts w:ascii="Times New Roman" w:hAnsi="Times New Roman" w:cs="Times New Roman"/>
          <w:sz w:val="28"/>
          <w:szCs w:val="28"/>
          <w:shd w:val="clear" w:color="auto" w:fill="FFFFFF"/>
        </w:rPr>
        <w:t>Электрон</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дан</w:t>
      </w:r>
      <w:r w:rsidR="00DF1233" w:rsidRPr="00FA5D05">
        <w:rPr>
          <w:rFonts w:ascii="Times New Roman" w:hAnsi="Times New Roman" w:cs="Times New Roman"/>
          <w:sz w:val="28"/>
          <w:szCs w:val="28"/>
          <w:shd w:val="clear" w:color="auto" w:fill="FFFFFF"/>
          <w:lang w:val="en-US"/>
        </w:rPr>
        <w:t xml:space="preserve">. </w:t>
      </w:r>
      <w:r w:rsidR="00DF1233" w:rsidRPr="00DD335B">
        <w:rPr>
          <w:rFonts w:ascii="Times New Roman" w:hAnsi="Times New Roman" w:cs="Times New Roman"/>
          <w:sz w:val="28"/>
          <w:szCs w:val="28"/>
          <w:shd w:val="clear" w:color="auto" w:fill="FFFFFF"/>
        </w:rPr>
        <w:t xml:space="preserve">(712413 статей, 2479181 страниц, 117 104 загруженных файлов). - Wikipedia®, 2001-  </w:t>
      </w:r>
      <w:proofErr w:type="gramStart"/>
      <w:r w:rsidR="00DF1233" w:rsidRPr="00DD335B">
        <w:rPr>
          <w:rFonts w:ascii="Times New Roman" w:hAnsi="Times New Roman" w:cs="Times New Roman"/>
          <w:sz w:val="28"/>
          <w:szCs w:val="28"/>
          <w:shd w:val="clear" w:color="auto" w:fill="FFFFFF"/>
        </w:rPr>
        <w:t xml:space="preserve">  .</w:t>
      </w:r>
      <w:proofErr w:type="gramEnd"/>
      <w:r w:rsidR="00DF1233" w:rsidRPr="00DD335B">
        <w:rPr>
          <w:rFonts w:ascii="Times New Roman" w:hAnsi="Times New Roman" w:cs="Times New Roman"/>
          <w:sz w:val="28"/>
          <w:szCs w:val="28"/>
          <w:shd w:val="clear" w:color="auto" w:fill="FFFFFF"/>
        </w:rPr>
        <w:t xml:space="preserve"> - URL: http://ru.wikipedia.org/wiki/ (дата обращения: 18.10.2020). - Загл. с экрана.</w:t>
      </w:r>
      <w:r w:rsidR="00A53D8F" w:rsidRPr="00DD335B">
        <w:rPr>
          <w:rFonts w:ascii="Times New Roman" w:hAnsi="Times New Roman" w:cs="Times New Roman"/>
          <w:sz w:val="28"/>
          <w:szCs w:val="28"/>
          <w:shd w:val="clear" w:color="auto" w:fill="FFFFFF"/>
        </w:rPr>
        <w:t xml:space="preserve"> - Яз. рус.</w:t>
      </w:r>
    </w:p>
    <w:p w14:paraId="359C7277" w14:textId="4FF6EE83" w:rsidR="00113298" w:rsidRPr="00DD335B" w:rsidRDefault="00113298" w:rsidP="00122DFA">
      <w:pPr>
        <w:spacing w:after="0" w:line="360" w:lineRule="auto"/>
        <w:ind w:firstLine="709"/>
        <w:jc w:val="both"/>
        <w:rPr>
          <w:rFonts w:ascii="Times New Roman" w:hAnsi="Times New Roman" w:cs="Times New Roman"/>
          <w:sz w:val="28"/>
          <w:szCs w:val="28"/>
        </w:rPr>
      </w:pPr>
      <w:r w:rsidRPr="00DD335B">
        <w:rPr>
          <w:rFonts w:ascii="Times New Roman" w:hAnsi="Times New Roman" w:cs="Times New Roman"/>
          <w:sz w:val="28"/>
          <w:szCs w:val="28"/>
        </w:rPr>
        <w:t>6</w:t>
      </w:r>
      <w:r w:rsidR="00BF514E" w:rsidRPr="00DD335B">
        <w:rPr>
          <w:rFonts w:ascii="Times New Roman" w:hAnsi="Times New Roman" w:cs="Times New Roman"/>
          <w:sz w:val="28"/>
          <w:szCs w:val="28"/>
        </w:rPr>
        <w:t xml:space="preserve"> </w:t>
      </w:r>
      <w:r w:rsidR="002B207C" w:rsidRPr="00DD335B">
        <w:rPr>
          <w:rFonts w:ascii="Times New Roman" w:hAnsi="Times New Roman" w:cs="Times New Roman"/>
          <w:sz w:val="28"/>
          <w:szCs w:val="28"/>
        </w:rPr>
        <w:t xml:space="preserve">Минашкин, В. Г. Теория статистики [Электронный ресурс]: учебно-методический комплекс / В. Г. Минашкин, Р. А. Шмойлова, Н. А. Садовникова, Л. Г. Моисейкина, Е. С. Рыбакова // Международный </w:t>
      </w:r>
      <w:r w:rsidR="002B207C" w:rsidRPr="00DD335B">
        <w:rPr>
          <w:rFonts w:ascii="Times New Roman" w:hAnsi="Times New Roman" w:cs="Times New Roman"/>
          <w:sz w:val="28"/>
          <w:szCs w:val="28"/>
        </w:rPr>
        <w:lastRenderedPageBreak/>
        <w:t xml:space="preserve">консорциум «Электронный университет», Евразийский открытый институт [Электронный ресурс]: </w:t>
      </w:r>
      <w:r w:rsidR="00BF514E" w:rsidRPr="00DD335B">
        <w:rPr>
          <w:rFonts w:ascii="Times New Roman" w:hAnsi="Times New Roman" w:cs="Times New Roman"/>
          <w:sz w:val="28"/>
          <w:szCs w:val="28"/>
        </w:rPr>
        <w:t>http://elibrary.bsu.az/</w:t>
      </w:r>
      <w:r w:rsidR="002B207C" w:rsidRPr="00DD335B">
        <w:rPr>
          <w:rFonts w:ascii="Times New Roman" w:hAnsi="Times New Roman" w:cs="Times New Roman"/>
          <w:sz w:val="28"/>
          <w:szCs w:val="28"/>
        </w:rPr>
        <w:t xml:space="preserve">. - </w:t>
      </w:r>
      <w:r w:rsidR="002B207C" w:rsidRPr="00DD335B">
        <w:rPr>
          <w:rFonts w:ascii="Times New Roman" w:hAnsi="Times New Roman" w:cs="Times New Roman"/>
          <w:sz w:val="28"/>
          <w:szCs w:val="28"/>
          <w:lang w:val="en-US"/>
        </w:rPr>
        <w:t>URL</w:t>
      </w:r>
      <w:r w:rsidR="002B207C" w:rsidRPr="00DD335B">
        <w:rPr>
          <w:rFonts w:ascii="Times New Roman" w:hAnsi="Times New Roman" w:cs="Times New Roman"/>
          <w:sz w:val="28"/>
          <w:szCs w:val="28"/>
        </w:rPr>
        <w:t xml:space="preserve">: </w:t>
      </w:r>
      <w:hyperlink r:id="rId27" w:history="1">
        <w:r w:rsidR="002B207C" w:rsidRPr="00DD335B">
          <w:rPr>
            <w:rStyle w:val="a5"/>
            <w:rFonts w:ascii="Times New Roman" w:eastAsiaTheme="minorEastAsia" w:hAnsi="Times New Roman" w:cs="Times New Roman"/>
            <w:color w:val="auto"/>
            <w:sz w:val="28"/>
            <w:szCs w:val="28"/>
            <w:u w:val="none"/>
          </w:rPr>
          <w:t>http://elibrary.bsu.az/books_200/N_169.pdf</w:t>
        </w:r>
      </w:hyperlink>
      <w:r w:rsidR="002B207C" w:rsidRPr="00DD335B">
        <w:rPr>
          <w:rFonts w:ascii="Times New Roman" w:eastAsiaTheme="minorEastAsia" w:hAnsi="Times New Roman" w:cs="Times New Roman"/>
          <w:sz w:val="28"/>
          <w:szCs w:val="28"/>
        </w:rPr>
        <w:t xml:space="preserve"> /</w:t>
      </w:r>
      <w:r w:rsidR="002B207C" w:rsidRPr="00DD335B">
        <w:rPr>
          <w:rStyle w:val="a5"/>
          <w:rFonts w:ascii="Times New Roman" w:eastAsiaTheme="minorEastAsia" w:hAnsi="Times New Roman" w:cs="Times New Roman"/>
          <w:color w:val="auto"/>
          <w:sz w:val="28"/>
          <w:szCs w:val="28"/>
          <w:u w:val="none"/>
        </w:rPr>
        <w:t xml:space="preserve"> </w:t>
      </w:r>
      <w:r w:rsidR="002B207C" w:rsidRPr="00DD335B">
        <w:rPr>
          <w:rFonts w:ascii="Times New Roman" w:hAnsi="Times New Roman" w:cs="Times New Roman"/>
          <w:sz w:val="28"/>
          <w:szCs w:val="28"/>
          <w:shd w:val="clear" w:color="auto" w:fill="FFFFFF"/>
        </w:rPr>
        <w:t>(дата обращения: 18.10.2020</w:t>
      </w:r>
      <w:proofErr w:type="gramStart"/>
      <w:r w:rsidR="002B207C" w:rsidRPr="00DD335B">
        <w:rPr>
          <w:rFonts w:ascii="Times New Roman" w:hAnsi="Times New Roman" w:cs="Times New Roman"/>
          <w:sz w:val="28"/>
          <w:szCs w:val="28"/>
          <w:shd w:val="clear" w:color="auto" w:fill="FFFFFF"/>
        </w:rPr>
        <w:t>) .</w:t>
      </w:r>
      <w:proofErr w:type="gramEnd"/>
      <w:r w:rsidR="002B207C" w:rsidRPr="00DD335B">
        <w:rPr>
          <w:rFonts w:ascii="Times New Roman" w:hAnsi="Times New Roman" w:cs="Times New Roman"/>
          <w:sz w:val="28"/>
          <w:szCs w:val="28"/>
          <w:shd w:val="clear" w:color="auto" w:fill="FFFFFF"/>
        </w:rPr>
        <w:t xml:space="preserve"> - Загл. с экрана. - Яз. рус.</w:t>
      </w:r>
    </w:p>
    <w:p w14:paraId="4DE00E81" w14:textId="480AE2C8" w:rsidR="00113298" w:rsidRPr="00DD335B" w:rsidRDefault="00113298" w:rsidP="00122DFA">
      <w:pPr>
        <w:spacing w:after="0" w:line="360" w:lineRule="auto"/>
        <w:ind w:firstLine="709"/>
        <w:jc w:val="both"/>
        <w:rPr>
          <w:rFonts w:ascii="Times New Roman" w:hAnsi="Times New Roman" w:cs="Times New Roman"/>
          <w:noProof/>
          <w:sz w:val="28"/>
          <w:szCs w:val="28"/>
        </w:rPr>
      </w:pPr>
      <w:r w:rsidRPr="00DD335B">
        <w:rPr>
          <w:rFonts w:ascii="Times New Roman" w:hAnsi="Times New Roman" w:cs="Times New Roman"/>
          <w:sz w:val="28"/>
          <w:szCs w:val="28"/>
        </w:rPr>
        <w:t xml:space="preserve">7 </w:t>
      </w:r>
      <w:r w:rsidRPr="00DD335B">
        <w:rPr>
          <w:rFonts w:ascii="Times New Roman" w:hAnsi="Times New Roman" w:cs="Times New Roman"/>
          <w:noProof/>
          <w:sz w:val="28"/>
          <w:szCs w:val="28"/>
        </w:rPr>
        <w:t>Нейронные сети. Полный курс</w:t>
      </w:r>
      <w:r w:rsidR="00BF514E" w:rsidRPr="00DD335B">
        <w:rPr>
          <w:rFonts w:ascii="Times New Roman" w:hAnsi="Times New Roman" w:cs="Times New Roman"/>
          <w:noProof/>
          <w:sz w:val="28"/>
          <w:szCs w:val="28"/>
        </w:rPr>
        <w:t>, 2-е издание /</w:t>
      </w:r>
      <w:r w:rsidRPr="00DD335B">
        <w:rPr>
          <w:rFonts w:ascii="Times New Roman" w:hAnsi="Times New Roman" w:cs="Times New Roman"/>
          <w:noProof/>
          <w:sz w:val="28"/>
          <w:szCs w:val="28"/>
        </w:rPr>
        <w:t xml:space="preserve"> С</w:t>
      </w:r>
      <w:r w:rsidR="00BF514E" w:rsidRPr="00DD335B">
        <w:rPr>
          <w:rFonts w:ascii="Times New Roman" w:hAnsi="Times New Roman" w:cs="Times New Roman"/>
          <w:noProof/>
          <w:sz w:val="28"/>
          <w:szCs w:val="28"/>
        </w:rPr>
        <w:t xml:space="preserve">. </w:t>
      </w:r>
      <w:r w:rsidRPr="00DD335B">
        <w:rPr>
          <w:rFonts w:ascii="Times New Roman" w:hAnsi="Times New Roman" w:cs="Times New Roman"/>
          <w:noProof/>
          <w:sz w:val="28"/>
          <w:szCs w:val="28"/>
        </w:rPr>
        <w:t>Хайкин</w:t>
      </w:r>
      <w:r w:rsidR="00BF514E" w:rsidRPr="00DD335B">
        <w:rPr>
          <w:rFonts w:ascii="Times New Roman" w:hAnsi="Times New Roman" w:cs="Times New Roman"/>
          <w:noProof/>
          <w:sz w:val="28"/>
          <w:szCs w:val="28"/>
        </w:rPr>
        <w:t>. М. : Издательский дом «Вильямс», 2006. – 1104 с.</w:t>
      </w:r>
    </w:p>
    <w:p w14:paraId="48B74C09" w14:textId="3FFB1E21" w:rsidR="00BF514E" w:rsidRPr="00DD335B" w:rsidRDefault="00113298" w:rsidP="00122DFA">
      <w:pPr>
        <w:spacing w:after="0" w:line="360" w:lineRule="auto"/>
        <w:ind w:firstLine="709"/>
        <w:jc w:val="both"/>
        <w:rPr>
          <w:rFonts w:ascii="Times New Roman" w:hAnsi="Times New Roman" w:cs="Times New Roman"/>
          <w:sz w:val="28"/>
          <w:szCs w:val="28"/>
          <w:shd w:val="clear" w:color="auto" w:fill="FFFFFF"/>
        </w:rPr>
      </w:pPr>
      <w:r w:rsidRPr="00DD335B">
        <w:rPr>
          <w:rFonts w:ascii="Times New Roman" w:hAnsi="Times New Roman" w:cs="Times New Roman"/>
          <w:noProof/>
          <w:sz w:val="28"/>
          <w:szCs w:val="28"/>
        </w:rPr>
        <w:t>8</w:t>
      </w:r>
      <w:r w:rsidR="00BF514E" w:rsidRPr="00DD335B">
        <w:rPr>
          <w:rFonts w:ascii="Times New Roman" w:hAnsi="Times New Roman" w:cs="Times New Roman"/>
          <w:noProof/>
          <w:sz w:val="28"/>
          <w:szCs w:val="28"/>
        </w:rPr>
        <w:t xml:space="preserve"> Глек, П. </w:t>
      </w:r>
      <w:r w:rsidR="00BF514E" w:rsidRPr="00DD335B">
        <w:rPr>
          <w:rFonts w:ascii="Times New Roman" w:hAnsi="Times New Roman" w:cs="Times New Roman"/>
          <w:noProof/>
          <w:sz w:val="28"/>
          <w:szCs w:val="28"/>
          <w:lang w:val="en-US"/>
        </w:rPr>
        <w:t>LSTM</w:t>
      </w:r>
      <w:r w:rsidR="00BF514E" w:rsidRPr="00DD335B">
        <w:rPr>
          <w:rFonts w:ascii="Times New Roman" w:hAnsi="Times New Roman" w:cs="Times New Roman"/>
          <w:noProof/>
          <w:sz w:val="28"/>
          <w:szCs w:val="28"/>
        </w:rPr>
        <w:t xml:space="preserve"> – нейронная сеть</w:t>
      </w:r>
      <w:r w:rsidR="00A53D8F" w:rsidRPr="00DD335B">
        <w:rPr>
          <w:rFonts w:ascii="Times New Roman" w:hAnsi="Times New Roman" w:cs="Times New Roman"/>
          <w:noProof/>
          <w:sz w:val="28"/>
          <w:szCs w:val="28"/>
        </w:rPr>
        <w:t xml:space="preserve"> с долгой краткосрочной памятью, базовый курс </w:t>
      </w:r>
      <w:r w:rsidR="00BF514E" w:rsidRPr="00DD335B">
        <w:rPr>
          <w:rFonts w:ascii="Times New Roman" w:hAnsi="Times New Roman" w:cs="Times New Roman"/>
          <w:noProof/>
          <w:sz w:val="28"/>
          <w:szCs w:val="28"/>
        </w:rPr>
        <w:t>[Электронный ресурс]</w:t>
      </w:r>
      <w:r w:rsidR="00A53D8F" w:rsidRPr="00DD335B">
        <w:rPr>
          <w:rFonts w:ascii="Times New Roman" w:hAnsi="Times New Roman" w:cs="Times New Roman"/>
          <w:noProof/>
          <w:sz w:val="28"/>
          <w:szCs w:val="28"/>
        </w:rPr>
        <w:t xml:space="preserve"> // </w:t>
      </w:r>
      <w:r w:rsidR="00A53D8F" w:rsidRPr="00DD335B">
        <w:rPr>
          <w:rFonts w:ascii="Times New Roman" w:hAnsi="Times New Roman" w:cs="Times New Roman"/>
          <w:sz w:val="28"/>
          <w:szCs w:val="28"/>
        </w:rPr>
        <w:t xml:space="preserve">Павел Глек [Электронный ресурс]: </w:t>
      </w:r>
      <w:hyperlink r:id="rId28" w:history="1">
        <w:r w:rsidR="00A53D8F" w:rsidRPr="00DD335B">
          <w:rPr>
            <w:rStyle w:val="a5"/>
            <w:rFonts w:ascii="Times New Roman" w:hAnsi="Times New Roman" w:cs="Times New Roman"/>
            <w:color w:val="auto"/>
            <w:sz w:val="28"/>
            <w:szCs w:val="28"/>
            <w:u w:val="none"/>
            <w:lang w:val="en-US"/>
          </w:rPr>
          <w:t>https</w:t>
        </w:r>
        <w:r w:rsidR="00A53D8F" w:rsidRPr="00DD335B">
          <w:rPr>
            <w:rStyle w:val="a5"/>
            <w:rFonts w:ascii="Times New Roman" w:hAnsi="Times New Roman" w:cs="Times New Roman"/>
            <w:color w:val="auto"/>
            <w:sz w:val="28"/>
            <w:szCs w:val="28"/>
            <w:u w:val="none"/>
          </w:rPr>
          <w:t>://</w:t>
        </w:r>
        <w:r w:rsidR="00A53D8F" w:rsidRPr="00DD335B">
          <w:rPr>
            <w:rStyle w:val="a5"/>
            <w:rFonts w:ascii="Times New Roman" w:hAnsi="Times New Roman" w:cs="Times New Roman"/>
            <w:color w:val="auto"/>
            <w:sz w:val="28"/>
            <w:szCs w:val="28"/>
            <w:u w:val="none"/>
            <w:lang w:val="en-US"/>
          </w:rPr>
          <w:t>neurohive</w:t>
        </w:r>
        <w:r w:rsidR="00A53D8F" w:rsidRPr="00DD335B">
          <w:rPr>
            <w:rStyle w:val="a5"/>
            <w:rFonts w:ascii="Times New Roman" w:hAnsi="Times New Roman" w:cs="Times New Roman"/>
            <w:color w:val="auto"/>
            <w:sz w:val="28"/>
            <w:szCs w:val="28"/>
            <w:u w:val="none"/>
          </w:rPr>
          <w:t>.</w:t>
        </w:r>
        <w:r w:rsidR="00A53D8F" w:rsidRPr="00DD335B">
          <w:rPr>
            <w:rStyle w:val="a5"/>
            <w:rFonts w:ascii="Times New Roman" w:hAnsi="Times New Roman" w:cs="Times New Roman"/>
            <w:color w:val="auto"/>
            <w:sz w:val="28"/>
            <w:szCs w:val="28"/>
            <w:u w:val="none"/>
            <w:lang w:val="en-US"/>
          </w:rPr>
          <w:t>io</w:t>
        </w:r>
        <w:r w:rsidR="00A53D8F" w:rsidRPr="00DD335B">
          <w:rPr>
            <w:rStyle w:val="a5"/>
            <w:rFonts w:ascii="Times New Roman" w:hAnsi="Times New Roman" w:cs="Times New Roman"/>
            <w:color w:val="auto"/>
            <w:sz w:val="28"/>
            <w:szCs w:val="28"/>
            <w:u w:val="none"/>
          </w:rPr>
          <w:t>/</w:t>
        </w:r>
        <w:r w:rsidR="00A53D8F" w:rsidRPr="00DD335B">
          <w:rPr>
            <w:rStyle w:val="a5"/>
            <w:rFonts w:ascii="Times New Roman" w:hAnsi="Times New Roman" w:cs="Times New Roman"/>
            <w:color w:val="auto"/>
            <w:sz w:val="28"/>
            <w:szCs w:val="28"/>
            <w:u w:val="none"/>
            <w:lang w:val="en-US"/>
          </w:rPr>
          <w:t>ru</w:t>
        </w:r>
        <w:r w:rsidR="00A53D8F" w:rsidRPr="00DD335B">
          <w:rPr>
            <w:rStyle w:val="a5"/>
            <w:rFonts w:ascii="Times New Roman" w:hAnsi="Times New Roman" w:cs="Times New Roman"/>
            <w:color w:val="auto"/>
            <w:sz w:val="28"/>
            <w:szCs w:val="28"/>
            <w:u w:val="none"/>
          </w:rPr>
          <w:t>/</w:t>
        </w:r>
      </w:hyperlink>
      <w:r w:rsidR="00A53D8F" w:rsidRPr="00DD335B">
        <w:rPr>
          <w:rFonts w:ascii="Times New Roman" w:hAnsi="Times New Roman" w:cs="Times New Roman"/>
          <w:sz w:val="28"/>
          <w:szCs w:val="28"/>
        </w:rPr>
        <w:t>. -</w:t>
      </w:r>
      <w:r w:rsidRPr="00DD335B">
        <w:rPr>
          <w:rFonts w:ascii="Times New Roman" w:hAnsi="Times New Roman" w:cs="Times New Roman"/>
          <w:noProof/>
          <w:sz w:val="28"/>
          <w:szCs w:val="28"/>
        </w:rPr>
        <w:t xml:space="preserve"> </w:t>
      </w:r>
      <w:r w:rsidR="00BF514E" w:rsidRPr="00DD335B">
        <w:rPr>
          <w:rFonts w:ascii="Times New Roman" w:hAnsi="Times New Roman" w:cs="Times New Roman"/>
          <w:sz w:val="28"/>
          <w:szCs w:val="28"/>
          <w:lang w:val="en-US"/>
        </w:rPr>
        <w:t>URL</w:t>
      </w:r>
      <w:r w:rsidR="00BF514E" w:rsidRPr="00DD335B">
        <w:rPr>
          <w:rFonts w:ascii="Times New Roman" w:hAnsi="Times New Roman" w:cs="Times New Roman"/>
          <w:sz w:val="28"/>
          <w:szCs w:val="28"/>
        </w:rPr>
        <w:t xml:space="preserve">: </w:t>
      </w:r>
      <w:hyperlink r:id="rId29" w:history="1">
        <w:r w:rsidR="00BF514E" w:rsidRPr="00DD335B">
          <w:rPr>
            <w:rStyle w:val="a5"/>
            <w:rFonts w:ascii="Times New Roman" w:hAnsi="Times New Roman" w:cs="Times New Roman"/>
            <w:color w:val="auto"/>
            <w:sz w:val="28"/>
            <w:szCs w:val="28"/>
            <w:u w:val="none"/>
            <w:shd w:val="clear" w:color="auto" w:fill="FFFFFF"/>
            <w:lang w:val="en-US"/>
          </w:rPr>
          <w:t>https</w:t>
        </w:r>
        <w:r w:rsidR="00BF514E" w:rsidRPr="00DD335B">
          <w:rPr>
            <w:rStyle w:val="a5"/>
            <w:rFonts w:ascii="Times New Roman" w:hAnsi="Times New Roman" w:cs="Times New Roman"/>
            <w:color w:val="auto"/>
            <w:sz w:val="28"/>
            <w:szCs w:val="28"/>
            <w:u w:val="none"/>
            <w:shd w:val="clear" w:color="auto" w:fill="FFFFFF"/>
          </w:rPr>
          <w:t>://</w:t>
        </w:r>
        <w:r w:rsidR="00BF514E" w:rsidRPr="00DD335B">
          <w:rPr>
            <w:rStyle w:val="a5"/>
            <w:rFonts w:ascii="Times New Roman" w:hAnsi="Times New Roman" w:cs="Times New Roman"/>
            <w:color w:val="auto"/>
            <w:sz w:val="28"/>
            <w:szCs w:val="28"/>
            <w:u w:val="none"/>
            <w:shd w:val="clear" w:color="auto" w:fill="FFFFFF"/>
            <w:lang w:val="en-US"/>
          </w:rPr>
          <w:t>neurohive</w:t>
        </w:r>
        <w:r w:rsidR="00BF514E" w:rsidRPr="00DD335B">
          <w:rPr>
            <w:rStyle w:val="a5"/>
            <w:rFonts w:ascii="Times New Roman" w:hAnsi="Times New Roman" w:cs="Times New Roman"/>
            <w:color w:val="auto"/>
            <w:sz w:val="28"/>
            <w:szCs w:val="28"/>
            <w:u w:val="none"/>
            <w:shd w:val="clear" w:color="auto" w:fill="FFFFFF"/>
          </w:rPr>
          <w:t>.</w:t>
        </w:r>
        <w:r w:rsidR="00BF514E" w:rsidRPr="00DD335B">
          <w:rPr>
            <w:rStyle w:val="a5"/>
            <w:rFonts w:ascii="Times New Roman" w:hAnsi="Times New Roman" w:cs="Times New Roman"/>
            <w:color w:val="auto"/>
            <w:sz w:val="28"/>
            <w:szCs w:val="28"/>
            <w:u w:val="none"/>
            <w:shd w:val="clear" w:color="auto" w:fill="FFFFFF"/>
            <w:lang w:val="en-US"/>
          </w:rPr>
          <w:t>io</w:t>
        </w:r>
        <w:r w:rsidR="00BF514E" w:rsidRPr="00DD335B">
          <w:rPr>
            <w:rStyle w:val="a5"/>
            <w:rFonts w:ascii="Times New Roman" w:hAnsi="Times New Roman" w:cs="Times New Roman"/>
            <w:color w:val="auto"/>
            <w:sz w:val="28"/>
            <w:szCs w:val="28"/>
            <w:u w:val="none"/>
            <w:shd w:val="clear" w:color="auto" w:fill="FFFFFF"/>
          </w:rPr>
          <w:t>/</w:t>
        </w:r>
        <w:r w:rsidR="00BF514E" w:rsidRPr="00DD335B">
          <w:rPr>
            <w:rStyle w:val="a5"/>
            <w:rFonts w:ascii="Times New Roman" w:hAnsi="Times New Roman" w:cs="Times New Roman"/>
            <w:color w:val="auto"/>
            <w:sz w:val="28"/>
            <w:szCs w:val="28"/>
            <w:u w:val="none"/>
            <w:shd w:val="clear" w:color="auto" w:fill="FFFFFF"/>
            <w:lang w:val="en-US"/>
          </w:rPr>
          <w:t>ru</w:t>
        </w:r>
        <w:r w:rsidR="00BF514E" w:rsidRPr="00DD335B">
          <w:rPr>
            <w:rStyle w:val="a5"/>
            <w:rFonts w:ascii="Times New Roman" w:hAnsi="Times New Roman" w:cs="Times New Roman"/>
            <w:color w:val="auto"/>
            <w:sz w:val="28"/>
            <w:szCs w:val="28"/>
            <w:u w:val="none"/>
            <w:shd w:val="clear" w:color="auto" w:fill="FFFFFF"/>
          </w:rPr>
          <w:t>/</w:t>
        </w:r>
        <w:r w:rsidR="00BF514E" w:rsidRPr="00DD335B">
          <w:rPr>
            <w:rStyle w:val="a5"/>
            <w:rFonts w:ascii="Times New Roman" w:hAnsi="Times New Roman" w:cs="Times New Roman"/>
            <w:color w:val="auto"/>
            <w:sz w:val="28"/>
            <w:szCs w:val="28"/>
            <w:u w:val="none"/>
            <w:shd w:val="clear" w:color="auto" w:fill="FFFFFF"/>
            <w:lang w:val="en-US"/>
          </w:rPr>
          <w:t>osnovy</w:t>
        </w:r>
        <w:r w:rsidR="00BF514E" w:rsidRPr="00DD335B">
          <w:rPr>
            <w:rStyle w:val="a5"/>
            <w:rFonts w:ascii="Times New Roman" w:hAnsi="Times New Roman" w:cs="Times New Roman"/>
            <w:color w:val="auto"/>
            <w:sz w:val="28"/>
            <w:szCs w:val="28"/>
            <w:u w:val="none"/>
            <w:shd w:val="clear" w:color="auto" w:fill="FFFFFF"/>
          </w:rPr>
          <w:t>-</w:t>
        </w:r>
        <w:r w:rsidR="00BF514E" w:rsidRPr="00DD335B">
          <w:rPr>
            <w:rStyle w:val="a5"/>
            <w:rFonts w:ascii="Times New Roman" w:hAnsi="Times New Roman" w:cs="Times New Roman"/>
            <w:color w:val="auto"/>
            <w:sz w:val="28"/>
            <w:szCs w:val="28"/>
            <w:u w:val="none"/>
            <w:shd w:val="clear" w:color="auto" w:fill="FFFFFF"/>
            <w:lang w:val="en-US"/>
          </w:rPr>
          <w:t>data</w:t>
        </w:r>
        <w:r w:rsidR="00BF514E" w:rsidRPr="00DD335B">
          <w:rPr>
            <w:rStyle w:val="a5"/>
            <w:rFonts w:ascii="Times New Roman" w:hAnsi="Times New Roman" w:cs="Times New Roman"/>
            <w:color w:val="auto"/>
            <w:sz w:val="28"/>
            <w:szCs w:val="28"/>
            <w:u w:val="none"/>
            <w:shd w:val="clear" w:color="auto" w:fill="FFFFFF"/>
          </w:rPr>
          <w:t>-</w:t>
        </w:r>
        <w:r w:rsidR="00BF514E" w:rsidRPr="00DD335B">
          <w:rPr>
            <w:rStyle w:val="a5"/>
            <w:rFonts w:ascii="Times New Roman" w:hAnsi="Times New Roman" w:cs="Times New Roman"/>
            <w:color w:val="auto"/>
            <w:sz w:val="28"/>
            <w:szCs w:val="28"/>
            <w:u w:val="none"/>
            <w:shd w:val="clear" w:color="auto" w:fill="FFFFFF"/>
            <w:lang w:val="en-US"/>
          </w:rPr>
          <w:t>science</w:t>
        </w:r>
        <w:r w:rsidR="00BF514E" w:rsidRPr="00DD335B">
          <w:rPr>
            <w:rStyle w:val="a5"/>
            <w:rFonts w:ascii="Times New Roman" w:hAnsi="Times New Roman" w:cs="Times New Roman"/>
            <w:color w:val="auto"/>
            <w:sz w:val="28"/>
            <w:szCs w:val="28"/>
            <w:u w:val="none"/>
            <w:shd w:val="clear" w:color="auto" w:fill="FFFFFF"/>
          </w:rPr>
          <w:t>/</w:t>
        </w:r>
        <w:r w:rsidR="00BF514E" w:rsidRPr="00DD335B">
          <w:rPr>
            <w:rStyle w:val="a5"/>
            <w:rFonts w:ascii="Times New Roman" w:hAnsi="Times New Roman" w:cs="Times New Roman"/>
            <w:color w:val="auto"/>
            <w:sz w:val="28"/>
            <w:szCs w:val="28"/>
            <w:u w:val="none"/>
            <w:shd w:val="clear" w:color="auto" w:fill="FFFFFF"/>
            <w:lang w:val="en-US"/>
          </w:rPr>
          <w:t>lstm</w:t>
        </w:r>
        <w:r w:rsidR="00BF514E" w:rsidRPr="00DD335B">
          <w:rPr>
            <w:rStyle w:val="a5"/>
            <w:rFonts w:ascii="Times New Roman" w:hAnsi="Times New Roman" w:cs="Times New Roman"/>
            <w:color w:val="auto"/>
            <w:sz w:val="28"/>
            <w:szCs w:val="28"/>
            <w:u w:val="none"/>
            <w:shd w:val="clear" w:color="auto" w:fill="FFFFFF"/>
          </w:rPr>
          <w:t>-</w:t>
        </w:r>
        <w:r w:rsidR="00BF514E" w:rsidRPr="00DD335B">
          <w:rPr>
            <w:rStyle w:val="a5"/>
            <w:rFonts w:ascii="Times New Roman" w:hAnsi="Times New Roman" w:cs="Times New Roman"/>
            <w:color w:val="auto"/>
            <w:sz w:val="28"/>
            <w:szCs w:val="28"/>
            <w:u w:val="none"/>
            <w:shd w:val="clear" w:color="auto" w:fill="FFFFFF"/>
            <w:lang w:val="en-US"/>
          </w:rPr>
          <w:t>nejronnaja</w:t>
        </w:r>
        <w:r w:rsidR="00BF514E" w:rsidRPr="00DD335B">
          <w:rPr>
            <w:rStyle w:val="a5"/>
            <w:rFonts w:ascii="Times New Roman" w:hAnsi="Times New Roman" w:cs="Times New Roman"/>
            <w:color w:val="auto"/>
            <w:sz w:val="28"/>
            <w:szCs w:val="28"/>
            <w:u w:val="none"/>
            <w:shd w:val="clear" w:color="auto" w:fill="FFFFFF"/>
          </w:rPr>
          <w:t>-</w:t>
        </w:r>
        <w:r w:rsidR="00BF514E" w:rsidRPr="00DD335B">
          <w:rPr>
            <w:rStyle w:val="a5"/>
            <w:rFonts w:ascii="Times New Roman" w:hAnsi="Times New Roman" w:cs="Times New Roman"/>
            <w:color w:val="auto"/>
            <w:sz w:val="28"/>
            <w:szCs w:val="28"/>
            <w:u w:val="none"/>
            <w:shd w:val="clear" w:color="auto" w:fill="FFFFFF"/>
            <w:lang w:val="en-US"/>
          </w:rPr>
          <w:t>set</w:t>
        </w:r>
        <w:r w:rsidR="00BF514E" w:rsidRPr="00DD335B">
          <w:rPr>
            <w:rStyle w:val="a5"/>
            <w:rFonts w:ascii="Times New Roman" w:hAnsi="Times New Roman" w:cs="Times New Roman"/>
            <w:color w:val="auto"/>
            <w:sz w:val="28"/>
            <w:szCs w:val="28"/>
            <w:u w:val="none"/>
            <w:shd w:val="clear" w:color="auto" w:fill="FFFFFF"/>
          </w:rPr>
          <w:t>/</w:t>
        </w:r>
      </w:hyperlink>
      <w:r w:rsidR="00BF514E" w:rsidRPr="00DD335B">
        <w:rPr>
          <w:rFonts w:ascii="Times New Roman" w:hAnsi="Times New Roman" w:cs="Times New Roman"/>
          <w:sz w:val="28"/>
          <w:szCs w:val="28"/>
          <w:shd w:val="clear" w:color="auto" w:fill="FFFFFF"/>
        </w:rPr>
        <w:t xml:space="preserve"> </w:t>
      </w:r>
      <w:r w:rsidR="00BF514E" w:rsidRPr="00DD335B">
        <w:rPr>
          <w:rFonts w:ascii="Times New Roman" w:eastAsiaTheme="minorEastAsia" w:hAnsi="Times New Roman" w:cs="Times New Roman"/>
          <w:sz w:val="28"/>
          <w:szCs w:val="28"/>
        </w:rPr>
        <w:t>/</w:t>
      </w:r>
      <w:r w:rsidR="00BF514E" w:rsidRPr="00DD335B">
        <w:rPr>
          <w:rStyle w:val="a5"/>
          <w:rFonts w:ascii="Times New Roman" w:eastAsiaTheme="minorEastAsia" w:hAnsi="Times New Roman" w:cs="Times New Roman"/>
          <w:color w:val="auto"/>
          <w:sz w:val="28"/>
          <w:szCs w:val="28"/>
          <w:u w:val="none"/>
        </w:rPr>
        <w:t xml:space="preserve"> </w:t>
      </w:r>
      <w:r w:rsidR="00BF514E" w:rsidRPr="00DD335B">
        <w:rPr>
          <w:rFonts w:ascii="Times New Roman" w:hAnsi="Times New Roman" w:cs="Times New Roman"/>
          <w:sz w:val="28"/>
          <w:szCs w:val="28"/>
          <w:shd w:val="clear" w:color="auto" w:fill="FFFFFF"/>
        </w:rPr>
        <w:t>(дата обращения: 18.10.2020</w:t>
      </w:r>
      <w:proofErr w:type="gramStart"/>
      <w:r w:rsidR="00BF514E" w:rsidRPr="00DD335B">
        <w:rPr>
          <w:rFonts w:ascii="Times New Roman" w:hAnsi="Times New Roman" w:cs="Times New Roman"/>
          <w:sz w:val="28"/>
          <w:szCs w:val="28"/>
          <w:shd w:val="clear" w:color="auto" w:fill="FFFFFF"/>
        </w:rPr>
        <w:t>) .</w:t>
      </w:r>
      <w:proofErr w:type="gramEnd"/>
      <w:r w:rsidR="00BF514E" w:rsidRPr="00DD335B">
        <w:rPr>
          <w:rFonts w:ascii="Times New Roman" w:hAnsi="Times New Roman" w:cs="Times New Roman"/>
          <w:sz w:val="28"/>
          <w:szCs w:val="28"/>
          <w:shd w:val="clear" w:color="auto" w:fill="FFFFFF"/>
        </w:rPr>
        <w:t xml:space="preserve"> - Загл. с экрана. - Яз. рус.</w:t>
      </w:r>
    </w:p>
    <w:p w14:paraId="60505495" w14:textId="77A9B33E" w:rsidR="00A53D8F" w:rsidRPr="00DD335B" w:rsidRDefault="00113298" w:rsidP="00122DFA">
      <w:pPr>
        <w:spacing w:after="0" w:line="360" w:lineRule="auto"/>
        <w:ind w:firstLine="709"/>
        <w:jc w:val="both"/>
        <w:rPr>
          <w:rFonts w:ascii="Times New Roman" w:hAnsi="Times New Roman" w:cs="Times New Roman"/>
          <w:sz w:val="28"/>
          <w:szCs w:val="28"/>
          <w:shd w:val="clear" w:color="auto" w:fill="FFFFFF"/>
          <w:lang w:val="en-US"/>
        </w:rPr>
      </w:pPr>
      <w:proofErr w:type="gramStart"/>
      <w:r w:rsidRPr="00DD335B">
        <w:rPr>
          <w:rFonts w:ascii="Times New Roman" w:hAnsi="Times New Roman" w:cs="Times New Roman"/>
          <w:sz w:val="28"/>
          <w:szCs w:val="28"/>
          <w:shd w:val="clear" w:color="auto" w:fill="FFFFFF"/>
          <w:lang w:val="en-US"/>
        </w:rPr>
        <w:t>9</w:t>
      </w:r>
      <w:proofErr w:type="gramEnd"/>
      <w:r w:rsidRPr="00DD335B">
        <w:rPr>
          <w:rFonts w:ascii="Times New Roman" w:hAnsi="Times New Roman" w:cs="Times New Roman"/>
          <w:sz w:val="28"/>
          <w:szCs w:val="28"/>
          <w:shd w:val="clear" w:color="auto" w:fill="FFFFFF"/>
          <w:lang w:val="en-US"/>
        </w:rPr>
        <w:t xml:space="preserve"> </w:t>
      </w:r>
      <w:r w:rsidR="00A53D8F" w:rsidRPr="00DD335B">
        <w:rPr>
          <w:rFonts w:ascii="Times New Roman" w:hAnsi="Times New Roman" w:cs="Times New Roman"/>
          <w:sz w:val="28"/>
          <w:szCs w:val="28"/>
          <w:lang w:val="en-US"/>
        </w:rPr>
        <w:t xml:space="preserve">Long Short-Term Memory / J. Hochreiter, </w:t>
      </w:r>
      <w:r w:rsidR="00A53D8F" w:rsidRPr="00DD335B">
        <w:rPr>
          <w:rFonts w:ascii="Times New Roman" w:hAnsi="Times New Roman" w:cs="Times New Roman"/>
          <w:sz w:val="28"/>
          <w:szCs w:val="28"/>
          <w:shd w:val="clear" w:color="auto" w:fill="FFFFFF"/>
          <w:lang w:val="en-US"/>
        </w:rPr>
        <w:t xml:space="preserve">S. Hochreiter </w:t>
      </w:r>
      <w:r w:rsidR="00A53D8F" w:rsidRPr="00DD335B">
        <w:rPr>
          <w:rFonts w:ascii="Times New Roman" w:hAnsi="Times New Roman" w:cs="Times New Roman"/>
          <w:sz w:val="28"/>
          <w:szCs w:val="28"/>
          <w:lang w:val="en-US"/>
        </w:rPr>
        <w:t>- Neural Computation, 9(8):1735-1780, 1997</w:t>
      </w:r>
    </w:p>
    <w:p w14:paraId="0806E5A3" w14:textId="160820DE" w:rsidR="00113298" w:rsidRPr="00DD335B" w:rsidRDefault="00113298" w:rsidP="00122DFA">
      <w:pPr>
        <w:spacing w:after="0" w:line="360" w:lineRule="auto"/>
        <w:ind w:firstLine="709"/>
        <w:jc w:val="both"/>
        <w:rPr>
          <w:rFonts w:ascii="Times New Roman" w:hAnsi="Times New Roman" w:cs="Times New Roman"/>
          <w:sz w:val="28"/>
          <w:szCs w:val="24"/>
          <w:shd w:val="clear" w:color="auto" w:fill="FFFFFF"/>
          <w:lang w:val="en-US"/>
        </w:rPr>
      </w:pPr>
      <w:proofErr w:type="gramStart"/>
      <w:r w:rsidRPr="00DD335B">
        <w:rPr>
          <w:rFonts w:ascii="Times New Roman" w:hAnsi="Times New Roman" w:cs="Times New Roman"/>
          <w:sz w:val="28"/>
          <w:szCs w:val="28"/>
          <w:shd w:val="clear" w:color="auto" w:fill="FFFFFF"/>
          <w:lang w:val="en-US"/>
        </w:rPr>
        <w:t>10</w:t>
      </w:r>
      <w:proofErr w:type="gramEnd"/>
      <w:r w:rsidRPr="00DD335B">
        <w:rPr>
          <w:rFonts w:ascii="Times New Roman" w:hAnsi="Times New Roman" w:cs="Times New Roman"/>
          <w:sz w:val="28"/>
          <w:szCs w:val="28"/>
          <w:shd w:val="clear" w:color="auto" w:fill="FFFFFF"/>
          <w:lang w:val="en-US"/>
        </w:rPr>
        <w:t xml:space="preserve"> </w:t>
      </w:r>
      <w:r w:rsidR="00A53D8F" w:rsidRPr="00DD335B">
        <w:rPr>
          <w:rFonts w:ascii="Times New Roman" w:hAnsi="Times New Roman" w:cs="Times New Roman"/>
          <w:sz w:val="28"/>
          <w:szCs w:val="28"/>
          <w:shd w:val="clear" w:color="auto" w:fill="FFFFFF"/>
          <w:lang w:val="en-US"/>
        </w:rPr>
        <w:t xml:space="preserve">Belek, G. Gru vs lstm </w:t>
      </w:r>
      <w:r w:rsidR="00A53D8F" w:rsidRPr="00DD335B">
        <w:rPr>
          <w:rFonts w:ascii="Times New Roman" w:hAnsi="Times New Roman" w:cs="Times New Roman"/>
          <w:sz w:val="28"/>
          <w:szCs w:val="28"/>
          <w:lang w:val="en-US"/>
        </w:rPr>
        <w:t>[</w:t>
      </w:r>
      <w:r w:rsidR="00A53D8F" w:rsidRPr="00DD335B">
        <w:rPr>
          <w:rFonts w:ascii="Times New Roman" w:hAnsi="Times New Roman" w:cs="Times New Roman"/>
          <w:sz w:val="28"/>
          <w:szCs w:val="28"/>
        </w:rPr>
        <w:t>Электронный</w:t>
      </w:r>
      <w:r w:rsidR="00A53D8F" w:rsidRPr="00DD335B">
        <w:rPr>
          <w:rFonts w:ascii="Times New Roman" w:hAnsi="Times New Roman" w:cs="Times New Roman"/>
          <w:sz w:val="28"/>
          <w:szCs w:val="28"/>
          <w:lang w:val="en-US"/>
        </w:rPr>
        <w:t xml:space="preserve"> </w:t>
      </w:r>
      <w:r w:rsidR="00A53D8F" w:rsidRPr="00DD335B">
        <w:rPr>
          <w:rFonts w:ascii="Times New Roman" w:hAnsi="Times New Roman" w:cs="Times New Roman"/>
          <w:sz w:val="28"/>
          <w:szCs w:val="28"/>
        </w:rPr>
        <w:t>ресурс</w:t>
      </w:r>
      <w:r w:rsidR="00A53D8F" w:rsidRPr="00DD335B">
        <w:rPr>
          <w:rFonts w:ascii="Times New Roman" w:hAnsi="Times New Roman" w:cs="Times New Roman"/>
          <w:sz w:val="28"/>
          <w:szCs w:val="28"/>
          <w:lang w:val="en-US"/>
        </w:rPr>
        <w:t>]:</w:t>
      </w:r>
      <w:r w:rsidR="00FD121C" w:rsidRPr="00DD335B">
        <w:rPr>
          <w:rFonts w:ascii="Times New Roman" w:hAnsi="Times New Roman" w:cs="Times New Roman"/>
          <w:sz w:val="28"/>
          <w:szCs w:val="28"/>
          <w:lang w:val="en-US"/>
        </w:rPr>
        <w:t xml:space="preserve"> Polarwinco Education</w:t>
      </w:r>
      <w:r w:rsidR="00A53D8F" w:rsidRPr="00DD335B">
        <w:rPr>
          <w:rFonts w:ascii="Times New Roman" w:hAnsi="Times New Roman" w:cs="Times New Roman"/>
          <w:sz w:val="28"/>
          <w:szCs w:val="28"/>
          <w:lang w:val="en-US"/>
        </w:rPr>
        <w:t xml:space="preserve"> // G. Belek [</w:t>
      </w:r>
      <w:r w:rsidR="00A53D8F" w:rsidRPr="00DD335B">
        <w:rPr>
          <w:rFonts w:ascii="Times New Roman" w:hAnsi="Times New Roman" w:cs="Times New Roman"/>
          <w:sz w:val="28"/>
          <w:szCs w:val="28"/>
        </w:rPr>
        <w:t>Электронный</w:t>
      </w:r>
      <w:r w:rsidR="00A53D8F" w:rsidRPr="00DD335B">
        <w:rPr>
          <w:rFonts w:ascii="Times New Roman" w:hAnsi="Times New Roman" w:cs="Times New Roman"/>
          <w:sz w:val="28"/>
          <w:szCs w:val="28"/>
          <w:lang w:val="en-US"/>
        </w:rPr>
        <w:t xml:space="preserve"> </w:t>
      </w:r>
      <w:r w:rsidR="00A53D8F" w:rsidRPr="00DD335B">
        <w:rPr>
          <w:rFonts w:ascii="Times New Roman" w:hAnsi="Times New Roman" w:cs="Times New Roman"/>
          <w:sz w:val="28"/>
          <w:szCs w:val="28"/>
        </w:rPr>
        <w:t>ресурс</w:t>
      </w:r>
      <w:r w:rsidR="00A53D8F" w:rsidRPr="00DD335B">
        <w:rPr>
          <w:rFonts w:ascii="Times New Roman" w:hAnsi="Times New Roman" w:cs="Times New Roman"/>
          <w:sz w:val="28"/>
          <w:szCs w:val="28"/>
          <w:lang w:val="en-US"/>
        </w:rPr>
        <w:t>]: https://polarwinco.com/</w:t>
      </w:r>
      <w:hyperlink w:history="1"/>
      <w:r w:rsidR="00A53D8F" w:rsidRPr="00DD335B">
        <w:rPr>
          <w:rFonts w:ascii="Times New Roman" w:hAnsi="Times New Roman" w:cs="Times New Roman"/>
          <w:sz w:val="28"/>
          <w:szCs w:val="28"/>
          <w:lang w:val="en-US"/>
        </w:rPr>
        <w:t xml:space="preserve">. - URL: </w:t>
      </w:r>
      <w:r w:rsidR="00A53D8F" w:rsidRPr="00DD335B">
        <w:rPr>
          <w:rFonts w:ascii="Times New Roman" w:hAnsi="Times New Roman" w:cs="Times New Roman"/>
          <w:sz w:val="28"/>
          <w:szCs w:val="28"/>
          <w:shd w:val="clear" w:color="auto" w:fill="FFFFFF"/>
          <w:lang w:val="en-US"/>
        </w:rPr>
        <w:t>https://polarwinco.com/2019/03/06/gru-vs-lstm/</w:t>
      </w:r>
      <w:r w:rsidR="00A53D8F" w:rsidRPr="00DD335B">
        <w:rPr>
          <w:rFonts w:ascii="Times New Roman" w:hAnsi="Times New Roman" w:cs="Times New Roman"/>
          <w:sz w:val="28"/>
          <w:szCs w:val="28"/>
          <w:lang w:val="en-US"/>
        </w:rPr>
        <w:t xml:space="preserve"> </w:t>
      </w:r>
      <w:r w:rsidR="00A53D8F" w:rsidRPr="00DD335B">
        <w:rPr>
          <w:rFonts w:ascii="Times New Roman" w:hAnsi="Times New Roman" w:cs="Times New Roman"/>
          <w:sz w:val="28"/>
          <w:szCs w:val="28"/>
          <w:shd w:val="clear" w:color="auto" w:fill="FFFFFF"/>
          <w:lang w:val="en-US"/>
        </w:rPr>
        <w:t>(</w:t>
      </w:r>
      <w:r w:rsidR="00A53D8F" w:rsidRPr="00DD335B">
        <w:rPr>
          <w:rFonts w:ascii="Times New Roman" w:hAnsi="Times New Roman" w:cs="Times New Roman"/>
          <w:sz w:val="28"/>
          <w:szCs w:val="28"/>
          <w:shd w:val="clear" w:color="auto" w:fill="FFFFFF"/>
        </w:rPr>
        <w:t>дата</w:t>
      </w:r>
      <w:r w:rsidR="00A53D8F" w:rsidRPr="00DD335B">
        <w:rPr>
          <w:rFonts w:ascii="Times New Roman" w:hAnsi="Times New Roman" w:cs="Times New Roman"/>
          <w:sz w:val="28"/>
          <w:szCs w:val="28"/>
          <w:shd w:val="clear" w:color="auto" w:fill="FFFFFF"/>
          <w:lang w:val="en-US"/>
        </w:rPr>
        <w:t xml:space="preserve"> </w:t>
      </w:r>
      <w:r w:rsidR="00A53D8F" w:rsidRPr="00DD335B">
        <w:rPr>
          <w:rFonts w:ascii="Times New Roman" w:hAnsi="Times New Roman" w:cs="Times New Roman"/>
          <w:sz w:val="28"/>
          <w:szCs w:val="28"/>
          <w:shd w:val="clear" w:color="auto" w:fill="FFFFFF"/>
        </w:rPr>
        <w:t>обращения</w:t>
      </w:r>
      <w:r w:rsidR="00A53D8F" w:rsidRPr="00DD335B">
        <w:rPr>
          <w:rFonts w:ascii="Times New Roman" w:hAnsi="Times New Roman" w:cs="Times New Roman"/>
          <w:sz w:val="28"/>
          <w:szCs w:val="28"/>
          <w:shd w:val="clear" w:color="auto" w:fill="FFFFFF"/>
          <w:lang w:val="en-US"/>
        </w:rPr>
        <w:t>: 18.10.2020</w:t>
      </w:r>
      <w:proofErr w:type="gramStart"/>
      <w:r w:rsidR="00A53D8F" w:rsidRPr="00DD335B">
        <w:rPr>
          <w:rFonts w:ascii="Times New Roman" w:hAnsi="Times New Roman" w:cs="Times New Roman"/>
          <w:sz w:val="28"/>
          <w:szCs w:val="28"/>
          <w:shd w:val="clear" w:color="auto" w:fill="FFFFFF"/>
          <w:lang w:val="en-US"/>
        </w:rPr>
        <w:t>) .</w:t>
      </w:r>
      <w:proofErr w:type="gramEnd"/>
      <w:r w:rsidR="00A53D8F" w:rsidRPr="00DD335B">
        <w:rPr>
          <w:rFonts w:ascii="Times New Roman" w:hAnsi="Times New Roman" w:cs="Times New Roman"/>
          <w:sz w:val="28"/>
          <w:szCs w:val="28"/>
          <w:shd w:val="clear" w:color="auto" w:fill="FFFFFF"/>
          <w:lang w:val="en-US"/>
        </w:rPr>
        <w:t xml:space="preserve"> - </w:t>
      </w:r>
      <w:r w:rsidR="00A53D8F" w:rsidRPr="00DD335B">
        <w:rPr>
          <w:rFonts w:ascii="Times New Roman" w:hAnsi="Times New Roman" w:cs="Times New Roman"/>
          <w:sz w:val="28"/>
          <w:szCs w:val="24"/>
          <w:shd w:val="clear" w:color="auto" w:fill="FFFFFF"/>
        </w:rPr>
        <w:t>Загл</w:t>
      </w:r>
      <w:r w:rsidR="00A53D8F" w:rsidRPr="00DD335B">
        <w:rPr>
          <w:rFonts w:ascii="Times New Roman" w:hAnsi="Times New Roman" w:cs="Times New Roman"/>
          <w:sz w:val="28"/>
          <w:szCs w:val="24"/>
          <w:shd w:val="clear" w:color="auto" w:fill="FFFFFF"/>
          <w:lang w:val="en-US"/>
        </w:rPr>
        <w:t xml:space="preserve">. </w:t>
      </w:r>
      <w:r w:rsidR="00A53D8F" w:rsidRPr="00DD335B">
        <w:rPr>
          <w:rFonts w:ascii="Times New Roman" w:hAnsi="Times New Roman" w:cs="Times New Roman"/>
          <w:sz w:val="28"/>
          <w:szCs w:val="24"/>
          <w:shd w:val="clear" w:color="auto" w:fill="FFFFFF"/>
        </w:rPr>
        <w:t>с</w:t>
      </w:r>
      <w:r w:rsidR="00A53D8F" w:rsidRPr="00DD335B">
        <w:rPr>
          <w:rFonts w:ascii="Times New Roman" w:hAnsi="Times New Roman" w:cs="Times New Roman"/>
          <w:sz w:val="28"/>
          <w:szCs w:val="24"/>
          <w:shd w:val="clear" w:color="auto" w:fill="FFFFFF"/>
          <w:lang w:val="en-US"/>
        </w:rPr>
        <w:t xml:space="preserve"> </w:t>
      </w:r>
      <w:r w:rsidR="00A53D8F" w:rsidRPr="00DD335B">
        <w:rPr>
          <w:rFonts w:ascii="Times New Roman" w:hAnsi="Times New Roman" w:cs="Times New Roman"/>
          <w:sz w:val="28"/>
          <w:szCs w:val="24"/>
          <w:shd w:val="clear" w:color="auto" w:fill="FFFFFF"/>
        </w:rPr>
        <w:t>экрана</w:t>
      </w:r>
      <w:r w:rsidR="00A53D8F" w:rsidRPr="00DD335B">
        <w:rPr>
          <w:rFonts w:ascii="Times New Roman" w:hAnsi="Times New Roman" w:cs="Times New Roman"/>
          <w:sz w:val="28"/>
          <w:szCs w:val="24"/>
          <w:shd w:val="clear" w:color="auto" w:fill="FFFFFF"/>
          <w:lang w:val="en-US"/>
        </w:rPr>
        <w:t xml:space="preserve">. - </w:t>
      </w:r>
      <w:r w:rsidR="00A53D8F" w:rsidRPr="00DD335B">
        <w:rPr>
          <w:rFonts w:ascii="Times New Roman" w:hAnsi="Times New Roman" w:cs="Times New Roman"/>
          <w:sz w:val="28"/>
          <w:szCs w:val="24"/>
          <w:shd w:val="clear" w:color="auto" w:fill="FFFFFF"/>
        </w:rPr>
        <w:t>Яз</w:t>
      </w:r>
      <w:r w:rsidR="00A53D8F" w:rsidRPr="00DD335B">
        <w:rPr>
          <w:rFonts w:ascii="Times New Roman" w:hAnsi="Times New Roman" w:cs="Times New Roman"/>
          <w:sz w:val="28"/>
          <w:szCs w:val="24"/>
          <w:shd w:val="clear" w:color="auto" w:fill="FFFFFF"/>
          <w:lang w:val="en-US"/>
        </w:rPr>
        <w:t xml:space="preserve">. </w:t>
      </w:r>
      <w:r w:rsidR="00A53D8F" w:rsidRPr="00DD335B">
        <w:rPr>
          <w:rFonts w:ascii="Times New Roman" w:hAnsi="Times New Roman" w:cs="Times New Roman"/>
          <w:sz w:val="28"/>
          <w:szCs w:val="24"/>
          <w:shd w:val="clear" w:color="auto" w:fill="FFFFFF"/>
        </w:rPr>
        <w:t>англ</w:t>
      </w:r>
      <w:r w:rsidR="00A53D8F" w:rsidRPr="00DD335B">
        <w:rPr>
          <w:rFonts w:ascii="Times New Roman" w:hAnsi="Times New Roman" w:cs="Times New Roman"/>
          <w:sz w:val="28"/>
          <w:szCs w:val="24"/>
          <w:shd w:val="clear" w:color="auto" w:fill="FFFFFF"/>
          <w:lang w:val="en-US"/>
        </w:rPr>
        <w:t>.</w:t>
      </w:r>
    </w:p>
    <w:p w14:paraId="0BA45464" w14:textId="5222BC6B" w:rsidR="00113298" w:rsidRPr="00311D4F" w:rsidRDefault="00311D4F" w:rsidP="00122DFA">
      <w:pPr>
        <w:spacing w:after="0" w:line="360" w:lineRule="auto"/>
        <w:ind w:firstLine="709"/>
        <w:jc w:val="both"/>
        <w:rPr>
          <w:rFonts w:ascii="Times New Roman" w:hAnsi="Times New Roman" w:cs="Times New Roman"/>
          <w:sz w:val="28"/>
          <w:szCs w:val="24"/>
          <w:shd w:val="clear" w:color="auto" w:fill="FFFFFF"/>
          <w:lang w:val="en-US"/>
        </w:rPr>
      </w:pPr>
      <w:r w:rsidRPr="00311D4F">
        <w:rPr>
          <w:rFonts w:ascii="Times New Roman" w:hAnsi="Times New Roman" w:cs="Times New Roman"/>
          <w:sz w:val="28"/>
          <w:szCs w:val="24"/>
          <w:shd w:val="clear" w:color="auto" w:fill="FFFFFF"/>
          <w:lang w:val="en-US"/>
        </w:rPr>
        <w:t xml:space="preserve">11 </w:t>
      </w:r>
      <w:r w:rsidR="00402978">
        <w:rPr>
          <w:rFonts w:ascii="Times New Roman" w:eastAsiaTheme="minorEastAsia" w:hAnsi="Times New Roman" w:cs="Times New Roman"/>
          <w:bCs/>
          <w:sz w:val="28"/>
          <w:szCs w:val="28"/>
          <w:lang w:val="en-US"/>
        </w:rPr>
        <w:t>Monthly</w:t>
      </w:r>
      <w:r w:rsidR="00402978"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lang w:val="en-US"/>
        </w:rPr>
        <w:t>Bulletin</w:t>
      </w:r>
      <w:r w:rsidR="00402978"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lang w:val="en-US"/>
        </w:rPr>
        <w:t>of</w:t>
      </w:r>
      <w:r w:rsidR="00402978"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lang w:val="en-US"/>
        </w:rPr>
        <w:t>Statistics</w:t>
      </w:r>
      <w:r w:rsidR="00402978"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lang w:val="en-US"/>
        </w:rPr>
        <w:t>Analytical</w:t>
      </w:r>
      <w:r w:rsidR="00402978"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lang w:val="en-US"/>
        </w:rPr>
        <w:t>Trade</w:t>
      </w:r>
      <w:r w:rsidR="00402978"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lang w:val="en-US"/>
        </w:rPr>
        <w:t>Tables</w:t>
      </w:r>
      <w:r w:rsidR="00402978" w:rsidRPr="00311D4F">
        <w:rPr>
          <w:rFonts w:ascii="Times New Roman" w:eastAsiaTheme="minorEastAsia" w:hAnsi="Times New Roman" w:cs="Times New Roman"/>
          <w:bCs/>
          <w:sz w:val="28"/>
          <w:szCs w:val="28"/>
          <w:lang w:val="en-US"/>
        </w:rPr>
        <w:t xml:space="preserve"> </w:t>
      </w:r>
      <w:r w:rsidR="00BC2075" w:rsidRPr="00311D4F">
        <w:rPr>
          <w:rFonts w:ascii="Times New Roman" w:eastAsiaTheme="minorEastAsia" w:hAnsi="Times New Roman" w:cs="Times New Roman"/>
          <w:bCs/>
          <w:sz w:val="28"/>
          <w:szCs w:val="28"/>
          <w:lang w:val="en-US"/>
        </w:rPr>
        <w:t>[</w:t>
      </w:r>
      <w:r w:rsidR="00BC2075" w:rsidRPr="000D47D3">
        <w:rPr>
          <w:rFonts w:ascii="Times New Roman" w:eastAsiaTheme="minorEastAsia" w:hAnsi="Times New Roman" w:cs="Times New Roman"/>
          <w:bCs/>
          <w:sz w:val="28"/>
          <w:szCs w:val="28"/>
        </w:rPr>
        <w:t>Электронный</w:t>
      </w:r>
      <w:r w:rsidR="00BC2075" w:rsidRPr="00311D4F">
        <w:rPr>
          <w:rFonts w:ascii="Times New Roman" w:eastAsiaTheme="minorEastAsia" w:hAnsi="Times New Roman" w:cs="Times New Roman"/>
          <w:bCs/>
          <w:sz w:val="28"/>
          <w:szCs w:val="28"/>
          <w:lang w:val="en-US"/>
        </w:rPr>
        <w:t xml:space="preserve"> </w:t>
      </w:r>
      <w:r w:rsidR="00BC2075" w:rsidRPr="000D47D3">
        <w:rPr>
          <w:rFonts w:ascii="Times New Roman" w:eastAsiaTheme="minorEastAsia" w:hAnsi="Times New Roman" w:cs="Times New Roman"/>
          <w:bCs/>
          <w:sz w:val="28"/>
          <w:szCs w:val="28"/>
        </w:rPr>
        <w:t>ресурс</w:t>
      </w:r>
      <w:r w:rsidR="00BC2075"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lang w:val="en-US"/>
        </w:rPr>
        <w:t>UN</w:t>
      </w:r>
      <w:r w:rsidR="00402978"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lang w:val="en-US"/>
        </w:rPr>
        <w:t>TRADE</w:t>
      </w:r>
      <w:r w:rsidR="00402978"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lang w:val="en-US"/>
        </w:rPr>
        <w:t>STATISTICS</w:t>
      </w:r>
      <w:r w:rsidR="00402978" w:rsidRPr="00311D4F">
        <w:rPr>
          <w:rFonts w:ascii="Times New Roman" w:eastAsiaTheme="minorEastAsia" w:hAnsi="Times New Roman" w:cs="Times New Roman"/>
          <w:bCs/>
          <w:sz w:val="28"/>
          <w:szCs w:val="28"/>
          <w:lang w:val="en-US"/>
        </w:rPr>
        <w:t xml:space="preserve"> </w:t>
      </w:r>
      <w:r w:rsidR="00BC2075" w:rsidRPr="00311D4F">
        <w:rPr>
          <w:rFonts w:ascii="Times New Roman" w:eastAsiaTheme="minorEastAsia" w:hAnsi="Times New Roman" w:cs="Times New Roman"/>
          <w:bCs/>
          <w:sz w:val="28"/>
          <w:szCs w:val="28"/>
          <w:lang w:val="en-US"/>
        </w:rPr>
        <w:t>// [</w:t>
      </w:r>
      <w:r w:rsidR="00BC2075" w:rsidRPr="000D47D3">
        <w:rPr>
          <w:rFonts w:ascii="Times New Roman" w:eastAsiaTheme="minorEastAsia" w:hAnsi="Times New Roman" w:cs="Times New Roman"/>
          <w:bCs/>
          <w:sz w:val="28"/>
          <w:szCs w:val="28"/>
        </w:rPr>
        <w:t>Электронный</w:t>
      </w:r>
      <w:r w:rsidR="00BC2075" w:rsidRPr="00311D4F">
        <w:rPr>
          <w:rFonts w:ascii="Times New Roman" w:eastAsiaTheme="minorEastAsia" w:hAnsi="Times New Roman" w:cs="Times New Roman"/>
          <w:bCs/>
          <w:sz w:val="28"/>
          <w:szCs w:val="28"/>
          <w:lang w:val="en-US"/>
        </w:rPr>
        <w:t xml:space="preserve"> </w:t>
      </w:r>
      <w:r w:rsidR="00BC2075" w:rsidRPr="000D47D3">
        <w:rPr>
          <w:rFonts w:ascii="Times New Roman" w:eastAsiaTheme="minorEastAsia" w:hAnsi="Times New Roman" w:cs="Times New Roman"/>
          <w:bCs/>
          <w:sz w:val="28"/>
          <w:szCs w:val="28"/>
        </w:rPr>
        <w:t>ресурс</w:t>
      </w:r>
      <w:r w:rsidR="00BC2075" w:rsidRPr="00311D4F">
        <w:rPr>
          <w:rFonts w:ascii="Times New Roman" w:eastAsiaTheme="minorEastAsia" w:hAnsi="Times New Roman" w:cs="Times New Roman"/>
          <w:bCs/>
          <w:sz w:val="28"/>
          <w:szCs w:val="28"/>
          <w:lang w:val="en-US"/>
        </w:rPr>
        <w:t xml:space="preserve">]: </w:t>
      </w:r>
      <w:r w:rsidR="00402978" w:rsidRPr="00311D4F">
        <w:rPr>
          <w:rFonts w:ascii="Times New Roman" w:eastAsiaTheme="minorEastAsia" w:hAnsi="Times New Roman" w:cs="Times New Roman"/>
          <w:bCs/>
          <w:sz w:val="28"/>
          <w:szCs w:val="28"/>
          <w:lang w:val="en-US"/>
        </w:rPr>
        <w:t xml:space="preserve">https://www.un.org/ </w:t>
      </w:r>
      <w:r w:rsidR="00BC2075" w:rsidRPr="00311D4F">
        <w:rPr>
          <w:rFonts w:ascii="Times New Roman" w:eastAsiaTheme="minorEastAsia" w:hAnsi="Times New Roman" w:cs="Times New Roman"/>
          <w:bCs/>
          <w:sz w:val="28"/>
          <w:szCs w:val="28"/>
          <w:lang w:val="en-US"/>
        </w:rPr>
        <w:t xml:space="preserve">- URL: </w:t>
      </w:r>
      <w:r w:rsidR="00402978" w:rsidRPr="00311D4F">
        <w:rPr>
          <w:rFonts w:ascii="Times New Roman" w:eastAsiaTheme="minorEastAsia" w:hAnsi="Times New Roman" w:cs="Times New Roman"/>
          <w:bCs/>
          <w:sz w:val="28"/>
          <w:szCs w:val="28"/>
          <w:lang w:val="en-US"/>
        </w:rPr>
        <w:t xml:space="preserve">https://unstats.un.org/unsd/trade/data/tables.asp#monthlytotal </w:t>
      </w:r>
      <w:r w:rsidR="00BC2075" w:rsidRPr="00311D4F">
        <w:rPr>
          <w:rFonts w:ascii="Times New Roman" w:eastAsiaTheme="minorEastAsia" w:hAnsi="Times New Roman" w:cs="Times New Roman"/>
          <w:bCs/>
          <w:sz w:val="28"/>
          <w:szCs w:val="28"/>
          <w:lang w:val="en-US"/>
        </w:rPr>
        <w:t>(</w:t>
      </w:r>
      <w:r w:rsidR="00BC2075" w:rsidRPr="000D47D3">
        <w:rPr>
          <w:rFonts w:ascii="Times New Roman" w:eastAsiaTheme="minorEastAsia" w:hAnsi="Times New Roman" w:cs="Times New Roman"/>
          <w:bCs/>
          <w:sz w:val="28"/>
          <w:szCs w:val="28"/>
        </w:rPr>
        <w:t>дата</w:t>
      </w:r>
      <w:r w:rsidR="00BC2075" w:rsidRPr="00311D4F">
        <w:rPr>
          <w:rFonts w:ascii="Times New Roman" w:eastAsiaTheme="minorEastAsia" w:hAnsi="Times New Roman" w:cs="Times New Roman"/>
          <w:bCs/>
          <w:sz w:val="28"/>
          <w:szCs w:val="28"/>
          <w:lang w:val="en-US"/>
        </w:rPr>
        <w:t xml:space="preserve"> </w:t>
      </w:r>
      <w:r w:rsidR="00BC2075" w:rsidRPr="000D47D3">
        <w:rPr>
          <w:rFonts w:ascii="Times New Roman" w:eastAsiaTheme="minorEastAsia" w:hAnsi="Times New Roman" w:cs="Times New Roman"/>
          <w:bCs/>
          <w:sz w:val="28"/>
          <w:szCs w:val="28"/>
        </w:rPr>
        <w:t>обращения</w:t>
      </w:r>
      <w:r w:rsidR="00BC2075" w:rsidRPr="00311D4F">
        <w:rPr>
          <w:rFonts w:ascii="Times New Roman" w:eastAsiaTheme="minorEastAsia" w:hAnsi="Times New Roman" w:cs="Times New Roman"/>
          <w:bCs/>
          <w:sz w:val="28"/>
          <w:szCs w:val="28"/>
          <w:lang w:val="en-US"/>
        </w:rPr>
        <w:t>: 18.10.2020</w:t>
      </w:r>
      <w:proofErr w:type="gramStart"/>
      <w:r w:rsidR="00BC2075" w:rsidRPr="00311D4F">
        <w:rPr>
          <w:rFonts w:ascii="Times New Roman" w:eastAsiaTheme="minorEastAsia" w:hAnsi="Times New Roman" w:cs="Times New Roman"/>
          <w:bCs/>
          <w:sz w:val="28"/>
          <w:szCs w:val="28"/>
          <w:lang w:val="en-US"/>
        </w:rPr>
        <w:t>) .</w:t>
      </w:r>
      <w:proofErr w:type="gramEnd"/>
      <w:r w:rsidR="00BC2075" w:rsidRPr="00311D4F">
        <w:rPr>
          <w:rFonts w:ascii="Times New Roman" w:eastAsiaTheme="minorEastAsia" w:hAnsi="Times New Roman" w:cs="Times New Roman"/>
          <w:bCs/>
          <w:sz w:val="28"/>
          <w:szCs w:val="28"/>
          <w:lang w:val="en-US"/>
        </w:rPr>
        <w:t xml:space="preserve"> - </w:t>
      </w:r>
      <w:r w:rsidR="00BC2075" w:rsidRPr="000D47D3">
        <w:rPr>
          <w:rFonts w:ascii="Times New Roman" w:eastAsiaTheme="minorEastAsia" w:hAnsi="Times New Roman" w:cs="Times New Roman"/>
          <w:bCs/>
          <w:sz w:val="28"/>
          <w:szCs w:val="28"/>
        </w:rPr>
        <w:t>Загл</w:t>
      </w:r>
      <w:r w:rsidR="00BC2075" w:rsidRPr="00311D4F">
        <w:rPr>
          <w:rFonts w:ascii="Times New Roman" w:eastAsiaTheme="minorEastAsia" w:hAnsi="Times New Roman" w:cs="Times New Roman"/>
          <w:bCs/>
          <w:sz w:val="28"/>
          <w:szCs w:val="28"/>
          <w:lang w:val="en-US"/>
        </w:rPr>
        <w:t xml:space="preserve">. </w:t>
      </w:r>
      <w:r w:rsidR="00BC2075" w:rsidRPr="000D47D3">
        <w:rPr>
          <w:rFonts w:ascii="Times New Roman" w:eastAsiaTheme="minorEastAsia" w:hAnsi="Times New Roman" w:cs="Times New Roman"/>
          <w:bCs/>
          <w:sz w:val="28"/>
          <w:szCs w:val="28"/>
        </w:rPr>
        <w:t>с</w:t>
      </w:r>
      <w:r w:rsidR="00BC2075" w:rsidRPr="00311D4F">
        <w:rPr>
          <w:rFonts w:ascii="Times New Roman" w:eastAsiaTheme="minorEastAsia" w:hAnsi="Times New Roman" w:cs="Times New Roman"/>
          <w:bCs/>
          <w:sz w:val="28"/>
          <w:szCs w:val="28"/>
          <w:lang w:val="en-US"/>
        </w:rPr>
        <w:t xml:space="preserve"> </w:t>
      </w:r>
      <w:r w:rsidR="00BC2075" w:rsidRPr="000D47D3">
        <w:rPr>
          <w:rFonts w:ascii="Times New Roman" w:eastAsiaTheme="minorEastAsia" w:hAnsi="Times New Roman" w:cs="Times New Roman"/>
          <w:bCs/>
          <w:sz w:val="28"/>
          <w:szCs w:val="28"/>
        </w:rPr>
        <w:t>экрана</w:t>
      </w:r>
      <w:r w:rsidR="00BC2075" w:rsidRPr="00311D4F">
        <w:rPr>
          <w:rFonts w:ascii="Times New Roman" w:eastAsiaTheme="minorEastAsia" w:hAnsi="Times New Roman" w:cs="Times New Roman"/>
          <w:bCs/>
          <w:sz w:val="28"/>
          <w:szCs w:val="28"/>
          <w:lang w:val="en-US"/>
        </w:rPr>
        <w:t xml:space="preserve">. - </w:t>
      </w:r>
      <w:r w:rsidR="00BC2075" w:rsidRPr="000D47D3">
        <w:rPr>
          <w:rFonts w:ascii="Times New Roman" w:eastAsiaTheme="minorEastAsia" w:hAnsi="Times New Roman" w:cs="Times New Roman"/>
          <w:bCs/>
          <w:sz w:val="28"/>
          <w:szCs w:val="28"/>
        </w:rPr>
        <w:t>Яз</w:t>
      </w:r>
      <w:r w:rsidR="00BC2075" w:rsidRPr="00311D4F">
        <w:rPr>
          <w:rFonts w:ascii="Times New Roman" w:eastAsiaTheme="minorEastAsia" w:hAnsi="Times New Roman" w:cs="Times New Roman"/>
          <w:bCs/>
          <w:sz w:val="28"/>
          <w:szCs w:val="28"/>
          <w:lang w:val="en-US"/>
        </w:rPr>
        <w:t xml:space="preserve">. </w:t>
      </w:r>
      <w:r w:rsidR="00402978">
        <w:rPr>
          <w:rFonts w:ascii="Times New Roman" w:eastAsiaTheme="minorEastAsia" w:hAnsi="Times New Roman" w:cs="Times New Roman"/>
          <w:bCs/>
          <w:sz w:val="28"/>
          <w:szCs w:val="28"/>
        </w:rPr>
        <w:t>англ</w:t>
      </w:r>
      <w:r w:rsidR="00BC2075" w:rsidRPr="00311D4F">
        <w:rPr>
          <w:rFonts w:ascii="Times New Roman" w:eastAsiaTheme="minorEastAsia" w:hAnsi="Times New Roman" w:cs="Times New Roman"/>
          <w:bCs/>
          <w:sz w:val="28"/>
          <w:szCs w:val="28"/>
          <w:lang w:val="en-US"/>
        </w:rPr>
        <w:t>.</w:t>
      </w:r>
    </w:p>
    <w:p w14:paraId="72F1F502" w14:textId="03F9F344" w:rsidR="00FD121C" w:rsidRPr="00DD335B" w:rsidRDefault="00113298" w:rsidP="00122DFA">
      <w:pPr>
        <w:spacing w:after="0" w:line="360" w:lineRule="auto"/>
        <w:ind w:firstLine="709"/>
        <w:jc w:val="both"/>
        <w:rPr>
          <w:rFonts w:ascii="Times New Roman" w:hAnsi="Times New Roman" w:cs="Times New Roman"/>
          <w:sz w:val="28"/>
          <w:szCs w:val="24"/>
        </w:rPr>
      </w:pPr>
      <w:r w:rsidRPr="00DD335B">
        <w:rPr>
          <w:rFonts w:ascii="Times New Roman" w:hAnsi="Times New Roman" w:cs="Times New Roman"/>
          <w:sz w:val="28"/>
          <w:szCs w:val="24"/>
        </w:rPr>
        <w:t xml:space="preserve">12 </w:t>
      </w:r>
      <w:r w:rsidR="00BE69FA">
        <w:rPr>
          <w:rFonts w:ascii="Times New Roman" w:hAnsi="Times New Roman" w:cs="Times New Roman"/>
          <w:sz w:val="28"/>
          <w:szCs w:val="24"/>
        </w:rPr>
        <w:t>Пять</w:t>
      </w:r>
      <w:r w:rsidR="00FD121C" w:rsidRPr="00DD335B">
        <w:rPr>
          <w:rFonts w:ascii="Times New Roman" w:hAnsi="Times New Roman" w:cs="Times New Roman"/>
          <w:sz w:val="28"/>
          <w:szCs w:val="24"/>
        </w:rPr>
        <w:t xml:space="preserve"> ключевых библиотек и пакетов для анализа данных на </w:t>
      </w:r>
      <w:r w:rsidR="00FD121C" w:rsidRPr="00DD335B">
        <w:rPr>
          <w:rFonts w:ascii="Times New Roman" w:hAnsi="Times New Roman" w:cs="Times New Roman"/>
          <w:sz w:val="28"/>
          <w:szCs w:val="24"/>
          <w:lang w:val="en-US"/>
        </w:rPr>
        <w:t>Python</w:t>
      </w:r>
      <w:r w:rsidR="00FD121C" w:rsidRPr="00DD335B">
        <w:rPr>
          <w:rFonts w:ascii="Times New Roman" w:hAnsi="Times New Roman" w:cs="Times New Roman"/>
          <w:sz w:val="28"/>
          <w:szCs w:val="24"/>
        </w:rPr>
        <w:t xml:space="preserve"> [Электронный ресурс]: </w:t>
      </w:r>
      <w:hyperlink r:id="rId30" w:history="1">
        <w:r w:rsidR="00FD121C" w:rsidRPr="00DD335B">
          <w:rPr>
            <w:rStyle w:val="a5"/>
            <w:rFonts w:ascii="Times New Roman" w:hAnsi="Times New Roman" w:cs="Times New Roman"/>
            <w:color w:val="auto"/>
            <w:sz w:val="28"/>
            <w:szCs w:val="24"/>
            <w:u w:val="none"/>
          </w:rPr>
          <w:t>https://techrocks.ru/</w:t>
        </w:r>
      </w:hyperlink>
      <w:r w:rsidR="00FD121C" w:rsidRPr="00DD335B">
        <w:rPr>
          <w:rFonts w:ascii="Times New Roman" w:hAnsi="Times New Roman" w:cs="Times New Roman"/>
          <w:sz w:val="28"/>
          <w:szCs w:val="24"/>
        </w:rPr>
        <w:t xml:space="preserve">. - </w:t>
      </w:r>
      <w:r w:rsidR="00FD121C" w:rsidRPr="00DD335B">
        <w:rPr>
          <w:rFonts w:ascii="Times New Roman" w:hAnsi="Times New Roman" w:cs="Times New Roman"/>
          <w:sz w:val="28"/>
          <w:szCs w:val="24"/>
          <w:lang w:val="en-US"/>
        </w:rPr>
        <w:t>URL</w:t>
      </w:r>
      <w:r w:rsidR="00FD121C" w:rsidRPr="00DD335B">
        <w:rPr>
          <w:rFonts w:ascii="Times New Roman" w:hAnsi="Times New Roman" w:cs="Times New Roman"/>
          <w:sz w:val="28"/>
          <w:szCs w:val="24"/>
        </w:rPr>
        <w:t xml:space="preserve">: </w:t>
      </w:r>
      <w:r w:rsidR="00FD121C" w:rsidRPr="00DD335B">
        <w:rPr>
          <w:rFonts w:ascii="Times New Roman" w:hAnsi="Times New Roman" w:cs="Times New Roman"/>
          <w:sz w:val="28"/>
          <w:szCs w:val="24"/>
          <w:lang w:val="en-US"/>
        </w:rPr>
        <w:t>https</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techrocks</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ru</w:t>
      </w:r>
      <w:r w:rsidR="00FD121C" w:rsidRPr="00DD335B">
        <w:rPr>
          <w:rFonts w:ascii="Times New Roman" w:hAnsi="Times New Roman" w:cs="Times New Roman"/>
          <w:sz w:val="28"/>
          <w:szCs w:val="24"/>
        </w:rPr>
        <w:t>/2018/07/22/5-</w:t>
      </w:r>
      <w:r w:rsidR="00FD121C" w:rsidRPr="00DD335B">
        <w:rPr>
          <w:rFonts w:ascii="Times New Roman" w:hAnsi="Times New Roman" w:cs="Times New Roman"/>
          <w:sz w:val="28"/>
          <w:szCs w:val="24"/>
          <w:lang w:val="en-US"/>
        </w:rPr>
        <w:t>key</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libraries</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and</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packets</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for</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data</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analysis</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in</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lang w:val="en-US"/>
        </w:rPr>
        <w:t>python</w:t>
      </w:r>
      <w:r w:rsidR="00FD121C" w:rsidRPr="00DD335B">
        <w:rPr>
          <w:rFonts w:ascii="Times New Roman" w:hAnsi="Times New Roman" w:cs="Times New Roman"/>
          <w:sz w:val="28"/>
          <w:szCs w:val="24"/>
        </w:rPr>
        <w:t>/</w:t>
      </w:r>
      <w:r w:rsidR="00FD121C" w:rsidRPr="00DD335B">
        <w:rPr>
          <w:rFonts w:ascii="Times New Roman" w:hAnsi="Times New Roman" w:cs="Times New Roman"/>
          <w:sz w:val="28"/>
          <w:szCs w:val="24"/>
          <w:shd w:val="clear" w:color="auto" w:fill="FFFFFF"/>
        </w:rPr>
        <w:t xml:space="preserve"> (дата обращения: 18.10.2020</w:t>
      </w:r>
      <w:proofErr w:type="gramStart"/>
      <w:r w:rsidR="00FD121C" w:rsidRPr="00DD335B">
        <w:rPr>
          <w:rFonts w:ascii="Times New Roman" w:hAnsi="Times New Roman" w:cs="Times New Roman"/>
          <w:sz w:val="28"/>
          <w:szCs w:val="24"/>
          <w:shd w:val="clear" w:color="auto" w:fill="FFFFFF"/>
        </w:rPr>
        <w:t>) .</w:t>
      </w:r>
      <w:proofErr w:type="gramEnd"/>
      <w:r w:rsidR="00FD121C" w:rsidRPr="00DD335B">
        <w:rPr>
          <w:rFonts w:ascii="Times New Roman" w:hAnsi="Times New Roman" w:cs="Times New Roman"/>
          <w:sz w:val="28"/>
          <w:szCs w:val="24"/>
          <w:shd w:val="clear" w:color="auto" w:fill="FFFFFF"/>
        </w:rPr>
        <w:t xml:space="preserve"> - Загл. с экрана. - Яз. рус.</w:t>
      </w:r>
    </w:p>
    <w:p w14:paraId="341E41E9" w14:textId="5E9BD4EE" w:rsidR="00113298" w:rsidRPr="00DD335B" w:rsidRDefault="00113298" w:rsidP="00122DFA">
      <w:pPr>
        <w:spacing w:after="0" w:line="360" w:lineRule="auto"/>
        <w:ind w:firstLine="709"/>
        <w:jc w:val="both"/>
        <w:rPr>
          <w:rFonts w:ascii="Times New Roman" w:eastAsiaTheme="minorEastAsia" w:hAnsi="Times New Roman" w:cs="Times New Roman"/>
          <w:sz w:val="28"/>
          <w:szCs w:val="24"/>
        </w:rPr>
      </w:pPr>
      <w:proofErr w:type="gramStart"/>
      <w:r w:rsidRPr="00DD335B">
        <w:rPr>
          <w:rFonts w:ascii="Times New Roman" w:eastAsiaTheme="minorEastAsia" w:hAnsi="Times New Roman" w:cs="Times New Roman"/>
          <w:sz w:val="28"/>
          <w:szCs w:val="24"/>
          <w:lang w:val="en-US"/>
        </w:rPr>
        <w:t>13</w:t>
      </w:r>
      <w:proofErr w:type="gramEnd"/>
      <w:r w:rsidR="00FD121C" w:rsidRPr="00DD335B">
        <w:rPr>
          <w:rFonts w:ascii="Times New Roman" w:eastAsiaTheme="minorEastAsia" w:hAnsi="Times New Roman" w:cs="Times New Roman"/>
          <w:sz w:val="28"/>
          <w:szCs w:val="24"/>
          <w:lang w:val="en-US"/>
        </w:rPr>
        <w:t xml:space="preserve"> Anaconda. Data science technology for human sensemaking [</w:t>
      </w:r>
      <w:r w:rsidR="00FD121C" w:rsidRPr="00DD335B">
        <w:rPr>
          <w:rFonts w:ascii="Times New Roman" w:eastAsiaTheme="minorEastAsia" w:hAnsi="Times New Roman" w:cs="Times New Roman"/>
          <w:sz w:val="28"/>
          <w:szCs w:val="24"/>
        </w:rPr>
        <w:t>Электронный</w:t>
      </w:r>
      <w:r w:rsidR="00FD121C" w:rsidRPr="00DD335B">
        <w:rPr>
          <w:rFonts w:ascii="Times New Roman" w:eastAsiaTheme="minorEastAsia" w:hAnsi="Times New Roman" w:cs="Times New Roman"/>
          <w:sz w:val="28"/>
          <w:szCs w:val="24"/>
          <w:lang w:val="en-US"/>
        </w:rPr>
        <w:t xml:space="preserve"> </w:t>
      </w:r>
      <w:r w:rsidR="00FD121C" w:rsidRPr="00DD335B">
        <w:rPr>
          <w:rFonts w:ascii="Times New Roman" w:eastAsiaTheme="minorEastAsia" w:hAnsi="Times New Roman" w:cs="Times New Roman"/>
          <w:sz w:val="28"/>
          <w:szCs w:val="24"/>
        </w:rPr>
        <w:t>ресурс</w:t>
      </w:r>
      <w:r w:rsidR="00FD121C" w:rsidRPr="00DD335B">
        <w:rPr>
          <w:rFonts w:ascii="Times New Roman" w:eastAsiaTheme="minorEastAsia" w:hAnsi="Times New Roman" w:cs="Times New Roman"/>
          <w:sz w:val="28"/>
          <w:szCs w:val="24"/>
          <w:lang w:val="en-US"/>
        </w:rPr>
        <w:t xml:space="preserve">]. </w:t>
      </w:r>
      <w:r w:rsidR="00FD121C" w:rsidRPr="00DD335B">
        <w:rPr>
          <w:rFonts w:ascii="Times New Roman" w:hAnsi="Times New Roman" w:cs="Times New Roman"/>
          <w:sz w:val="28"/>
          <w:szCs w:val="24"/>
          <w:lang w:val="en-US"/>
        </w:rPr>
        <w:t>URL</w:t>
      </w:r>
      <w:r w:rsidR="00FD121C" w:rsidRPr="00DD335B">
        <w:rPr>
          <w:rFonts w:ascii="Times New Roman" w:hAnsi="Times New Roman" w:cs="Times New Roman"/>
          <w:sz w:val="28"/>
          <w:szCs w:val="24"/>
        </w:rPr>
        <w:t xml:space="preserve">: </w:t>
      </w:r>
      <w:r w:rsidRPr="00DD335B">
        <w:rPr>
          <w:rFonts w:ascii="Times New Roman" w:eastAsiaTheme="minorEastAsia" w:hAnsi="Times New Roman" w:cs="Times New Roman"/>
          <w:sz w:val="28"/>
          <w:szCs w:val="24"/>
        </w:rPr>
        <w:t xml:space="preserve"> </w:t>
      </w:r>
      <w:r w:rsidRPr="00DD335B">
        <w:fldChar w:fldCharType="begin"/>
      </w:r>
      <w:r w:rsidRPr="00DD335B">
        <w:rPr>
          <w:rFonts w:ascii="Times New Roman" w:hAnsi="Times New Roman" w:cs="Times New Roman"/>
          <w:sz w:val="28"/>
          <w:szCs w:val="24"/>
        </w:rPr>
        <w:instrText xml:space="preserve"> </w:instrText>
      </w:r>
      <w:r w:rsidRPr="00DD335B">
        <w:rPr>
          <w:rFonts w:ascii="Times New Roman" w:hAnsi="Times New Roman" w:cs="Times New Roman"/>
          <w:sz w:val="28"/>
          <w:szCs w:val="24"/>
          <w:lang w:val="en-US"/>
          <w:rPrChange w:id="108" w:author="Иван Слеповичев" w:date="2020-12-15T14:56:00Z">
            <w:rPr/>
          </w:rPrChange>
        </w:rPr>
        <w:instrText>HYPERLINK</w:instrText>
      </w:r>
      <w:r w:rsidRPr="00DD335B">
        <w:rPr>
          <w:rFonts w:ascii="Times New Roman" w:hAnsi="Times New Roman" w:cs="Times New Roman"/>
          <w:sz w:val="28"/>
          <w:szCs w:val="24"/>
        </w:rPr>
        <w:instrText xml:space="preserve"> "</w:instrText>
      </w:r>
      <w:r w:rsidRPr="00DD335B">
        <w:rPr>
          <w:rFonts w:ascii="Times New Roman" w:hAnsi="Times New Roman" w:cs="Times New Roman"/>
          <w:sz w:val="28"/>
          <w:szCs w:val="24"/>
          <w:lang w:val="en-US"/>
          <w:rPrChange w:id="109" w:author="Иван Слеповичев" w:date="2020-12-15T14:56:00Z">
            <w:rPr/>
          </w:rPrChange>
        </w:rPr>
        <w:instrText>https</w:instrText>
      </w:r>
      <w:r w:rsidRPr="00DD335B">
        <w:rPr>
          <w:rFonts w:ascii="Times New Roman" w:hAnsi="Times New Roman" w:cs="Times New Roman"/>
          <w:sz w:val="28"/>
          <w:szCs w:val="24"/>
        </w:rPr>
        <w:instrText>://</w:instrText>
      </w:r>
      <w:r w:rsidRPr="00DD335B">
        <w:rPr>
          <w:rFonts w:ascii="Times New Roman" w:hAnsi="Times New Roman" w:cs="Times New Roman"/>
          <w:sz w:val="28"/>
          <w:szCs w:val="24"/>
          <w:lang w:val="en-US"/>
          <w:rPrChange w:id="110" w:author="Иван Слеповичев" w:date="2020-12-15T14:56:00Z">
            <w:rPr/>
          </w:rPrChange>
        </w:rPr>
        <w:instrText>www</w:instrText>
      </w:r>
      <w:r w:rsidRPr="00DD335B">
        <w:rPr>
          <w:rFonts w:ascii="Times New Roman" w:hAnsi="Times New Roman" w:cs="Times New Roman"/>
          <w:sz w:val="28"/>
          <w:szCs w:val="24"/>
        </w:rPr>
        <w:instrText>.</w:instrText>
      </w:r>
      <w:r w:rsidRPr="00DD335B">
        <w:rPr>
          <w:rFonts w:ascii="Times New Roman" w:hAnsi="Times New Roman" w:cs="Times New Roman"/>
          <w:sz w:val="28"/>
          <w:szCs w:val="24"/>
          <w:lang w:val="en-US"/>
          <w:rPrChange w:id="111" w:author="Иван Слеповичев" w:date="2020-12-15T14:56:00Z">
            <w:rPr/>
          </w:rPrChange>
        </w:rPr>
        <w:instrText>anaconda</w:instrText>
      </w:r>
      <w:r w:rsidRPr="00DD335B">
        <w:rPr>
          <w:rFonts w:ascii="Times New Roman" w:hAnsi="Times New Roman" w:cs="Times New Roman"/>
          <w:sz w:val="28"/>
          <w:szCs w:val="24"/>
        </w:rPr>
        <w:instrText>.</w:instrText>
      </w:r>
      <w:r w:rsidRPr="00DD335B">
        <w:rPr>
          <w:rFonts w:ascii="Times New Roman" w:hAnsi="Times New Roman" w:cs="Times New Roman"/>
          <w:sz w:val="28"/>
          <w:szCs w:val="24"/>
          <w:lang w:val="en-US"/>
          <w:rPrChange w:id="112" w:author="Иван Слеповичев" w:date="2020-12-15T14:56:00Z">
            <w:rPr/>
          </w:rPrChange>
        </w:rPr>
        <w:instrText>com</w:instrText>
      </w:r>
      <w:r w:rsidRPr="00DD335B">
        <w:rPr>
          <w:rFonts w:ascii="Times New Roman" w:hAnsi="Times New Roman" w:cs="Times New Roman"/>
          <w:sz w:val="28"/>
          <w:szCs w:val="24"/>
        </w:rPr>
        <w:instrText xml:space="preserve">/" </w:instrText>
      </w:r>
      <w:r w:rsidRPr="00DD335B">
        <w:fldChar w:fldCharType="separate"/>
      </w:r>
      <w:r w:rsidRPr="00DD335B">
        <w:rPr>
          <w:rStyle w:val="a5"/>
          <w:rFonts w:ascii="Times New Roman" w:eastAsiaTheme="minorEastAsia" w:hAnsi="Times New Roman" w:cs="Times New Roman"/>
          <w:color w:val="auto"/>
          <w:sz w:val="28"/>
          <w:szCs w:val="24"/>
          <w:u w:val="none"/>
          <w:lang w:val="en-US"/>
        </w:rPr>
        <w:t>https</w:t>
      </w:r>
      <w:r w:rsidRPr="00DD335B">
        <w:rPr>
          <w:rStyle w:val="a5"/>
          <w:rFonts w:ascii="Times New Roman" w:eastAsiaTheme="minorEastAsia" w:hAnsi="Times New Roman" w:cs="Times New Roman"/>
          <w:color w:val="auto"/>
          <w:sz w:val="28"/>
          <w:szCs w:val="24"/>
          <w:u w:val="none"/>
        </w:rPr>
        <w:t>://</w:t>
      </w:r>
      <w:r w:rsidRPr="00DD335B">
        <w:rPr>
          <w:rStyle w:val="a5"/>
          <w:rFonts w:ascii="Times New Roman" w:eastAsiaTheme="minorEastAsia" w:hAnsi="Times New Roman" w:cs="Times New Roman"/>
          <w:color w:val="auto"/>
          <w:sz w:val="28"/>
          <w:szCs w:val="24"/>
          <w:u w:val="none"/>
          <w:lang w:val="en-US"/>
        </w:rPr>
        <w:t>www</w:t>
      </w:r>
      <w:r w:rsidRPr="00DD335B">
        <w:rPr>
          <w:rStyle w:val="a5"/>
          <w:rFonts w:ascii="Times New Roman" w:eastAsiaTheme="minorEastAsia" w:hAnsi="Times New Roman" w:cs="Times New Roman"/>
          <w:color w:val="auto"/>
          <w:sz w:val="28"/>
          <w:szCs w:val="24"/>
          <w:u w:val="none"/>
        </w:rPr>
        <w:t>.</w:t>
      </w:r>
      <w:r w:rsidRPr="00DD335B">
        <w:rPr>
          <w:rStyle w:val="a5"/>
          <w:rFonts w:ascii="Times New Roman" w:eastAsiaTheme="minorEastAsia" w:hAnsi="Times New Roman" w:cs="Times New Roman"/>
          <w:color w:val="auto"/>
          <w:sz w:val="28"/>
          <w:szCs w:val="24"/>
          <w:u w:val="none"/>
          <w:lang w:val="en-US"/>
        </w:rPr>
        <w:t>anaconda</w:t>
      </w:r>
      <w:r w:rsidRPr="00DD335B">
        <w:rPr>
          <w:rStyle w:val="a5"/>
          <w:rFonts w:ascii="Times New Roman" w:eastAsiaTheme="minorEastAsia" w:hAnsi="Times New Roman" w:cs="Times New Roman"/>
          <w:color w:val="auto"/>
          <w:sz w:val="28"/>
          <w:szCs w:val="24"/>
          <w:u w:val="none"/>
        </w:rPr>
        <w:t>.</w:t>
      </w:r>
      <w:r w:rsidRPr="00DD335B">
        <w:rPr>
          <w:rStyle w:val="a5"/>
          <w:rFonts w:ascii="Times New Roman" w:eastAsiaTheme="minorEastAsia" w:hAnsi="Times New Roman" w:cs="Times New Roman"/>
          <w:color w:val="auto"/>
          <w:sz w:val="28"/>
          <w:szCs w:val="24"/>
          <w:u w:val="none"/>
          <w:lang w:val="en-US"/>
        </w:rPr>
        <w:t>com</w:t>
      </w:r>
      <w:r w:rsidRPr="00DD335B">
        <w:rPr>
          <w:rStyle w:val="a5"/>
          <w:rFonts w:ascii="Times New Roman" w:eastAsiaTheme="minorEastAsia" w:hAnsi="Times New Roman" w:cs="Times New Roman"/>
          <w:color w:val="auto"/>
          <w:sz w:val="28"/>
          <w:szCs w:val="24"/>
          <w:u w:val="none"/>
        </w:rPr>
        <w:t>/</w:t>
      </w:r>
      <w:r w:rsidRPr="00DD335B">
        <w:rPr>
          <w:rStyle w:val="a5"/>
          <w:rFonts w:ascii="Times New Roman" w:eastAsiaTheme="minorEastAsia" w:hAnsi="Times New Roman" w:cs="Times New Roman"/>
          <w:color w:val="auto"/>
          <w:sz w:val="28"/>
          <w:szCs w:val="24"/>
          <w:u w:val="none"/>
          <w:lang w:val="en-US"/>
        </w:rPr>
        <w:fldChar w:fldCharType="end"/>
      </w:r>
      <w:r w:rsidR="00FD121C" w:rsidRPr="00DD335B">
        <w:rPr>
          <w:rStyle w:val="a5"/>
          <w:rFonts w:ascii="Times New Roman" w:eastAsiaTheme="minorEastAsia" w:hAnsi="Times New Roman" w:cs="Times New Roman"/>
          <w:color w:val="auto"/>
          <w:sz w:val="28"/>
          <w:szCs w:val="24"/>
          <w:u w:val="none"/>
        </w:rPr>
        <w:t xml:space="preserve"> </w:t>
      </w:r>
      <w:r w:rsidR="00FD121C" w:rsidRPr="00DD335B">
        <w:rPr>
          <w:rFonts w:ascii="Times New Roman" w:hAnsi="Times New Roman" w:cs="Times New Roman"/>
          <w:sz w:val="28"/>
          <w:szCs w:val="24"/>
          <w:shd w:val="clear" w:color="auto" w:fill="FFFFFF"/>
        </w:rPr>
        <w:t>(дата обращения: 18.10.2020</w:t>
      </w:r>
      <w:proofErr w:type="gramStart"/>
      <w:r w:rsidR="00FD121C" w:rsidRPr="00DD335B">
        <w:rPr>
          <w:rFonts w:ascii="Times New Roman" w:hAnsi="Times New Roman" w:cs="Times New Roman"/>
          <w:sz w:val="28"/>
          <w:szCs w:val="24"/>
          <w:shd w:val="clear" w:color="auto" w:fill="FFFFFF"/>
        </w:rPr>
        <w:t>) .</w:t>
      </w:r>
      <w:proofErr w:type="gramEnd"/>
      <w:r w:rsidR="00FD121C" w:rsidRPr="00DD335B">
        <w:rPr>
          <w:rFonts w:ascii="Times New Roman" w:hAnsi="Times New Roman" w:cs="Times New Roman"/>
          <w:sz w:val="28"/>
          <w:szCs w:val="24"/>
          <w:shd w:val="clear" w:color="auto" w:fill="FFFFFF"/>
        </w:rPr>
        <w:t xml:space="preserve"> - Загл. с экрана. - Яз. англ.</w:t>
      </w:r>
    </w:p>
    <w:p w14:paraId="07D3635C" w14:textId="4B7E2E5B" w:rsidR="00113298" w:rsidRPr="00FA5D05" w:rsidRDefault="00DD335B" w:rsidP="00FA5D05">
      <w:pPr>
        <w:spacing w:after="0" w:line="360" w:lineRule="auto"/>
        <w:ind w:firstLine="709"/>
        <w:jc w:val="both"/>
        <w:rPr>
          <w:rFonts w:ascii="Times New Roman" w:hAnsi="Times New Roman" w:cs="Times New Roman"/>
          <w:sz w:val="28"/>
          <w:szCs w:val="28"/>
        </w:rPr>
      </w:pPr>
      <w:r w:rsidRPr="00DD335B">
        <w:rPr>
          <w:rFonts w:ascii="Times New Roman" w:hAnsi="Times New Roman" w:cs="Times New Roman"/>
          <w:sz w:val="28"/>
          <w:szCs w:val="24"/>
        </w:rPr>
        <w:t xml:space="preserve">14 Борисов, Е. С. О методах обучения многослойных нейронных сетей прямого распространения [Электронный ресурс]: ДОМ-СТРАНИЦА Евгения Сергеевича Борисова / Е. С. Борисов// [Электронный ресурс]: </w:t>
      </w:r>
      <w:r w:rsidRPr="00DD335B">
        <w:rPr>
          <w:rFonts w:ascii="Times New Roman" w:hAnsi="Times New Roman" w:cs="Times New Roman"/>
          <w:sz w:val="28"/>
          <w:szCs w:val="24"/>
        </w:rPr>
        <w:lastRenderedPageBreak/>
        <w:t xml:space="preserve">http://mechanoid.su/ </w:t>
      </w:r>
      <w:r w:rsidRPr="00DD335B">
        <w:rPr>
          <w:rFonts w:ascii="Times New Roman" w:hAnsi="Times New Roman" w:cs="Times New Roman"/>
          <w:sz w:val="28"/>
          <w:szCs w:val="28"/>
        </w:rPr>
        <w:t xml:space="preserve">- </w:t>
      </w:r>
      <w:r w:rsidRPr="00DD335B">
        <w:rPr>
          <w:rFonts w:ascii="Times New Roman" w:hAnsi="Times New Roman" w:cs="Times New Roman"/>
          <w:sz w:val="28"/>
          <w:szCs w:val="28"/>
          <w:lang w:val="en-US"/>
        </w:rPr>
        <w:t>URL</w:t>
      </w:r>
      <w:r w:rsidRPr="00DD335B">
        <w:rPr>
          <w:rFonts w:ascii="Times New Roman" w:hAnsi="Times New Roman" w:cs="Times New Roman"/>
          <w:sz w:val="28"/>
          <w:szCs w:val="28"/>
        </w:rPr>
        <w:t xml:space="preserve">: </w:t>
      </w:r>
      <w:hyperlink r:id="rId31" w:history="1">
        <w:r w:rsidRPr="00DD335B">
          <w:rPr>
            <w:rStyle w:val="a5"/>
            <w:rFonts w:ascii="Times New Roman" w:hAnsi="Times New Roman" w:cs="Times New Roman"/>
            <w:color w:val="auto"/>
            <w:sz w:val="28"/>
            <w:szCs w:val="24"/>
            <w:u w:val="none"/>
          </w:rPr>
          <w:t>http://mechanoid.su/neural-net-backprop2.html</w:t>
        </w:r>
      </w:hyperlink>
      <w:r w:rsidRPr="00DD335B">
        <w:rPr>
          <w:rFonts w:ascii="Times New Roman" w:eastAsiaTheme="minorEastAsia" w:hAnsi="Times New Roman" w:cs="Times New Roman"/>
          <w:sz w:val="28"/>
          <w:szCs w:val="28"/>
        </w:rPr>
        <w:t xml:space="preserve"> /</w:t>
      </w:r>
      <w:r w:rsidRPr="00DD335B">
        <w:rPr>
          <w:rStyle w:val="a5"/>
          <w:rFonts w:ascii="Times New Roman" w:eastAsiaTheme="minorEastAsia" w:hAnsi="Times New Roman" w:cs="Times New Roman"/>
          <w:color w:val="auto"/>
          <w:sz w:val="28"/>
          <w:szCs w:val="28"/>
          <w:u w:val="none"/>
        </w:rPr>
        <w:t xml:space="preserve"> </w:t>
      </w:r>
      <w:r w:rsidRPr="00DD335B">
        <w:rPr>
          <w:rFonts w:ascii="Times New Roman" w:hAnsi="Times New Roman" w:cs="Times New Roman"/>
          <w:sz w:val="28"/>
          <w:szCs w:val="28"/>
          <w:shd w:val="clear" w:color="auto" w:fill="FFFFFF"/>
        </w:rPr>
        <w:t>(дата обращения: 18.10.2020</w:t>
      </w:r>
      <w:proofErr w:type="gramStart"/>
      <w:r w:rsidRPr="00DD335B">
        <w:rPr>
          <w:rFonts w:ascii="Times New Roman" w:hAnsi="Times New Roman" w:cs="Times New Roman"/>
          <w:sz w:val="28"/>
          <w:szCs w:val="28"/>
          <w:shd w:val="clear" w:color="auto" w:fill="FFFFFF"/>
        </w:rPr>
        <w:t>) .</w:t>
      </w:r>
      <w:proofErr w:type="gramEnd"/>
      <w:r w:rsidRPr="00DD335B">
        <w:rPr>
          <w:rFonts w:ascii="Times New Roman" w:hAnsi="Times New Roman" w:cs="Times New Roman"/>
          <w:sz w:val="28"/>
          <w:szCs w:val="28"/>
          <w:shd w:val="clear" w:color="auto" w:fill="FFFFFF"/>
        </w:rPr>
        <w:t xml:space="preserve"> - Загл. с экрана. - Яз. рус.</w:t>
      </w:r>
    </w:p>
    <w:p w14:paraId="00C7AFDA" w14:textId="39149C7C" w:rsidR="00C97F24" w:rsidRPr="00DD335B" w:rsidRDefault="00113298" w:rsidP="00122DFA">
      <w:pPr>
        <w:spacing w:after="0" w:line="360" w:lineRule="auto"/>
        <w:ind w:firstLine="709"/>
        <w:jc w:val="both"/>
        <w:rPr>
          <w:rFonts w:ascii="Times New Roman" w:hAnsi="Times New Roman" w:cs="Times New Roman"/>
          <w:sz w:val="28"/>
          <w:szCs w:val="24"/>
        </w:rPr>
      </w:pPr>
      <w:r w:rsidRPr="00DD335B">
        <w:rPr>
          <w:rFonts w:ascii="Times New Roman" w:hAnsi="Times New Roman" w:cs="Times New Roman"/>
          <w:sz w:val="28"/>
          <w:szCs w:val="24"/>
        </w:rPr>
        <w:t xml:space="preserve">15 </w:t>
      </w:r>
      <w:r w:rsidR="00C97F24" w:rsidRPr="00DD335B">
        <w:rPr>
          <w:rFonts w:ascii="Times New Roman" w:hAnsi="Times New Roman" w:cs="Times New Roman"/>
          <w:sz w:val="28"/>
          <w:szCs w:val="24"/>
          <w:lang w:val="en-US"/>
        </w:rPr>
        <w:t>Kingma</w:t>
      </w:r>
      <w:r w:rsidR="00C97F24"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lang w:val="en-US"/>
        </w:rPr>
        <w:t>D</w:t>
      </w:r>
      <w:r w:rsidR="00C97F24"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lang w:val="en-US"/>
        </w:rPr>
        <w:t>P</w:t>
      </w:r>
      <w:r w:rsidR="00C97F24" w:rsidRPr="00DD335B">
        <w:rPr>
          <w:rFonts w:ascii="Times New Roman" w:hAnsi="Times New Roman" w:cs="Times New Roman"/>
          <w:sz w:val="28"/>
          <w:szCs w:val="24"/>
        </w:rPr>
        <w:t>.</w:t>
      </w:r>
      <w:r w:rsidR="00FD121C" w:rsidRPr="00DD335B">
        <w:rPr>
          <w:rFonts w:ascii="Times New Roman" w:hAnsi="Times New Roman" w:cs="Times New Roman"/>
          <w:sz w:val="28"/>
          <w:szCs w:val="24"/>
        </w:rPr>
        <w:t xml:space="preserve"> </w:t>
      </w:r>
      <w:r w:rsidR="00FD121C" w:rsidRPr="00DD335B">
        <w:rPr>
          <w:rFonts w:ascii="Times New Roman" w:hAnsi="Times New Roman" w:cs="Times New Roman"/>
          <w:sz w:val="28"/>
          <w:szCs w:val="24"/>
          <w:lang w:val="en-US"/>
        </w:rPr>
        <w:t>Adam</w:t>
      </w:r>
      <w:r w:rsidR="00FD121C" w:rsidRPr="00DD335B">
        <w:rPr>
          <w:rFonts w:ascii="Times New Roman" w:hAnsi="Times New Roman" w:cs="Times New Roman"/>
          <w:sz w:val="28"/>
          <w:szCs w:val="24"/>
        </w:rPr>
        <w:t xml:space="preserve">: </w:t>
      </w:r>
      <w:r w:rsidR="00FD121C" w:rsidRPr="00DD335B">
        <w:rPr>
          <w:rFonts w:ascii="Times New Roman" w:hAnsi="Times New Roman" w:cs="Times New Roman"/>
          <w:sz w:val="28"/>
          <w:szCs w:val="24"/>
          <w:lang w:val="en-US"/>
        </w:rPr>
        <w:t>A</w:t>
      </w:r>
      <w:r w:rsidR="00FD121C" w:rsidRPr="00DD335B">
        <w:rPr>
          <w:rFonts w:ascii="Times New Roman" w:hAnsi="Times New Roman" w:cs="Times New Roman"/>
          <w:sz w:val="28"/>
          <w:szCs w:val="24"/>
        </w:rPr>
        <w:t xml:space="preserve"> </w:t>
      </w:r>
      <w:r w:rsidR="00FD121C" w:rsidRPr="00DD335B">
        <w:rPr>
          <w:rFonts w:ascii="Times New Roman" w:hAnsi="Times New Roman" w:cs="Times New Roman"/>
          <w:sz w:val="28"/>
          <w:szCs w:val="24"/>
          <w:lang w:val="en-US"/>
        </w:rPr>
        <w:t>method</w:t>
      </w:r>
      <w:r w:rsidR="00FD121C" w:rsidRPr="00DD335B">
        <w:rPr>
          <w:rFonts w:ascii="Times New Roman" w:hAnsi="Times New Roman" w:cs="Times New Roman"/>
          <w:sz w:val="28"/>
          <w:szCs w:val="24"/>
        </w:rPr>
        <w:t xml:space="preserve"> </w:t>
      </w:r>
      <w:r w:rsidR="00FD121C" w:rsidRPr="00DD335B">
        <w:rPr>
          <w:rFonts w:ascii="Times New Roman" w:hAnsi="Times New Roman" w:cs="Times New Roman"/>
          <w:sz w:val="28"/>
          <w:szCs w:val="24"/>
          <w:lang w:val="en-US"/>
        </w:rPr>
        <w:t>for</w:t>
      </w:r>
      <w:r w:rsidR="00FD121C" w:rsidRPr="00DD335B">
        <w:rPr>
          <w:rFonts w:ascii="Times New Roman" w:hAnsi="Times New Roman" w:cs="Times New Roman"/>
          <w:sz w:val="28"/>
          <w:szCs w:val="24"/>
        </w:rPr>
        <w:t xml:space="preserve"> </w:t>
      </w:r>
      <w:r w:rsidR="00FD121C" w:rsidRPr="00DD335B">
        <w:rPr>
          <w:rFonts w:ascii="Times New Roman" w:hAnsi="Times New Roman" w:cs="Times New Roman"/>
          <w:sz w:val="28"/>
          <w:szCs w:val="24"/>
          <w:lang w:val="en-US"/>
        </w:rPr>
        <w:t>Stochastic</w:t>
      </w:r>
      <w:r w:rsidR="00FD121C" w:rsidRPr="00DD335B">
        <w:rPr>
          <w:rFonts w:ascii="Times New Roman" w:hAnsi="Times New Roman" w:cs="Times New Roman"/>
          <w:sz w:val="28"/>
          <w:szCs w:val="24"/>
        </w:rPr>
        <w:t xml:space="preserve"> </w:t>
      </w:r>
      <w:r w:rsidR="00FD121C" w:rsidRPr="00DD335B">
        <w:rPr>
          <w:rFonts w:ascii="Times New Roman" w:hAnsi="Times New Roman" w:cs="Times New Roman"/>
          <w:sz w:val="28"/>
          <w:szCs w:val="24"/>
          <w:lang w:val="en-US"/>
        </w:rPr>
        <w:t>Optimization</w:t>
      </w:r>
      <w:r w:rsidR="00FD121C"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rPr>
        <w:t xml:space="preserve">[Электронный ресурс]: </w:t>
      </w:r>
      <w:r w:rsidR="00C97F24" w:rsidRPr="00DD335B">
        <w:rPr>
          <w:rFonts w:ascii="Times New Roman" w:hAnsi="Times New Roman" w:cs="Times New Roman"/>
          <w:sz w:val="28"/>
          <w:szCs w:val="24"/>
          <w:lang w:val="en-US"/>
        </w:rPr>
        <w:t>Cornell</w:t>
      </w:r>
      <w:r w:rsidR="00C97F24"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lang w:val="en-US"/>
        </w:rPr>
        <w:t>University</w:t>
      </w:r>
      <w:r w:rsidR="00C97F24" w:rsidRPr="00DD335B">
        <w:rPr>
          <w:rFonts w:ascii="Times New Roman" w:hAnsi="Times New Roman" w:cs="Times New Roman"/>
          <w:sz w:val="28"/>
          <w:szCs w:val="24"/>
        </w:rPr>
        <w:t xml:space="preserve"> / </w:t>
      </w:r>
      <w:r w:rsidR="00C97F24" w:rsidRPr="00DD335B">
        <w:rPr>
          <w:rFonts w:ascii="Times New Roman" w:hAnsi="Times New Roman" w:cs="Times New Roman"/>
          <w:sz w:val="28"/>
          <w:szCs w:val="24"/>
          <w:lang w:val="en-US"/>
        </w:rPr>
        <w:t>Diederik</w:t>
      </w:r>
      <w:r w:rsidR="00C97F24"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lang w:val="en-US"/>
        </w:rPr>
        <w:t>P</w:t>
      </w:r>
      <w:r w:rsidR="00C97F24"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lang w:val="en-US"/>
        </w:rPr>
        <w:t>Kingma</w:t>
      </w:r>
      <w:r w:rsidR="00C97F24"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lang w:val="en-US"/>
        </w:rPr>
        <w:t>Jimmy</w:t>
      </w:r>
      <w:r w:rsidR="00C97F24"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lang w:val="en-US"/>
        </w:rPr>
        <w:t>Ba</w:t>
      </w:r>
      <w:r w:rsidR="00DD335B"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rPr>
        <w:t xml:space="preserve">// [Электронный ресурс]: </w:t>
      </w:r>
      <w:r w:rsidR="00C97F24" w:rsidRPr="00DD335B">
        <w:rPr>
          <w:rFonts w:ascii="Times New Roman" w:hAnsi="Times New Roman" w:cs="Times New Roman"/>
          <w:sz w:val="28"/>
          <w:szCs w:val="24"/>
          <w:lang w:val="en-US"/>
        </w:rPr>
        <w:t>https</w:t>
      </w:r>
      <w:r w:rsidR="00C97F24" w:rsidRPr="00DD335B">
        <w:rPr>
          <w:rFonts w:ascii="Times New Roman" w:hAnsi="Times New Roman" w:cs="Times New Roman"/>
          <w:sz w:val="28"/>
          <w:szCs w:val="24"/>
        </w:rPr>
        <w:t>://</w:t>
      </w:r>
      <w:r w:rsidR="00C97F24" w:rsidRPr="00DD335B">
        <w:rPr>
          <w:rFonts w:ascii="Times New Roman" w:hAnsi="Times New Roman" w:cs="Times New Roman"/>
          <w:sz w:val="28"/>
          <w:szCs w:val="24"/>
          <w:lang w:val="en-US"/>
        </w:rPr>
        <w:t>www</w:t>
      </w:r>
      <w:r w:rsidR="00C97F24" w:rsidRPr="00DD335B">
        <w:rPr>
          <w:rFonts w:ascii="Times New Roman" w:hAnsi="Times New Roman" w:cs="Times New Roman"/>
          <w:sz w:val="28"/>
          <w:szCs w:val="24"/>
        </w:rPr>
        <w:t>.</w:t>
      </w:r>
      <w:r w:rsidR="00C97F24" w:rsidRPr="00DD335B">
        <w:rPr>
          <w:rFonts w:ascii="Times New Roman" w:hAnsi="Times New Roman" w:cs="Times New Roman"/>
          <w:sz w:val="28"/>
          <w:szCs w:val="24"/>
          <w:lang w:val="en-US"/>
        </w:rPr>
        <w:t>cornell</w:t>
      </w:r>
      <w:r w:rsidR="00C97F24" w:rsidRPr="00DD335B">
        <w:rPr>
          <w:rFonts w:ascii="Times New Roman" w:hAnsi="Times New Roman" w:cs="Times New Roman"/>
          <w:sz w:val="28"/>
          <w:szCs w:val="24"/>
        </w:rPr>
        <w:t>.</w:t>
      </w:r>
      <w:r w:rsidR="00C97F24" w:rsidRPr="00DD335B">
        <w:rPr>
          <w:rFonts w:ascii="Times New Roman" w:hAnsi="Times New Roman" w:cs="Times New Roman"/>
          <w:sz w:val="28"/>
          <w:szCs w:val="24"/>
          <w:lang w:val="en-US"/>
        </w:rPr>
        <w:t>edu</w:t>
      </w:r>
      <w:r w:rsidR="00C97F24" w:rsidRPr="00DD335B">
        <w:rPr>
          <w:rFonts w:ascii="Times New Roman" w:hAnsi="Times New Roman" w:cs="Times New Roman"/>
          <w:sz w:val="28"/>
          <w:szCs w:val="24"/>
        </w:rPr>
        <w:t xml:space="preserve">/. - </w:t>
      </w:r>
      <w:proofErr w:type="gramStart"/>
      <w:r w:rsidR="00C97F24" w:rsidRPr="00DD335B">
        <w:rPr>
          <w:rFonts w:ascii="Times New Roman" w:hAnsi="Times New Roman" w:cs="Times New Roman"/>
          <w:sz w:val="28"/>
          <w:szCs w:val="24"/>
          <w:lang w:val="en-US"/>
        </w:rPr>
        <w:t>URL</w:t>
      </w:r>
      <w:r w:rsidR="00C97F24" w:rsidRPr="00DD335B">
        <w:rPr>
          <w:rFonts w:ascii="Times New Roman" w:hAnsi="Times New Roman" w:cs="Times New Roman"/>
          <w:sz w:val="28"/>
          <w:szCs w:val="24"/>
        </w:rPr>
        <w:t xml:space="preserve">: </w:t>
      </w:r>
      <w:hyperlink r:id="rId32" w:history="1">
        <w:r w:rsidR="00C97F24" w:rsidRPr="00DD335B">
          <w:rPr>
            <w:rStyle w:val="a5"/>
            <w:rFonts w:ascii="Times New Roman" w:eastAsiaTheme="minorEastAsia" w:hAnsi="Times New Roman" w:cs="Times New Roman"/>
            <w:color w:val="auto"/>
            <w:sz w:val="28"/>
            <w:szCs w:val="24"/>
            <w:u w:val="none"/>
          </w:rPr>
          <w:t xml:space="preserve"> </w:t>
        </w:r>
        <w:r w:rsidR="00C97F24" w:rsidRPr="00DD335B">
          <w:rPr>
            <w:rStyle w:val="a5"/>
            <w:rFonts w:ascii="Times New Roman" w:eastAsia="Times New Roman" w:hAnsi="Times New Roman" w:cs="Times New Roman"/>
            <w:color w:val="auto"/>
            <w:sz w:val="28"/>
            <w:szCs w:val="24"/>
            <w:u w:val="none"/>
            <w:lang w:val="en-US" w:eastAsia="ru-RU"/>
          </w:rPr>
          <w:t>http</w:t>
        </w:r>
        <w:r w:rsidR="00C97F24" w:rsidRPr="00DD335B">
          <w:rPr>
            <w:rStyle w:val="a5"/>
            <w:rFonts w:ascii="Times New Roman" w:eastAsia="Times New Roman" w:hAnsi="Times New Roman" w:cs="Times New Roman"/>
            <w:color w:val="auto"/>
            <w:sz w:val="28"/>
            <w:szCs w:val="24"/>
            <w:u w:val="none"/>
            <w:lang w:eastAsia="ru-RU"/>
          </w:rPr>
          <w:t>://</w:t>
        </w:r>
        <w:r w:rsidR="00C97F24" w:rsidRPr="00DD335B">
          <w:rPr>
            <w:rStyle w:val="a5"/>
            <w:rFonts w:ascii="Times New Roman" w:eastAsia="Times New Roman" w:hAnsi="Times New Roman" w:cs="Times New Roman"/>
            <w:color w:val="auto"/>
            <w:sz w:val="28"/>
            <w:szCs w:val="24"/>
            <w:u w:val="none"/>
            <w:lang w:val="en-US" w:eastAsia="ru-RU"/>
          </w:rPr>
          <w:t>arxiv</w:t>
        </w:r>
        <w:r w:rsidR="00C97F24" w:rsidRPr="00DD335B">
          <w:rPr>
            <w:rStyle w:val="a5"/>
            <w:rFonts w:ascii="Times New Roman" w:eastAsia="Times New Roman" w:hAnsi="Times New Roman" w:cs="Times New Roman"/>
            <w:color w:val="auto"/>
            <w:sz w:val="28"/>
            <w:szCs w:val="24"/>
            <w:u w:val="none"/>
            <w:lang w:eastAsia="ru-RU"/>
          </w:rPr>
          <w:t>.</w:t>
        </w:r>
        <w:r w:rsidR="00C97F24" w:rsidRPr="00DD335B">
          <w:rPr>
            <w:rStyle w:val="a5"/>
            <w:rFonts w:ascii="Times New Roman" w:eastAsia="Times New Roman" w:hAnsi="Times New Roman" w:cs="Times New Roman"/>
            <w:color w:val="auto"/>
            <w:sz w:val="28"/>
            <w:szCs w:val="24"/>
            <w:u w:val="none"/>
            <w:lang w:val="en-US" w:eastAsia="ru-RU"/>
          </w:rPr>
          <w:t>org</w:t>
        </w:r>
        <w:r w:rsidR="00C97F24" w:rsidRPr="00DD335B">
          <w:rPr>
            <w:rStyle w:val="a5"/>
            <w:rFonts w:ascii="Times New Roman" w:eastAsia="Times New Roman" w:hAnsi="Times New Roman" w:cs="Times New Roman"/>
            <w:color w:val="auto"/>
            <w:sz w:val="28"/>
            <w:szCs w:val="24"/>
            <w:u w:val="none"/>
            <w:lang w:eastAsia="ru-RU"/>
          </w:rPr>
          <w:t>/</w:t>
        </w:r>
        <w:r w:rsidR="00C97F24" w:rsidRPr="00DD335B">
          <w:rPr>
            <w:rStyle w:val="a5"/>
            <w:rFonts w:ascii="Times New Roman" w:eastAsia="Times New Roman" w:hAnsi="Times New Roman" w:cs="Times New Roman"/>
            <w:color w:val="auto"/>
            <w:sz w:val="28"/>
            <w:szCs w:val="24"/>
            <w:u w:val="none"/>
            <w:lang w:val="en-US" w:eastAsia="ru-RU"/>
          </w:rPr>
          <w:t>abs</w:t>
        </w:r>
        <w:r w:rsidR="00C97F24" w:rsidRPr="00DD335B">
          <w:rPr>
            <w:rStyle w:val="a5"/>
            <w:rFonts w:ascii="Times New Roman" w:eastAsia="Times New Roman" w:hAnsi="Times New Roman" w:cs="Times New Roman"/>
            <w:color w:val="auto"/>
            <w:sz w:val="28"/>
            <w:szCs w:val="24"/>
            <w:u w:val="none"/>
            <w:lang w:eastAsia="ru-RU"/>
          </w:rPr>
          <w:t>/1412.6980</w:t>
        </w:r>
        <w:proofErr w:type="gramEnd"/>
        <w:r w:rsidR="00C97F24" w:rsidRPr="00DD335B">
          <w:rPr>
            <w:rStyle w:val="a5"/>
            <w:rFonts w:ascii="Times New Roman" w:hAnsi="Times New Roman" w:cs="Times New Roman"/>
            <w:color w:val="auto"/>
            <w:sz w:val="28"/>
            <w:szCs w:val="24"/>
            <w:u w:val="none"/>
          </w:rPr>
          <w:t xml:space="preserve"> </w:t>
        </w:r>
        <w:r w:rsidR="00C97F24" w:rsidRPr="00DD335B">
          <w:rPr>
            <w:rStyle w:val="a5"/>
            <w:rFonts w:ascii="Times New Roman" w:eastAsiaTheme="minorEastAsia" w:hAnsi="Times New Roman" w:cs="Times New Roman"/>
            <w:color w:val="auto"/>
            <w:sz w:val="28"/>
            <w:szCs w:val="24"/>
            <w:u w:val="none"/>
          </w:rPr>
          <w:t>/</w:t>
        </w:r>
      </w:hyperlink>
      <w:r w:rsidR="00C97F24" w:rsidRPr="00DD335B">
        <w:rPr>
          <w:rStyle w:val="a5"/>
          <w:rFonts w:ascii="Times New Roman" w:eastAsiaTheme="minorEastAsia" w:hAnsi="Times New Roman" w:cs="Times New Roman"/>
          <w:color w:val="auto"/>
          <w:sz w:val="28"/>
          <w:szCs w:val="24"/>
          <w:u w:val="none"/>
        </w:rPr>
        <w:t xml:space="preserve"> </w:t>
      </w:r>
      <w:r w:rsidR="00C97F24" w:rsidRPr="00DD335B">
        <w:rPr>
          <w:rFonts w:ascii="Times New Roman" w:hAnsi="Times New Roman" w:cs="Times New Roman"/>
          <w:sz w:val="28"/>
          <w:szCs w:val="24"/>
          <w:shd w:val="clear" w:color="auto" w:fill="FFFFFF"/>
        </w:rPr>
        <w:t>(дата обращения: 18.10.2020) . - Загл. с экрана. - Яз. англ.</w:t>
      </w:r>
    </w:p>
    <w:p w14:paraId="4ADE185D" w14:textId="2EFE2B44" w:rsidR="00C97F24" w:rsidRPr="00DD335B" w:rsidRDefault="00113298" w:rsidP="00122DFA">
      <w:pPr>
        <w:spacing w:after="0" w:line="360" w:lineRule="auto"/>
        <w:ind w:firstLine="709"/>
        <w:jc w:val="both"/>
        <w:rPr>
          <w:rFonts w:ascii="Times New Roman" w:hAnsi="Times New Roman" w:cs="Times New Roman"/>
          <w:sz w:val="28"/>
          <w:szCs w:val="24"/>
        </w:rPr>
      </w:pPr>
      <w:r w:rsidRPr="00DD335B">
        <w:rPr>
          <w:rFonts w:ascii="Times New Roman" w:hAnsi="Times New Roman" w:cs="Times New Roman"/>
          <w:sz w:val="28"/>
          <w:szCs w:val="24"/>
        </w:rPr>
        <w:t xml:space="preserve">16 </w:t>
      </w:r>
      <w:r w:rsidR="00C97F24" w:rsidRPr="00DD335B">
        <w:rPr>
          <w:rFonts w:ascii="Times New Roman" w:eastAsiaTheme="minorEastAsia" w:hAnsi="Times New Roman" w:cs="Times New Roman"/>
          <w:sz w:val="28"/>
          <w:szCs w:val="24"/>
          <w:lang w:val="en-US"/>
        </w:rPr>
        <w:t>Investing</w:t>
      </w:r>
      <w:r w:rsidR="00C97F24" w:rsidRPr="00DD335B">
        <w:rPr>
          <w:rFonts w:ascii="Times New Roman" w:eastAsiaTheme="minorEastAsia" w:hAnsi="Times New Roman" w:cs="Times New Roman"/>
          <w:sz w:val="28"/>
          <w:szCs w:val="24"/>
        </w:rPr>
        <w:t>.</w:t>
      </w:r>
      <w:r w:rsidR="00C97F24" w:rsidRPr="00DD335B">
        <w:rPr>
          <w:rFonts w:ascii="Times New Roman" w:eastAsiaTheme="minorEastAsia" w:hAnsi="Times New Roman" w:cs="Times New Roman"/>
          <w:sz w:val="28"/>
          <w:szCs w:val="24"/>
          <w:lang w:val="en-US"/>
        </w:rPr>
        <w:t>com</w:t>
      </w:r>
      <w:r w:rsidR="00311D4F">
        <w:rPr>
          <w:rFonts w:ascii="Times New Roman" w:eastAsiaTheme="minorEastAsia" w:hAnsi="Times New Roman" w:cs="Times New Roman"/>
          <w:sz w:val="28"/>
          <w:szCs w:val="24"/>
        </w:rPr>
        <w:t xml:space="preserve"> </w:t>
      </w:r>
      <w:r w:rsidR="00311D4F">
        <w:rPr>
          <w:rFonts w:ascii="Times New Roman" w:hAnsi="Times New Roman" w:cs="Times New Roman"/>
          <w:sz w:val="28"/>
          <w:szCs w:val="24"/>
        </w:rPr>
        <w:t xml:space="preserve">[Электронный ресурс]: </w:t>
      </w:r>
      <w:r w:rsidR="00311D4F" w:rsidRPr="00DD335B">
        <w:rPr>
          <w:rFonts w:ascii="Times New Roman" w:eastAsiaTheme="minorEastAsia" w:hAnsi="Times New Roman" w:cs="Times New Roman"/>
          <w:sz w:val="28"/>
          <w:szCs w:val="24"/>
          <w:lang w:val="en-US"/>
        </w:rPr>
        <w:t>Investing</w:t>
      </w:r>
      <w:r w:rsidR="00311D4F" w:rsidRPr="00DD335B">
        <w:rPr>
          <w:rFonts w:ascii="Times New Roman" w:eastAsiaTheme="minorEastAsia" w:hAnsi="Times New Roman" w:cs="Times New Roman"/>
          <w:sz w:val="28"/>
          <w:szCs w:val="24"/>
        </w:rPr>
        <w:t>.</w:t>
      </w:r>
      <w:r w:rsidR="00311D4F" w:rsidRPr="00DD335B">
        <w:rPr>
          <w:rFonts w:ascii="Times New Roman" w:eastAsiaTheme="minorEastAsia" w:hAnsi="Times New Roman" w:cs="Times New Roman"/>
          <w:sz w:val="28"/>
          <w:szCs w:val="24"/>
          <w:lang w:val="en-US"/>
        </w:rPr>
        <w:t>com</w:t>
      </w:r>
      <w:r w:rsidR="00311D4F">
        <w:rPr>
          <w:rFonts w:ascii="Times New Roman" w:eastAsiaTheme="minorEastAsia" w:hAnsi="Times New Roman" w:cs="Times New Roman"/>
          <w:sz w:val="28"/>
          <w:szCs w:val="24"/>
        </w:rPr>
        <w:t xml:space="preserve"> </w:t>
      </w:r>
      <w:r w:rsidR="00311D4F" w:rsidRPr="00311D4F">
        <w:rPr>
          <w:rFonts w:ascii="Times New Roman" w:eastAsiaTheme="minorEastAsia" w:hAnsi="Times New Roman" w:cs="Times New Roman"/>
          <w:sz w:val="28"/>
          <w:szCs w:val="24"/>
        </w:rPr>
        <w:t xml:space="preserve">// </w:t>
      </w:r>
      <w:proofErr w:type="gramStart"/>
      <w:r w:rsidR="00C97F24" w:rsidRPr="00DD335B">
        <w:rPr>
          <w:rFonts w:ascii="Times New Roman" w:hAnsi="Times New Roman" w:cs="Times New Roman"/>
          <w:sz w:val="28"/>
          <w:szCs w:val="24"/>
          <w:lang w:val="en-US"/>
        </w:rPr>
        <w:t>URL</w:t>
      </w:r>
      <w:r w:rsidR="00C97F24" w:rsidRPr="00DD335B">
        <w:rPr>
          <w:rFonts w:ascii="Times New Roman" w:hAnsi="Times New Roman" w:cs="Times New Roman"/>
          <w:sz w:val="28"/>
          <w:szCs w:val="24"/>
        </w:rPr>
        <w:t xml:space="preserve">: </w:t>
      </w:r>
      <w:r w:rsidR="00C97F24" w:rsidRPr="00DD335B">
        <w:rPr>
          <w:rFonts w:ascii="Times New Roman" w:eastAsiaTheme="minorEastAsia" w:hAnsi="Times New Roman" w:cs="Times New Roman"/>
          <w:sz w:val="28"/>
          <w:szCs w:val="24"/>
        </w:rPr>
        <w:t xml:space="preserve"> </w:t>
      </w:r>
      <w:hyperlink r:id="rId33" w:history="1">
        <w:r w:rsidR="00C97F24" w:rsidRPr="00DD335B">
          <w:rPr>
            <w:rStyle w:val="a5"/>
            <w:rFonts w:ascii="Times New Roman" w:hAnsi="Times New Roman" w:cs="Times New Roman"/>
            <w:color w:val="auto"/>
            <w:sz w:val="28"/>
            <w:szCs w:val="24"/>
            <w:u w:val="none"/>
            <w:lang w:val="en-US"/>
          </w:rPr>
          <w:t>https</w:t>
        </w:r>
        <w:r w:rsidR="00C97F24" w:rsidRPr="00DD335B">
          <w:rPr>
            <w:rStyle w:val="a5"/>
            <w:rFonts w:ascii="Times New Roman" w:hAnsi="Times New Roman" w:cs="Times New Roman"/>
            <w:color w:val="auto"/>
            <w:sz w:val="28"/>
            <w:szCs w:val="24"/>
            <w:u w:val="none"/>
          </w:rPr>
          <w:t>://</w:t>
        </w:r>
        <w:r w:rsidR="00C97F24" w:rsidRPr="00DD335B">
          <w:rPr>
            <w:rStyle w:val="a5"/>
            <w:rFonts w:ascii="Times New Roman" w:hAnsi="Times New Roman" w:cs="Times New Roman"/>
            <w:color w:val="auto"/>
            <w:sz w:val="28"/>
            <w:szCs w:val="24"/>
            <w:u w:val="none"/>
            <w:lang w:val="en-US"/>
          </w:rPr>
          <w:t>ru</w:t>
        </w:r>
        <w:r w:rsidR="00C97F24" w:rsidRPr="00DD335B">
          <w:rPr>
            <w:rStyle w:val="a5"/>
            <w:rFonts w:ascii="Times New Roman" w:hAnsi="Times New Roman" w:cs="Times New Roman"/>
            <w:color w:val="auto"/>
            <w:sz w:val="28"/>
            <w:szCs w:val="24"/>
            <w:u w:val="none"/>
          </w:rPr>
          <w:t>.</w:t>
        </w:r>
        <w:r w:rsidR="00C97F24" w:rsidRPr="00DD335B">
          <w:rPr>
            <w:rStyle w:val="a5"/>
            <w:rFonts w:ascii="Times New Roman" w:hAnsi="Times New Roman" w:cs="Times New Roman"/>
            <w:color w:val="auto"/>
            <w:sz w:val="28"/>
            <w:szCs w:val="24"/>
            <w:u w:val="none"/>
            <w:lang w:val="en-US"/>
          </w:rPr>
          <w:t>investing</w:t>
        </w:r>
        <w:r w:rsidR="00C97F24" w:rsidRPr="00DD335B">
          <w:rPr>
            <w:rStyle w:val="a5"/>
            <w:rFonts w:ascii="Times New Roman" w:hAnsi="Times New Roman" w:cs="Times New Roman"/>
            <w:color w:val="auto"/>
            <w:sz w:val="28"/>
            <w:szCs w:val="24"/>
            <w:u w:val="none"/>
          </w:rPr>
          <w:t>.</w:t>
        </w:r>
        <w:r w:rsidR="00C97F24" w:rsidRPr="00DD335B">
          <w:rPr>
            <w:rStyle w:val="a5"/>
            <w:rFonts w:ascii="Times New Roman" w:hAnsi="Times New Roman" w:cs="Times New Roman"/>
            <w:color w:val="auto"/>
            <w:sz w:val="28"/>
            <w:szCs w:val="24"/>
            <w:u w:val="none"/>
            <w:lang w:val="en-US"/>
          </w:rPr>
          <w:t>com</w:t>
        </w:r>
        <w:r w:rsidR="00C97F24" w:rsidRPr="00DD335B">
          <w:rPr>
            <w:rStyle w:val="a5"/>
            <w:rFonts w:ascii="Times New Roman" w:hAnsi="Times New Roman" w:cs="Times New Roman"/>
            <w:color w:val="auto"/>
            <w:sz w:val="28"/>
            <w:szCs w:val="24"/>
            <w:u w:val="none"/>
          </w:rPr>
          <w:t>/</w:t>
        </w:r>
        <w:proofErr w:type="gramEnd"/>
      </w:hyperlink>
      <w:r w:rsidR="00C97F24"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shd w:val="clear" w:color="auto" w:fill="FFFFFF"/>
        </w:rPr>
        <w:t>дата обращения: 18.10.2020) . - Загл. с экрана. - Яз. рус.</w:t>
      </w:r>
    </w:p>
    <w:p w14:paraId="1D1ED818" w14:textId="764EA577" w:rsidR="00113298" w:rsidRPr="00DD335B" w:rsidRDefault="00113298" w:rsidP="00122DFA">
      <w:pPr>
        <w:spacing w:after="0" w:line="360" w:lineRule="auto"/>
        <w:ind w:firstLine="709"/>
        <w:jc w:val="both"/>
        <w:rPr>
          <w:rFonts w:ascii="Times New Roman" w:hAnsi="Times New Roman" w:cs="Times New Roman"/>
          <w:sz w:val="28"/>
          <w:szCs w:val="28"/>
        </w:rPr>
      </w:pPr>
      <w:r w:rsidRPr="00DD335B">
        <w:rPr>
          <w:rFonts w:ascii="Times New Roman" w:hAnsi="Times New Roman" w:cs="Times New Roman"/>
          <w:sz w:val="28"/>
          <w:szCs w:val="24"/>
        </w:rPr>
        <w:t>17</w:t>
      </w:r>
      <w:r w:rsidR="00C97F24" w:rsidRPr="00DD335B">
        <w:rPr>
          <w:rFonts w:ascii="Times New Roman" w:hAnsi="Times New Roman" w:cs="Times New Roman"/>
          <w:sz w:val="28"/>
          <w:szCs w:val="24"/>
        </w:rPr>
        <w:t xml:space="preserve"> </w:t>
      </w:r>
      <w:r w:rsidR="00C97F24" w:rsidRPr="00DD335B">
        <w:rPr>
          <w:rFonts w:ascii="Times New Roman" w:hAnsi="Times New Roman" w:cs="Times New Roman"/>
          <w:bCs/>
          <w:sz w:val="28"/>
          <w:szCs w:val="24"/>
          <w:shd w:val="clear" w:color="auto" w:fill="FEFEFE"/>
          <w:lang w:val="en-US"/>
        </w:rPr>
        <w:t>Agwuegbo</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S</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O</w:t>
      </w:r>
      <w:r w:rsidR="00C97F24" w:rsidRPr="00DD335B">
        <w:rPr>
          <w:rFonts w:ascii="Times New Roman" w:hAnsi="Times New Roman" w:cs="Times New Roman"/>
          <w:bCs/>
          <w:sz w:val="28"/>
          <w:szCs w:val="24"/>
          <w:shd w:val="clear" w:color="auto" w:fill="FEFEFE"/>
        </w:rPr>
        <w:t>.</w:t>
      </w:r>
      <w:r w:rsidR="00C97F24" w:rsidRPr="00DD335B">
        <w:rPr>
          <w:rFonts w:ascii="Times New Roman" w:hAnsi="Times New Roman" w:cs="Times New Roman"/>
          <w:bCs/>
          <w:sz w:val="28"/>
          <w:szCs w:val="24"/>
          <w:shd w:val="clear" w:color="auto" w:fill="FEFEFE"/>
          <w:lang w:val="en-US"/>
        </w:rPr>
        <w:t>N</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A</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Random</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Walk</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Model</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for</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Stock</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Market</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Prices</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sz w:val="28"/>
          <w:szCs w:val="24"/>
        </w:rPr>
        <w:t xml:space="preserve">[Электронный ресурс]: </w:t>
      </w:r>
      <w:r w:rsidR="00C97F24" w:rsidRPr="00DD335B">
        <w:rPr>
          <w:rFonts w:ascii="Times New Roman" w:hAnsi="Times New Roman" w:cs="Times New Roman"/>
          <w:sz w:val="28"/>
          <w:szCs w:val="24"/>
          <w:lang w:val="en-US"/>
        </w:rPr>
        <w:t>SCIENCE</w:t>
      </w:r>
      <w:r w:rsidR="00C97F24" w:rsidRPr="00DD335B">
        <w:rPr>
          <w:rFonts w:ascii="Times New Roman" w:hAnsi="Times New Roman" w:cs="Times New Roman"/>
          <w:sz w:val="28"/>
          <w:szCs w:val="24"/>
        </w:rPr>
        <w:t xml:space="preserve"> </w:t>
      </w:r>
      <w:r w:rsidR="00C97F24" w:rsidRPr="00DD335B">
        <w:rPr>
          <w:rFonts w:ascii="Times New Roman" w:hAnsi="Times New Roman" w:cs="Times New Roman"/>
          <w:sz w:val="28"/>
          <w:szCs w:val="24"/>
          <w:lang w:val="en-US"/>
        </w:rPr>
        <w:t>Publications</w:t>
      </w:r>
      <w:r w:rsidR="00C97F24" w:rsidRPr="00DD335B">
        <w:rPr>
          <w:rFonts w:ascii="Times New Roman" w:hAnsi="Times New Roman" w:cs="Times New Roman"/>
          <w:sz w:val="28"/>
          <w:szCs w:val="24"/>
        </w:rPr>
        <w:t xml:space="preserve"> / </w:t>
      </w:r>
      <w:r w:rsidR="00C97F24" w:rsidRPr="00DD335B">
        <w:rPr>
          <w:rFonts w:ascii="Times New Roman" w:hAnsi="Times New Roman" w:cs="Times New Roman"/>
          <w:bCs/>
          <w:sz w:val="28"/>
          <w:szCs w:val="24"/>
          <w:shd w:val="clear" w:color="auto" w:fill="FEFEFE"/>
          <w:lang w:val="en-US"/>
        </w:rPr>
        <w:t>S</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O</w:t>
      </w:r>
      <w:r w:rsidR="00C97F24" w:rsidRPr="00DD335B">
        <w:rPr>
          <w:rFonts w:ascii="Times New Roman" w:hAnsi="Times New Roman" w:cs="Times New Roman"/>
          <w:bCs/>
          <w:sz w:val="28"/>
          <w:szCs w:val="24"/>
          <w:shd w:val="clear" w:color="auto" w:fill="FEFEFE"/>
        </w:rPr>
        <w:t>.</w:t>
      </w:r>
      <w:r w:rsidR="00C97F24" w:rsidRPr="00DD335B">
        <w:rPr>
          <w:rFonts w:ascii="Times New Roman" w:hAnsi="Times New Roman" w:cs="Times New Roman"/>
          <w:bCs/>
          <w:sz w:val="28"/>
          <w:szCs w:val="24"/>
          <w:shd w:val="clear" w:color="auto" w:fill="FEFEFE"/>
          <w:lang w:val="en-US"/>
        </w:rPr>
        <w:t>N</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Agwuegbo</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A</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P</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Adewole</w:t>
      </w:r>
      <w:r w:rsidR="00C97F24" w:rsidRPr="00DD335B">
        <w:rPr>
          <w:rFonts w:ascii="Times New Roman" w:hAnsi="Times New Roman" w:cs="Times New Roman"/>
          <w:bCs/>
          <w:sz w:val="28"/>
          <w:szCs w:val="24"/>
          <w:shd w:val="clear" w:color="auto" w:fill="FEFEFE"/>
          <w:vertAlign w:val="superscript"/>
        </w:rPr>
        <w:t xml:space="preserve"> </w:t>
      </w:r>
      <w:r w:rsidR="00C97F24" w:rsidRPr="00DD335B">
        <w:rPr>
          <w:rFonts w:ascii="Times New Roman" w:hAnsi="Times New Roman" w:cs="Times New Roman"/>
          <w:bCs/>
          <w:sz w:val="28"/>
          <w:szCs w:val="24"/>
          <w:shd w:val="clear" w:color="auto" w:fill="FEFEFE"/>
          <w:lang w:val="en-US"/>
        </w:rPr>
        <w:t>and</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A</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N</w:t>
      </w:r>
      <w:r w:rsidR="00C97F24" w:rsidRPr="00DD335B">
        <w:rPr>
          <w:rFonts w:ascii="Times New Roman" w:hAnsi="Times New Roman" w:cs="Times New Roman"/>
          <w:bCs/>
          <w:sz w:val="28"/>
          <w:szCs w:val="24"/>
          <w:shd w:val="clear" w:color="auto" w:fill="FEFEFE"/>
        </w:rPr>
        <w:t xml:space="preserve">. </w:t>
      </w:r>
      <w:r w:rsidR="00C97F24" w:rsidRPr="00DD335B">
        <w:rPr>
          <w:rFonts w:ascii="Times New Roman" w:hAnsi="Times New Roman" w:cs="Times New Roman"/>
          <w:bCs/>
          <w:sz w:val="28"/>
          <w:szCs w:val="24"/>
          <w:shd w:val="clear" w:color="auto" w:fill="FEFEFE"/>
          <w:lang w:val="en-US"/>
        </w:rPr>
        <w:t>Maduegbuna</w:t>
      </w:r>
      <w:r w:rsidR="00C97F24" w:rsidRPr="00DD335B">
        <w:rPr>
          <w:rFonts w:ascii="Times New Roman" w:hAnsi="Times New Roman" w:cs="Times New Roman"/>
          <w:bCs/>
          <w:sz w:val="28"/>
          <w:szCs w:val="24"/>
          <w:shd w:val="clear" w:color="auto" w:fill="FEFEFE"/>
          <w:vertAlign w:val="superscript"/>
        </w:rPr>
        <w:t xml:space="preserve"> </w:t>
      </w:r>
      <w:r w:rsidR="00C97F24" w:rsidRPr="00DD335B">
        <w:rPr>
          <w:rFonts w:ascii="Times New Roman" w:hAnsi="Times New Roman" w:cs="Times New Roman"/>
          <w:sz w:val="28"/>
          <w:szCs w:val="24"/>
        </w:rPr>
        <w:t xml:space="preserve">// [Электронный ресурс]: </w:t>
      </w:r>
      <w:hyperlink r:id="rId34" w:history="1">
        <w:r w:rsidR="00C97F24" w:rsidRPr="00DD335B">
          <w:rPr>
            <w:rStyle w:val="a5"/>
            <w:rFonts w:ascii="Times New Roman" w:hAnsi="Times New Roman" w:cs="Times New Roman"/>
            <w:color w:val="auto"/>
            <w:sz w:val="28"/>
            <w:szCs w:val="24"/>
            <w:u w:val="none"/>
            <w:lang w:val="en-US"/>
          </w:rPr>
          <w:t>http</w:t>
        </w:r>
        <w:r w:rsidR="00C97F24" w:rsidRPr="00DD335B">
          <w:rPr>
            <w:rStyle w:val="a5"/>
            <w:rFonts w:ascii="Times New Roman" w:hAnsi="Times New Roman" w:cs="Times New Roman"/>
            <w:color w:val="auto"/>
            <w:sz w:val="28"/>
            <w:szCs w:val="24"/>
            <w:u w:val="none"/>
          </w:rPr>
          <w:t>://</w:t>
        </w:r>
        <w:r w:rsidR="00C97F24" w:rsidRPr="00DD335B">
          <w:rPr>
            <w:rStyle w:val="a5"/>
            <w:rFonts w:ascii="Times New Roman" w:hAnsi="Times New Roman" w:cs="Times New Roman"/>
            <w:color w:val="auto"/>
            <w:sz w:val="28"/>
            <w:szCs w:val="24"/>
            <w:u w:val="none"/>
            <w:lang w:val="en-US"/>
          </w:rPr>
          <w:t>www</w:t>
        </w:r>
        <w:r w:rsidR="00C97F24" w:rsidRPr="00DD335B">
          <w:rPr>
            <w:rStyle w:val="a5"/>
            <w:rFonts w:ascii="Times New Roman" w:hAnsi="Times New Roman" w:cs="Times New Roman"/>
            <w:color w:val="auto"/>
            <w:sz w:val="28"/>
            <w:szCs w:val="24"/>
            <w:u w:val="none"/>
          </w:rPr>
          <w:t>.</w:t>
        </w:r>
        <w:r w:rsidR="00C97F24" w:rsidRPr="00DD335B">
          <w:rPr>
            <w:rStyle w:val="a5"/>
            <w:rFonts w:ascii="Times New Roman" w:hAnsi="Times New Roman" w:cs="Times New Roman"/>
            <w:color w:val="auto"/>
            <w:sz w:val="28"/>
            <w:szCs w:val="24"/>
            <w:u w:val="none"/>
            <w:lang w:val="en-US"/>
          </w:rPr>
          <w:t>thescipub</w:t>
        </w:r>
        <w:r w:rsidR="00C97F24" w:rsidRPr="00DD335B">
          <w:rPr>
            <w:rStyle w:val="a5"/>
            <w:rFonts w:ascii="Times New Roman" w:hAnsi="Times New Roman" w:cs="Times New Roman"/>
            <w:color w:val="auto"/>
            <w:sz w:val="28"/>
            <w:szCs w:val="24"/>
            <w:u w:val="none"/>
          </w:rPr>
          <w:t>.</w:t>
        </w:r>
        <w:r w:rsidR="00C97F24" w:rsidRPr="00DD335B">
          <w:rPr>
            <w:rStyle w:val="a5"/>
            <w:rFonts w:ascii="Times New Roman" w:hAnsi="Times New Roman" w:cs="Times New Roman"/>
            <w:color w:val="auto"/>
            <w:sz w:val="28"/>
            <w:szCs w:val="24"/>
            <w:u w:val="none"/>
            <w:lang w:val="en-US"/>
          </w:rPr>
          <w:t>com</w:t>
        </w:r>
        <w:r w:rsidR="00C97F24" w:rsidRPr="00DD335B">
          <w:rPr>
            <w:rStyle w:val="a5"/>
            <w:rFonts w:ascii="Times New Roman" w:hAnsi="Times New Roman" w:cs="Times New Roman"/>
            <w:color w:val="auto"/>
            <w:sz w:val="28"/>
            <w:szCs w:val="24"/>
            <w:u w:val="none"/>
          </w:rPr>
          <w:t>/</w:t>
        </w:r>
      </w:hyperlink>
      <w:r w:rsidR="00C97F24" w:rsidRPr="00DD335B">
        <w:rPr>
          <w:rFonts w:ascii="Times New Roman" w:hAnsi="Times New Roman" w:cs="Times New Roman"/>
          <w:sz w:val="28"/>
          <w:szCs w:val="24"/>
        </w:rPr>
        <w:t xml:space="preserve">. - </w:t>
      </w:r>
      <w:r w:rsidR="00C97F24" w:rsidRPr="00DD335B">
        <w:rPr>
          <w:rFonts w:ascii="Times New Roman" w:hAnsi="Times New Roman" w:cs="Times New Roman"/>
          <w:sz w:val="28"/>
          <w:szCs w:val="24"/>
          <w:lang w:val="en-US"/>
        </w:rPr>
        <w:t>URL</w:t>
      </w:r>
      <w:r w:rsidR="00C97F24" w:rsidRPr="00DD335B">
        <w:rPr>
          <w:rFonts w:ascii="Times New Roman" w:hAnsi="Times New Roman" w:cs="Times New Roman"/>
          <w:sz w:val="28"/>
          <w:szCs w:val="24"/>
        </w:rPr>
        <w:t xml:space="preserve">: </w:t>
      </w:r>
      <w:r w:rsidRPr="00DD335B">
        <w:fldChar w:fldCharType="begin"/>
      </w:r>
      <w:r w:rsidRPr="00DD335B">
        <w:rPr>
          <w:rFonts w:ascii="Times New Roman" w:hAnsi="Times New Roman" w:cs="Times New Roman"/>
          <w:sz w:val="28"/>
          <w:szCs w:val="28"/>
        </w:rPr>
        <w:instrText xml:space="preserve"> </w:instrText>
      </w:r>
      <w:r w:rsidRPr="00DD335B">
        <w:rPr>
          <w:rFonts w:ascii="Times New Roman" w:hAnsi="Times New Roman" w:cs="Times New Roman"/>
          <w:sz w:val="28"/>
          <w:szCs w:val="28"/>
          <w:lang w:val="en-US"/>
          <w:rPrChange w:id="113" w:author="Иван Слеповичев" w:date="2020-12-15T14:56:00Z">
            <w:rPr/>
          </w:rPrChange>
        </w:rPr>
        <w:instrText>HYPERLINK</w:instrText>
      </w:r>
      <w:r w:rsidRPr="00DD335B">
        <w:rPr>
          <w:rFonts w:ascii="Times New Roman" w:hAnsi="Times New Roman" w:cs="Times New Roman"/>
          <w:sz w:val="28"/>
          <w:szCs w:val="28"/>
        </w:rPr>
        <w:instrText xml:space="preserve"> "</w:instrText>
      </w:r>
      <w:r w:rsidRPr="00DD335B">
        <w:rPr>
          <w:rFonts w:ascii="Times New Roman" w:hAnsi="Times New Roman" w:cs="Times New Roman"/>
          <w:sz w:val="28"/>
          <w:szCs w:val="28"/>
          <w:lang w:val="en-US"/>
          <w:rPrChange w:id="114" w:author="Иван Слеповичев" w:date="2020-12-15T14:56:00Z">
            <w:rPr/>
          </w:rPrChange>
        </w:rPr>
        <w:instrText>http</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15" w:author="Иван Слеповичев" w:date="2020-12-15T14:56:00Z">
            <w:rPr/>
          </w:rPrChange>
        </w:rPr>
        <w:instrText>www</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16" w:author="Иван Слеповичев" w:date="2020-12-15T14:56:00Z">
            <w:rPr/>
          </w:rPrChange>
        </w:rPr>
        <w:instrText>thescipub</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17" w:author="Иван Слеповичев" w:date="2020-12-15T14:56:00Z">
            <w:rPr/>
          </w:rPrChange>
        </w:rPr>
        <w:instrText>com</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18" w:author="Иван Слеповичев" w:date="2020-12-15T14:56:00Z">
            <w:rPr/>
          </w:rPrChange>
        </w:rPr>
        <w:instrText>abstract</w:instrText>
      </w:r>
      <w:r w:rsidRPr="00DD335B">
        <w:rPr>
          <w:rFonts w:ascii="Times New Roman" w:hAnsi="Times New Roman" w:cs="Times New Roman"/>
          <w:sz w:val="28"/>
          <w:szCs w:val="28"/>
        </w:rPr>
        <w:instrText>/10.3844/</w:instrText>
      </w:r>
      <w:r w:rsidRPr="00DD335B">
        <w:rPr>
          <w:rFonts w:ascii="Times New Roman" w:hAnsi="Times New Roman" w:cs="Times New Roman"/>
          <w:sz w:val="28"/>
          <w:szCs w:val="28"/>
          <w:lang w:val="en-US"/>
          <w:rPrChange w:id="119" w:author="Иван Слеповичев" w:date="2020-12-15T14:56:00Z">
            <w:rPr/>
          </w:rPrChange>
        </w:rPr>
        <w:instrText>jmssp</w:instrText>
      </w:r>
      <w:r w:rsidRPr="00DD335B">
        <w:rPr>
          <w:rFonts w:ascii="Times New Roman" w:hAnsi="Times New Roman" w:cs="Times New Roman"/>
          <w:sz w:val="28"/>
          <w:szCs w:val="28"/>
        </w:rPr>
        <w:instrText xml:space="preserve">.2010.342.346" </w:instrText>
      </w:r>
      <w:r w:rsidRPr="00DD335B">
        <w:fldChar w:fldCharType="separate"/>
      </w:r>
      <w:r w:rsidRPr="00DD335B">
        <w:rPr>
          <w:rStyle w:val="a5"/>
          <w:rFonts w:ascii="Times New Roman" w:hAnsi="Times New Roman" w:cs="Times New Roman"/>
          <w:color w:val="auto"/>
          <w:sz w:val="28"/>
          <w:szCs w:val="28"/>
          <w:u w:val="none"/>
          <w:lang w:val="en-US"/>
        </w:rPr>
        <w:t>http</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www</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thescipub</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com</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abstract</w:t>
      </w:r>
      <w:r w:rsidRPr="00DD335B">
        <w:rPr>
          <w:rStyle w:val="a5"/>
          <w:rFonts w:ascii="Times New Roman" w:hAnsi="Times New Roman" w:cs="Times New Roman"/>
          <w:color w:val="auto"/>
          <w:sz w:val="28"/>
          <w:szCs w:val="28"/>
          <w:u w:val="none"/>
        </w:rPr>
        <w:t>/10.3844/</w:t>
      </w:r>
      <w:r w:rsidRPr="00DD335B">
        <w:rPr>
          <w:rStyle w:val="a5"/>
          <w:rFonts w:ascii="Times New Roman" w:hAnsi="Times New Roman" w:cs="Times New Roman"/>
          <w:color w:val="auto"/>
          <w:sz w:val="28"/>
          <w:szCs w:val="28"/>
          <w:u w:val="none"/>
          <w:lang w:val="en-US"/>
        </w:rPr>
        <w:t>jmssp</w:t>
      </w:r>
      <w:r w:rsidRPr="00DD335B">
        <w:rPr>
          <w:rStyle w:val="a5"/>
          <w:rFonts w:ascii="Times New Roman" w:hAnsi="Times New Roman" w:cs="Times New Roman"/>
          <w:color w:val="auto"/>
          <w:sz w:val="28"/>
          <w:szCs w:val="28"/>
          <w:u w:val="none"/>
        </w:rPr>
        <w:t>.2010.342.346</w:t>
      </w:r>
      <w:r w:rsidRPr="00DD335B">
        <w:rPr>
          <w:rStyle w:val="a5"/>
          <w:rFonts w:ascii="Times New Roman" w:hAnsi="Times New Roman" w:cs="Times New Roman"/>
          <w:color w:val="auto"/>
          <w:sz w:val="28"/>
          <w:szCs w:val="28"/>
          <w:u w:val="none"/>
          <w:lang w:val="en-US"/>
        </w:rPr>
        <w:fldChar w:fldCharType="end"/>
      </w:r>
      <w:r w:rsidR="00C97F24" w:rsidRPr="00DD335B">
        <w:rPr>
          <w:rStyle w:val="a5"/>
          <w:rFonts w:ascii="Times New Roman" w:hAnsi="Times New Roman" w:cs="Times New Roman"/>
          <w:color w:val="auto"/>
          <w:sz w:val="28"/>
          <w:szCs w:val="28"/>
          <w:u w:val="none"/>
        </w:rPr>
        <w:t xml:space="preserve"> </w:t>
      </w:r>
      <w:r w:rsidR="00C97F24" w:rsidRPr="00DD335B">
        <w:rPr>
          <w:rFonts w:ascii="Times New Roman" w:hAnsi="Times New Roman" w:cs="Times New Roman"/>
          <w:sz w:val="28"/>
          <w:szCs w:val="28"/>
          <w:shd w:val="clear" w:color="auto" w:fill="FFFFFF"/>
        </w:rPr>
        <w:t>(дата обращения: 18.10.2020</w:t>
      </w:r>
      <w:proofErr w:type="gramStart"/>
      <w:r w:rsidR="00C97F24" w:rsidRPr="00DD335B">
        <w:rPr>
          <w:rFonts w:ascii="Times New Roman" w:hAnsi="Times New Roman" w:cs="Times New Roman"/>
          <w:sz w:val="28"/>
          <w:szCs w:val="28"/>
          <w:shd w:val="clear" w:color="auto" w:fill="FFFFFF"/>
        </w:rPr>
        <w:t>) .</w:t>
      </w:r>
      <w:proofErr w:type="gramEnd"/>
      <w:r w:rsidR="00C97F24" w:rsidRPr="00DD335B">
        <w:rPr>
          <w:rFonts w:ascii="Times New Roman" w:hAnsi="Times New Roman" w:cs="Times New Roman"/>
          <w:sz w:val="28"/>
          <w:szCs w:val="28"/>
          <w:shd w:val="clear" w:color="auto" w:fill="FFFFFF"/>
        </w:rPr>
        <w:t xml:space="preserve"> - Загл. с экрана. - Яз. англ.</w:t>
      </w:r>
    </w:p>
    <w:p w14:paraId="3346CDBE" w14:textId="46DB71B2" w:rsidR="00C97F24" w:rsidRPr="00DD335B" w:rsidRDefault="00113298" w:rsidP="00122DFA">
      <w:pPr>
        <w:spacing w:after="0" w:line="360" w:lineRule="auto"/>
        <w:ind w:firstLine="709"/>
        <w:jc w:val="both"/>
        <w:rPr>
          <w:rFonts w:ascii="Times New Roman" w:hAnsi="Times New Roman" w:cs="Times New Roman"/>
          <w:sz w:val="28"/>
          <w:szCs w:val="28"/>
        </w:rPr>
      </w:pPr>
      <w:r w:rsidRPr="00DD335B">
        <w:rPr>
          <w:rFonts w:ascii="Times New Roman" w:hAnsi="Times New Roman" w:cs="Times New Roman"/>
          <w:sz w:val="28"/>
          <w:szCs w:val="28"/>
        </w:rPr>
        <w:t xml:space="preserve">18 </w:t>
      </w:r>
      <w:r w:rsidR="00C97F24" w:rsidRPr="00DD335B">
        <w:rPr>
          <w:rFonts w:ascii="Times New Roman" w:hAnsi="Times New Roman" w:cs="Times New Roman"/>
          <w:sz w:val="28"/>
          <w:szCs w:val="28"/>
          <w:lang w:val="en-US"/>
        </w:rPr>
        <w:t>Time</w:t>
      </w:r>
      <w:r w:rsidR="00C97F24" w:rsidRPr="00DD335B">
        <w:rPr>
          <w:rFonts w:ascii="Times New Roman" w:hAnsi="Times New Roman" w:cs="Times New Roman"/>
          <w:sz w:val="28"/>
          <w:szCs w:val="28"/>
        </w:rPr>
        <w:t xml:space="preserve"> </w:t>
      </w:r>
      <w:r w:rsidR="00C97F24" w:rsidRPr="00DD335B">
        <w:rPr>
          <w:rFonts w:ascii="Times New Roman" w:hAnsi="Times New Roman" w:cs="Times New Roman"/>
          <w:sz w:val="28"/>
          <w:szCs w:val="28"/>
          <w:lang w:val="en-US"/>
        </w:rPr>
        <w:t>series</w:t>
      </w:r>
      <w:r w:rsidR="00C97F24" w:rsidRPr="00DD335B">
        <w:rPr>
          <w:rFonts w:ascii="Times New Roman" w:hAnsi="Times New Roman" w:cs="Times New Roman"/>
          <w:sz w:val="28"/>
          <w:szCs w:val="28"/>
        </w:rPr>
        <w:t xml:space="preserve"> </w:t>
      </w:r>
      <w:r w:rsidR="00C97F24" w:rsidRPr="00DD335B">
        <w:rPr>
          <w:rFonts w:ascii="Times New Roman" w:hAnsi="Times New Roman" w:cs="Times New Roman"/>
          <w:sz w:val="28"/>
          <w:szCs w:val="28"/>
          <w:lang w:val="en-US"/>
        </w:rPr>
        <w:t>forecasting</w:t>
      </w:r>
      <w:r w:rsidR="00C97F24" w:rsidRPr="00DD335B">
        <w:rPr>
          <w:rFonts w:ascii="Times New Roman" w:hAnsi="Times New Roman" w:cs="Times New Roman"/>
          <w:sz w:val="28"/>
          <w:szCs w:val="28"/>
        </w:rPr>
        <w:t xml:space="preserve"> [Электронный ресурс]: </w:t>
      </w:r>
      <w:r w:rsidR="00C97F24" w:rsidRPr="00DD335B">
        <w:rPr>
          <w:rFonts w:ascii="Times New Roman" w:hAnsi="Times New Roman" w:cs="Times New Roman"/>
          <w:sz w:val="28"/>
          <w:szCs w:val="28"/>
          <w:shd w:val="clear" w:color="auto" w:fill="FFFFFF"/>
          <w:lang w:val="en-US"/>
        </w:rPr>
        <w:t>TensorFlow</w:t>
      </w:r>
      <w:r w:rsidR="00C97F24" w:rsidRPr="00DD335B">
        <w:rPr>
          <w:rFonts w:ascii="Times New Roman" w:hAnsi="Times New Roman" w:cs="Times New Roman"/>
          <w:sz w:val="28"/>
          <w:szCs w:val="28"/>
          <w:shd w:val="clear" w:color="auto" w:fill="FFFFFF"/>
        </w:rPr>
        <w:t xml:space="preserve"> //</w:t>
      </w:r>
      <w:r w:rsidR="00C97F24" w:rsidRPr="00DD335B">
        <w:rPr>
          <w:rFonts w:ascii="Times New Roman" w:hAnsi="Times New Roman" w:cs="Times New Roman"/>
          <w:sz w:val="28"/>
          <w:szCs w:val="28"/>
        </w:rPr>
        <w:t xml:space="preserve"> </w:t>
      </w:r>
      <w:r w:rsidR="00B12BF0" w:rsidRPr="00DD335B">
        <w:rPr>
          <w:rFonts w:ascii="Times New Roman" w:hAnsi="Times New Roman" w:cs="Times New Roman"/>
          <w:sz w:val="28"/>
          <w:szCs w:val="28"/>
        </w:rPr>
        <w:t>[</w:t>
      </w:r>
      <w:r w:rsidR="00C97F24" w:rsidRPr="00DD335B">
        <w:rPr>
          <w:rFonts w:ascii="Times New Roman" w:hAnsi="Times New Roman" w:cs="Times New Roman"/>
          <w:sz w:val="28"/>
          <w:szCs w:val="28"/>
        </w:rPr>
        <w:t xml:space="preserve">Электронный ресурс]: </w:t>
      </w:r>
      <w:hyperlink r:id="rId35" w:tgtFrame="_blank" w:history="1">
        <w:r w:rsidR="00C97F24" w:rsidRPr="00DD335B">
          <w:rPr>
            <w:rStyle w:val="a5"/>
            <w:rFonts w:ascii="Times New Roman" w:hAnsi="Times New Roman" w:cs="Times New Roman"/>
            <w:color w:val="auto"/>
            <w:sz w:val="28"/>
            <w:szCs w:val="28"/>
            <w:u w:val="none"/>
            <w:shd w:val="clear" w:color="auto" w:fill="FFFFFF"/>
          </w:rPr>
          <w:t>https://www.tensorflow.org</w:t>
        </w:r>
      </w:hyperlink>
      <w:r w:rsidR="00C97F24" w:rsidRPr="00DD335B">
        <w:rPr>
          <w:rFonts w:ascii="Times New Roman" w:hAnsi="Times New Roman" w:cs="Times New Roman"/>
          <w:sz w:val="28"/>
          <w:szCs w:val="28"/>
        </w:rPr>
        <w:t xml:space="preserve">. - </w:t>
      </w:r>
      <w:r w:rsidR="00C97F24" w:rsidRPr="00DD335B">
        <w:rPr>
          <w:rFonts w:ascii="Times New Roman" w:hAnsi="Times New Roman" w:cs="Times New Roman"/>
          <w:sz w:val="28"/>
          <w:szCs w:val="28"/>
          <w:lang w:val="en-US"/>
        </w:rPr>
        <w:t>URL</w:t>
      </w:r>
      <w:r w:rsidR="00C97F24" w:rsidRPr="00DD335B">
        <w:rPr>
          <w:rFonts w:ascii="Times New Roman" w:hAnsi="Times New Roman" w:cs="Times New Roman"/>
          <w:sz w:val="28"/>
          <w:szCs w:val="28"/>
        </w:rPr>
        <w:t xml:space="preserve">: </w:t>
      </w:r>
      <w:r w:rsidR="00C97F24" w:rsidRPr="00DD335B">
        <w:fldChar w:fldCharType="begin"/>
      </w:r>
      <w:r w:rsidR="00C97F24" w:rsidRPr="00DD335B">
        <w:rPr>
          <w:rFonts w:ascii="Times New Roman" w:hAnsi="Times New Roman" w:cs="Times New Roman"/>
          <w:sz w:val="28"/>
          <w:szCs w:val="28"/>
        </w:rPr>
        <w:instrText xml:space="preserve"> </w:instrText>
      </w:r>
      <w:r w:rsidR="00C97F24" w:rsidRPr="00DD335B">
        <w:rPr>
          <w:rFonts w:ascii="Times New Roman" w:hAnsi="Times New Roman" w:cs="Times New Roman"/>
          <w:sz w:val="28"/>
          <w:szCs w:val="28"/>
          <w:lang w:val="en-US"/>
          <w:rPrChange w:id="120" w:author="Иван Слеповичев" w:date="2020-12-15T14:56:00Z">
            <w:rPr/>
          </w:rPrChange>
        </w:rPr>
        <w:instrText>HYPERLINK</w:instrText>
      </w:r>
      <w:r w:rsidR="00C97F24" w:rsidRPr="00DD335B">
        <w:rPr>
          <w:rFonts w:ascii="Times New Roman" w:hAnsi="Times New Roman" w:cs="Times New Roman"/>
          <w:sz w:val="28"/>
          <w:szCs w:val="28"/>
        </w:rPr>
        <w:instrText xml:space="preserve"> "</w:instrText>
      </w:r>
      <w:r w:rsidR="00C97F24" w:rsidRPr="00DD335B">
        <w:rPr>
          <w:rFonts w:ascii="Times New Roman" w:hAnsi="Times New Roman" w:cs="Times New Roman"/>
          <w:sz w:val="28"/>
          <w:szCs w:val="28"/>
          <w:lang w:val="en-US"/>
          <w:rPrChange w:id="121" w:author="Иван Слеповичев" w:date="2020-12-15T14:56:00Z">
            <w:rPr/>
          </w:rPrChange>
        </w:rPr>
        <w:instrText>https</w:instrText>
      </w:r>
      <w:r w:rsidR="00C97F24" w:rsidRPr="00DD335B">
        <w:rPr>
          <w:rFonts w:ascii="Times New Roman" w:hAnsi="Times New Roman" w:cs="Times New Roman"/>
          <w:sz w:val="28"/>
          <w:szCs w:val="28"/>
        </w:rPr>
        <w:instrText>://</w:instrText>
      </w:r>
      <w:r w:rsidR="00C97F24" w:rsidRPr="00DD335B">
        <w:rPr>
          <w:rFonts w:ascii="Times New Roman" w:hAnsi="Times New Roman" w:cs="Times New Roman"/>
          <w:sz w:val="28"/>
          <w:szCs w:val="28"/>
          <w:lang w:val="en-US"/>
          <w:rPrChange w:id="122" w:author="Иван Слеповичев" w:date="2020-12-15T14:56:00Z">
            <w:rPr/>
          </w:rPrChange>
        </w:rPr>
        <w:instrText>www</w:instrText>
      </w:r>
      <w:r w:rsidR="00C97F24" w:rsidRPr="00DD335B">
        <w:rPr>
          <w:rFonts w:ascii="Times New Roman" w:hAnsi="Times New Roman" w:cs="Times New Roman"/>
          <w:sz w:val="28"/>
          <w:szCs w:val="28"/>
        </w:rPr>
        <w:instrText>.</w:instrText>
      </w:r>
      <w:r w:rsidR="00C97F24" w:rsidRPr="00DD335B">
        <w:rPr>
          <w:rFonts w:ascii="Times New Roman" w:hAnsi="Times New Roman" w:cs="Times New Roman"/>
          <w:sz w:val="28"/>
          <w:szCs w:val="28"/>
          <w:lang w:val="en-US"/>
          <w:rPrChange w:id="123" w:author="Иван Слеповичев" w:date="2020-12-15T14:56:00Z">
            <w:rPr/>
          </w:rPrChange>
        </w:rPr>
        <w:instrText>tensorflow</w:instrText>
      </w:r>
      <w:r w:rsidR="00C97F24" w:rsidRPr="00DD335B">
        <w:rPr>
          <w:rFonts w:ascii="Times New Roman" w:hAnsi="Times New Roman" w:cs="Times New Roman"/>
          <w:sz w:val="28"/>
          <w:szCs w:val="28"/>
        </w:rPr>
        <w:instrText>.</w:instrText>
      </w:r>
      <w:r w:rsidR="00C97F24" w:rsidRPr="00DD335B">
        <w:rPr>
          <w:rFonts w:ascii="Times New Roman" w:hAnsi="Times New Roman" w:cs="Times New Roman"/>
          <w:sz w:val="28"/>
          <w:szCs w:val="28"/>
          <w:lang w:val="en-US"/>
          <w:rPrChange w:id="124" w:author="Иван Слеповичев" w:date="2020-12-15T14:56:00Z">
            <w:rPr/>
          </w:rPrChange>
        </w:rPr>
        <w:instrText>org</w:instrText>
      </w:r>
      <w:r w:rsidR="00C97F24" w:rsidRPr="00DD335B">
        <w:rPr>
          <w:rFonts w:ascii="Times New Roman" w:hAnsi="Times New Roman" w:cs="Times New Roman"/>
          <w:sz w:val="28"/>
          <w:szCs w:val="28"/>
        </w:rPr>
        <w:instrText>/</w:instrText>
      </w:r>
      <w:r w:rsidR="00C97F24" w:rsidRPr="00DD335B">
        <w:rPr>
          <w:rFonts w:ascii="Times New Roman" w:hAnsi="Times New Roman" w:cs="Times New Roman"/>
          <w:sz w:val="28"/>
          <w:szCs w:val="28"/>
          <w:lang w:val="en-US"/>
          <w:rPrChange w:id="125" w:author="Иван Слеповичев" w:date="2020-12-15T14:56:00Z">
            <w:rPr/>
          </w:rPrChange>
        </w:rPr>
        <w:instrText>tutorials</w:instrText>
      </w:r>
      <w:r w:rsidR="00C97F24" w:rsidRPr="00DD335B">
        <w:rPr>
          <w:rFonts w:ascii="Times New Roman" w:hAnsi="Times New Roman" w:cs="Times New Roman"/>
          <w:sz w:val="28"/>
          <w:szCs w:val="28"/>
        </w:rPr>
        <w:instrText>/</w:instrText>
      </w:r>
      <w:r w:rsidR="00C97F24" w:rsidRPr="00DD335B">
        <w:rPr>
          <w:rFonts w:ascii="Times New Roman" w:hAnsi="Times New Roman" w:cs="Times New Roman"/>
          <w:sz w:val="28"/>
          <w:szCs w:val="28"/>
          <w:lang w:val="en-US"/>
          <w:rPrChange w:id="126" w:author="Иван Слеповичев" w:date="2020-12-15T14:56:00Z">
            <w:rPr/>
          </w:rPrChange>
        </w:rPr>
        <w:instrText>structured</w:instrText>
      </w:r>
      <w:r w:rsidR="00C97F24" w:rsidRPr="00DD335B">
        <w:rPr>
          <w:rFonts w:ascii="Times New Roman" w:hAnsi="Times New Roman" w:cs="Times New Roman"/>
          <w:sz w:val="28"/>
          <w:szCs w:val="28"/>
        </w:rPr>
        <w:instrText>_</w:instrText>
      </w:r>
      <w:r w:rsidR="00C97F24" w:rsidRPr="00DD335B">
        <w:rPr>
          <w:rFonts w:ascii="Times New Roman" w:hAnsi="Times New Roman" w:cs="Times New Roman"/>
          <w:sz w:val="28"/>
          <w:szCs w:val="28"/>
          <w:lang w:val="en-US"/>
          <w:rPrChange w:id="127" w:author="Иван Слеповичев" w:date="2020-12-15T14:56:00Z">
            <w:rPr/>
          </w:rPrChange>
        </w:rPr>
        <w:instrText>data</w:instrText>
      </w:r>
      <w:r w:rsidR="00C97F24" w:rsidRPr="00DD335B">
        <w:rPr>
          <w:rFonts w:ascii="Times New Roman" w:hAnsi="Times New Roman" w:cs="Times New Roman"/>
          <w:sz w:val="28"/>
          <w:szCs w:val="28"/>
        </w:rPr>
        <w:instrText>/</w:instrText>
      </w:r>
      <w:r w:rsidR="00C97F24" w:rsidRPr="00DD335B">
        <w:rPr>
          <w:rFonts w:ascii="Times New Roman" w:hAnsi="Times New Roman" w:cs="Times New Roman"/>
          <w:sz w:val="28"/>
          <w:szCs w:val="28"/>
          <w:lang w:val="en-US"/>
          <w:rPrChange w:id="128" w:author="Иван Слеповичев" w:date="2020-12-15T14:56:00Z">
            <w:rPr/>
          </w:rPrChange>
        </w:rPr>
        <w:instrText>time</w:instrText>
      </w:r>
      <w:r w:rsidR="00C97F24" w:rsidRPr="00DD335B">
        <w:rPr>
          <w:rFonts w:ascii="Times New Roman" w:hAnsi="Times New Roman" w:cs="Times New Roman"/>
          <w:sz w:val="28"/>
          <w:szCs w:val="28"/>
        </w:rPr>
        <w:instrText>_</w:instrText>
      </w:r>
      <w:r w:rsidR="00C97F24" w:rsidRPr="00DD335B">
        <w:rPr>
          <w:rFonts w:ascii="Times New Roman" w:hAnsi="Times New Roman" w:cs="Times New Roman"/>
          <w:sz w:val="28"/>
          <w:szCs w:val="28"/>
          <w:lang w:val="en-US"/>
          <w:rPrChange w:id="129" w:author="Иван Слеповичев" w:date="2020-12-15T14:56:00Z">
            <w:rPr/>
          </w:rPrChange>
        </w:rPr>
        <w:instrText>series</w:instrText>
      </w:r>
      <w:r w:rsidR="00C97F24" w:rsidRPr="00DD335B">
        <w:rPr>
          <w:rFonts w:ascii="Times New Roman" w:hAnsi="Times New Roman" w:cs="Times New Roman"/>
          <w:sz w:val="28"/>
          <w:szCs w:val="28"/>
        </w:rPr>
        <w:instrText>?</w:instrText>
      </w:r>
      <w:r w:rsidR="00C97F24" w:rsidRPr="00DD335B">
        <w:rPr>
          <w:rFonts w:ascii="Times New Roman" w:hAnsi="Times New Roman" w:cs="Times New Roman"/>
          <w:sz w:val="28"/>
          <w:szCs w:val="28"/>
          <w:lang w:val="en-US"/>
          <w:rPrChange w:id="130" w:author="Иван Слеповичев" w:date="2020-12-15T14:56:00Z">
            <w:rPr/>
          </w:rPrChange>
        </w:rPr>
        <w:instrText>hl</w:instrText>
      </w:r>
      <w:r w:rsidR="00C97F24" w:rsidRPr="00DD335B">
        <w:rPr>
          <w:rFonts w:ascii="Times New Roman" w:hAnsi="Times New Roman" w:cs="Times New Roman"/>
          <w:sz w:val="28"/>
          <w:szCs w:val="28"/>
        </w:rPr>
        <w:instrText>=</w:instrText>
      </w:r>
      <w:r w:rsidR="00C97F24" w:rsidRPr="00DD335B">
        <w:rPr>
          <w:rFonts w:ascii="Times New Roman" w:hAnsi="Times New Roman" w:cs="Times New Roman"/>
          <w:sz w:val="28"/>
          <w:szCs w:val="28"/>
          <w:lang w:val="en-US"/>
          <w:rPrChange w:id="131" w:author="Иван Слеповичев" w:date="2020-12-15T14:56:00Z">
            <w:rPr/>
          </w:rPrChange>
        </w:rPr>
        <w:instrText>en</w:instrText>
      </w:r>
      <w:r w:rsidR="00C97F24" w:rsidRPr="00DD335B">
        <w:rPr>
          <w:rFonts w:ascii="Times New Roman" w:hAnsi="Times New Roman" w:cs="Times New Roman"/>
          <w:sz w:val="28"/>
          <w:szCs w:val="28"/>
        </w:rPr>
        <w:instrText xml:space="preserve">" </w:instrText>
      </w:r>
      <w:r w:rsidR="00C97F24" w:rsidRPr="00DD335B">
        <w:fldChar w:fldCharType="separate"/>
      </w:r>
      <w:r w:rsidR="00C97F24" w:rsidRPr="00DD335B">
        <w:rPr>
          <w:rStyle w:val="a5"/>
          <w:rFonts w:ascii="Times New Roman" w:hAnsi="Times New Roman" w:cs="Times New Roman"/>
          <w:color w:val="auto"/>
          <w:sz w:val="28"/>
          <w:szCs w:val="28"/>
          <w:u w:val="none"/>
          <w:lang w:val="en-US"/>
        </w:rPr>
        <w:t>https</w:t>
      </w:r>
      <w:r w:rsidR="00C97F24" w:rsidRPr="00DD335B">
        <w:rPr>
          <w:rStyle w:val="a5"/>
          <w:rFonts w:ascii="Times New Roman" w:hAnsi="Times New Roman" w:cs="Times New Roman"/>
          <w:color w:val="auto"/>
          <w:sz w:val="28"/>
          <w:szCs w:val="28"/>
          <w:u w:val="none"/>
        </w:rPr>
        <w:t>://</w:t>
      </w:r>
      <w:r w:rsidR="00C97F24" w:rsidRPr="00DD335B">
        <w:rPr>
          <w:rStyle w:val="a5"/>
          <w:rFonts w:ascii="Times New Roman" w:hAnsi="Times New Roman" w:cs="Times New Roman"/>
          <w:color w:val="auto"/>
          <w:sz w:val="28"/>
          <w:szCs w:val="28"/>
          <w:u w:val="none"/>
          <w:lang w:val="en-US"/>
        </w:rPr>
        <w:t>www</w:t>
      </w:r>
      <w:r w:rsidR="00C97F24" w:rsidRPr="00DD335B">
        <w:rPr>
          <w:rStyle w:val="a5"/>
          <w:rFonts w:ascii="Times New Roman" w:hAnsi="Times New Roman" w:cs="Times New Roman"/>
          <w:color w:val="auto"/>
          <w:sz w:val="28"/>
          <w:szCs w:val="28"/>
          <w:u w:val="none"/>
        </w:rPr>
        <w:t>.</w:t>
      </w:r>
      <w:r w:rsidR="00C97F24" w:rsidRPr="00DD335B">
        <w:rPr>
          <w:rStyle w:val="a5"/>
          <w:rFonts w:ascii="Times New Roman" w:hAnsi="Times New Roman" w:cs="Times New Roman"/>
          <w:color w:val="auto"/>
          <w:sz w:val="28"/>
          <w:szCs w:val="28"/>
          <w:u w:val="none"/>
          <w:lang w:val="en-US"/>
        </w:rPr>
        <w:t>tensorflow</w:t>
      </w:r>
      <w:r w:rsidR="00C97F24" w:rsidRPr="00DD335B">
        <w:rPr>
          <w:rStyle w:val="a5"/>
          <w:rFonts w:ascii="Times New Roman" w:hAnsi="Times New Roman" w:cs="Times New Roman"/>
          <w:color w:val="auto"/>
          <w:sz w:val="28"/>
          <w:szCs w:val="28"/>
          <w:u w:val="none"/>
        </w:rPr>
        <w:t>.</w:t>
      </w:r>
      <w:r w:rsidR="00C97F24" w:rsidRPr="00DD335B">
        <w:rPr>
          <w:rStyle w:val="a5"/>
          <w:rFonts w:ascii="Times New Roman" w:hAnsi="Times New Roman" w:cs="Times New Roman"/>
          <w:color w:val="auto"/>
          <w:sz w:val="28"/>
          <w:szCs w:val="28"/>
          <w:u w:val="none"/>
          <w:lang w:val="en-US"/>
        </w:rPr>
        <w:t>org</w:t>
      </w:r>
      <w:r w:rsidR="00C97F24" w:rsidRPr="00DD335B">
        <w:rPr>
          <w:rStyle w:val="a5"/>
          <w:rFonts w:ascii="Times New Roman" w:hAnsi="Times New Roman" w:cs="Times New Roman"/>
          <w:color w:val="auto"/>
          <w:sz w:val="28"/>
          <w:szCs w:val="28"/>
          <w:u w:val="none"/>
        </w:rPr>
        <w:t>/</w:t>
      </w:r>
      <w:r w:rsidR="00C97F24" w:rsidRPr="00DD335B">
        <w:rPr>
          <w:rStyle w:val="a5"/>
          <w:rFonts w:ascii="Times New Roman" w:hAnsi="Times New Roman" w:cs="Times New Roman"/>
          <w:color w:val="auto"/>
          <w:sz w:val="28"/>
          <w:szCs w:val="28"/>
          <w:u w:val="none"/>
          <w:lang w:val="en-US"/>
        </w:rPr>
        <w:t>tutorials</w:t>
      </w:r>
      <w:r w:rsidR="00C97F24" w:rsidRPr="00DD335B">
        <w:rPr>
          <w:rStyle w:val="a5"/>
          <w:rFonts w:ascii="Times New Roman" w:hAnsi="Times New Roman" w:cs="Times New Roman"/>
          <w:color w:val="auto"/>
          <w:sz w:val="28"/>
          <w:szCs w:val="28"/>
          <w:u w:val="none"/>
        </w:rPr>
        <w:t>/</w:t>
      </w:r>
      <w:r w:rsidR="00C97F24" w:rsidRPr="00DD335B">
        <w:rPr>
          <w:rStyle w:val="a5"/>
          <w:rFonts w:ascii="Times New Roman" w:hAnsi="Times New Roman" w:cs="Times New Roman"/>
          <w:color w:val="auto"/>
          <w:sz w:val="28"/>
          <w:szCs w:val="28"/>
          <w:u w:val="none"/>
          <w:lang w:val="en-US"/>
        </w:rPr>
        <w:t>structured</w:t>
      </w:r>
      <w:r w:rsidR="00C97F24" w:rsidRPr="00DD335B">
        <w:rPr>
          <w:rStyle w:val="a5"/>
          <w:rFonts w:ascii="Times New Roman" w:hAnsi="Times New Roman" w:cs="Times New Roman"/>
          <w:color w:val="auto"/>
          <w:sz w:val="28"/>
          <w:szCs w:val="28"/>
          <w:u w:val="none"/>
        </w:rPr>
        <w:t>_</w:t>
      </w:r>
      <w:r w:rsidR="00C97F24" w:rsidRPr="00DD335B">
        <w:rPr>
          <w:rStyle w:val="a5"/>
          <w:rFonts w:ascii="Times New Roman" w:hAnsi="Times New Roman" w:cs="Times New Roman"/>
          <w:color w:val="auto"/>
          <w:sz w:val="28"/>
          <w:szCs w:val="28"/>
          <w:u w:val="none"/>
          <w:lang w:val="en-US"/>
        </w:rPr>
        <w:t>data</w:t>
      </w:r>
      <w:r w:rsidR="00C97F24" w:rsidRPr="00DD335B">
        <w:rPr>
          <w:rStyle w:val="a5"/>
          <w:rFonts w:ascii="Times New Roman" w:hAnsi="Times New Roman" w:cs="Times New Roman"/>
          <w:color w:val="auto"/>
          <w:sz w:val="28"/>
          <w:szCs w:val="28"/>
          <w:u w:val="none"/>
        </w:rPr>
        <w:t>/</w:t>
      </w:r>
      <w:r w:rsidR="00C97F24" w:rsidRPr="00DD335B">
        <w:rPr>
          <w:rStyle w:val="a5"/>
          <w:rFonts w:ascii="Times New Roman" w:hAnsi="Times New Roman" w:cs="Times New Roman"/>
          <w:color w:val="auto"/>
          <w:sz w:val="28"/>
          <w:szCs w:val="28"/>
          <w:u w:val="none"/>
          <w:lang w:val="en-US"/>
        </w:rPr>
        <w:t>time</w:t>
      </w:r>
      <w:r w:rsidR="00C97F24" w:rsidRPr="00DD335B">
        <w:rPr>
          <w:rStyle w:val="a5"/>
          <w:rFonts w:ascii="Times New Roman" w:hAnsi="Times New Roman" w:cs="Times New Roman"/>
          <w:color w:val="auto"/>
          <w:sz w:val="28"/>
          <w:szCs w:val="28"/>
          <w:u w:val="none"/>
        </w:rPr>
        <w:t>_</w:t>
      </w:r>
      <w:r w:rsidR="00C97F24" w:rsidRPr="00DD335B">
        <w:rPr>
          <w:rStyle w:val="a5"/>
          <w:rFonts w:ascii="Times New Roman" w:hAnsi="Times New Roman" w:cs="Times New Roman"/>
          <w:color w:val="auto"/>
          <w:sz w:val="28"/>
          <w:szCs w:val="28"/>
          <w:u w:val="none"/>
          <w:lang w:val="en-US"/>
        </w:rPr>
        <w:t>series</w:t>
      </w:r>
      <w:r w:rsidR="00C97F24" w:rsidRPr="00DD335B">
        <w:rPr>
          <w:rStyle w:val="a5"/>
          <w:rFonts w:ascii="Times New Roman" w:hAnsi="Times New Roman" w:cs="Times New Roman"/>
          <w:color w:val="auto"/>
          <w:sz w:val="28"/>
          <w:szCs w:val="28"/>
          <w:u w:val="none"/>
        </w:rPr>
        <w:t>?</w:t>
      </w:r>
      <w:r w:rsidR="00C97F24" w:rsidRPr="00DD335B">
        <w:rPr>
          <w:rStyle w:val="a5"/>
          <w:rFonts w:ascii="Times New Roman" w:hAnsi="Times New Roman" w:cs="Times New Roman"/>
          <w:color w:val="auto"/>
          <w:sz w:val="28"/>
          <w:szCs w:val="28"/>
          <w:u w:val="none"/>
          <w:lang w:val="en-US"/>
        </w:rPr>
        <w:t>hl</w:t>
      </w:r>
      <w:r w:rsidR="00C97F24" w:rsidRPr="00DD335B">
        <w:rPr>
          <w:rStyle w:val="a5"/>
          <w:rFonts w:ascii="Times New Roman" w:hAnsi="Times New Roman" w:cs="Times New Roman"/>
          <w:color w:val="auto"/>
          <w:sz w:val="28"/>
          <w:szCs w:val="28"/>
          <w:u w:val="none"/>
        </w:rPr>
        <w:t>=</w:t>
      </w:r>
      <w:r w:rsidR="00C97F24" w:rsidRPr="00DD335B">
        <w:rPr>
          <w:rStyle w:val="a5"/>
          <w:rFonts w:ascii="Times New Roman" w:hAnsi="Times New Roman" w:cs="Times New Roman"/>
          <w:color w:val="auto"/>
          <w:sz w:val="28"/>
          <w:szCs w:val="28"/>
          <w:u w:val="none"/>
          <w:lang w:val="en-US"/>
        </w:rPr>
        <w:t>en</w:t>
      </w:r>
      <w:r w:rsidR="00C97F24" w:rsidRPr="00DD335B">
        <w:rPr>
          <w:rStyle w:val="a5"/>
          <w:rFonts w:ascii="Times New Roman" w:hAnsi="Times New Roman" w:cs="Times New Roman"/>
          <w:color w:val="auto"/>
          <w:sz w:val="28"/>
          <w:szCs w:val="28"/>
          <w:u w:val="none"/>
          <w:lang w:val="en-US"/>
        </w:rPr>
        <w:fldChar w:fldCharType="end"/>
      </w:r>
    </w:p>
    <w:p w14:paraId="1240C360" w14:textId="1B86C18D" w:rsidR="00C97F24" w:rsidRPr="00DD335B" w:rsidRDefault="00C97F24" w:rsidP="00122DFA">
      <w:pPr>
        <w:spacing w:after="0" w:line="360" w:lineRule="auto"/>
        <w:ind w:firstLine="709"/>
        <w:jc w:val="both"/>
        <w:rPr>
          <w:rFonts w:ascii="Times New Roman" w:hAnsi="Times New Roman" w:cs="Times New Roman"/>
          <w:sz w:val="28"/>
          <w:szCs w:val="28"/>
        </w:rPr>
      </w:pPr>
      <w:r w:rsidRPr="00DD335B">
        <w:rPr>
          <w:rFonts w:ascii="Times New Roman" w:hAnsi="Times New Roman" w:cs="Times New Roman"/>
          <w:sz w:val="28"/>
          <w:szCs w:val="28"/>
        </w:rPr>
        <w:t xml:space="preserve"> </w:t>
      </w:r>
      <w:r w:rsidRPr="00DD335B">
        <w:rPr>
          <w:rFonts w:ascii="Times New Roman" w:hAnsi="Times New Roman" w:cs="Times New Roman"/>
          <w:sz w:val="28"/>
          <w:szCs w:val="28"/>
          <w:shd w:val="clear" w:color="auto" w:fill="FFFFFF"/>
        </w:rPr>
        <w:t>(дата обращения: 18.10.2020</w:t>
      </w:r>
      <w:proofErr w:type="gramStart"/>
      <w:r w:rsidRPr="00DD335B">
        <w:rPr>
          <w:rFonts w:ascii="Times New Roman" w:hAnsi="Times New Roman" w:cs="Times New Roman"/>
          <w:sz w:val="28"/>
          <w:szCs w:val="28"/>
          <w:shd w:val="clear" w:color="auto" w:fill="FFFFFF"/>
        </w:rPr>
        <w:t>) .</w:t>
      </w:r>
      <w:proofErr w:type="gramEnd"/>
      <w:r w:rsidRPr="00DD335B">
        <w:rPr>
          <w:rFonts w:ascii="Times New Roman" w:hAnsi="Times New Roman" w:cs="Times New Roman"/>
          <w:sz w:val="28"/>
          <w:szCs w:val="28"/>
          <w:shd w:val="clear" w:color="auto" w:fill="FFFFFF"/>
        </w:rPr>
        <w:t xml:space="preserve"> - Загл. с экрана. - Яз. англ.</w:t>
      </w:r>
    </w:p>
    <w:p w14:paraId="27EBAD56" w14:textId="08391794" w:rsidR="00113298" w:rsidRPr="00DD335B" w:rsidRDefault="00113298" w:rsidP="00122DFA">
      <w:pPr>
        <w:spacing w:after="0" w:line="360" w:lineRule="auto"/>
        <w:ind w:firstLine="709"/>
        <w:jc w:val="both"/>
        <w:rPr>
          <w:rFonts w:ascii="Times New Roman" w:hAnsi="Times New Roman" w:cs="Times New Roman"/>
          <w:sz w:val="28"/>
          <w:szCs w:val="28"/>
        </w:rPr>
      </w:pPr>
      <w:proofErr w:type="gramStart"/>
      <w:r w:rsidRPr="00DD335B">
        <w:rPr>
          <w:rFonts w:ascii="Times New Roman" w:hAnsi="Times New Roman" w:cs="Times New Roman"/>
          <w:sz w:val="28"/>
          <w:szCs w:val="28"/>
        </w:rPr>
        <w:t xml:space="preserve">19  </w:t>
      </w:r>
      <w:r w:rsidR="00C97F24" w:rsidRPr="00DD335B">
        <w:rPr>
          <w:rFonts w:ascii="Times New Roman" w:hAnsi="Times New Roman" w:cs="Times New Roman"/>
          <w:sz w:val="28"/>
          <w:szCs w:val="28"/>
        </w:rPr>
        <w:t>Воронцов</w:t>
      </w:r>
      <w:proofErr w:type="gramEnd"/>
      <w:r w:rsidR="00C97F24" w:rsidRPr="00DD335B">
        <w:rPr>
          <w:rFonts w:ascii="Times New Roman" w:hAnsi="Times New Roman" w:cs="Times New Roman"/>
          <w:sz w:val="28"/>
          <w:szCs w:val="28"/>
        </w:rPr>
        <w:t xml:space="preserve">, К.В. Прогнозирование временных рядов </w:t>
      </w:r>
      <w:r w:rsidR="00B12BF0" w:rsidRPr="00DD335B">
        <w:rPr>
          <w:rFonts w:ascii="Times New Roman" w:hAnsi="Times New Roman" w:cs="Times New Roman"/>
          <w:sz w:val="28"/>
          <w:szCs w:val="28"/>
        </w:rPr>
        <w:t xml:space="preserve">[Электронный ресурс]: курс лекций «Машинное обучение» // К. В. Воронцов  [Электронный ресурс]: </w:t>
      </w:r>
      <w:r w:rsidR="00B12BF0" w:rsidRPr="00DD335B">
        <w:rPr>
          <w:rFonts w:ascii="Times New Roman" w:hAnsi="Times New Roman" w:cs="Times New Roman"/>
          <w:sz w:val="28"/>
          <w:szCs w:val="28"/>
          <w:lang w:val="en-US"/>
        </w:rPr>
        <w:t>http</w:t>
      </w:r>
      <w:r w:rsidR="00B12BF0" w:rsidRPr="00DD335B">
        <w:rPr>
          <w:rFonts w:ascii="Times New Roman" w:hAnsi="Times New Roman" w:cs="Times New Roman"/>
          <w:sz w:val="28"/>
          <w:szCs w:val="28"/>
        </w:rPr>
        <w:t>://</w:t>
      </w:r>
      <w:r w:rsidR="00B12BF0" w:rsidRPr="00DD335B">
        <w:rPr>
          <w:rFonts w:ascii="Times New Roman" w:hAnsi="Times New Roman" w:cs="Times New Roman"/>
          <w:sz w:val="28"/>
          <w:szCs w:val="28"/>
          <w:lang w:val="en-US"/>
        </w:rPr>
        <w:t>www</w:t>
      </w:r>
      <w:r w:rsidR="00B12BF0" w:rsidRPr="00DD335B">
        <w:rPr>
          <w:rFonts w:ascii="Times New Roman" w:hAnsi="Times New Roman" w:cs="Times New Roman"/>
          <w:sz w:val="28"/>
          <w:szCs w:val="28"/>
        </w:rPr>
        <w:t>.</w:t>
      </w:r>
      <w:r w:rsidR="00B12BF0" w:rsidRPr="00DD335B">
        <w:rPr>
          <w:rFonts w:ascii="Times New Roman" w:hAnsi="Times New Roman" w:cs="Times New Roman"/>
          <w:sz w:val="28"/>
          <w:szCs w:val="28"/>
          <w:lang w:val="en-US"/>
        </w:rPr>
        <w:t>machinelearning</w:t>
      </w:r>
      <w:r w:rsidR="00B12BF0" w:rsidRPr="00DD335B">
        <w:rPr>
          <w:rFonts w:ascii="Times New Roman" w:hAnsi="Times New Roman" w:cs="Times New Roman"/>
          <w:sz w:val="28"/>
          <w:szCs w:val="28"/>
        </w:rPr>
        <w:t>.</w:t>
      </w:r>
      <w:r w:rsidR="00B12BF0" w:rsidRPr="00DD335B">
        <w:rPr>
          <w:rFonts w:ascii="Times New Roman" w:hAnsi="Times New Roman" w:cs="Times New Roman"/>
          <w:sz w:val="28"/>
          <w:szCs w:val="28"/>
          <w:lang w:val="en-US"/>
        </w:rPr>
        <w:t>ru</w:t>
      </w:r>
      <w:r w:rsidR="00B12BF0" w:rsidRPr="00DD335B">
        <w:rPr>
          <w:rFonts w:ascii="Times New Roman" w:hAnsi="Times New Roman" w:cs="Times New Roman"/>
          <w:sz w:val="28"/>
          <w:szCs w:val="28"/>
        </w:rPr>
        <w:t xml:space="preserve">. - </w:t>
      </w:r>
      <w:r w:rsidR="00B12BF0" w:rsidRPr="00DD335B">
        <w:rPr>
          <w:rFonts w:ascii="Times New Roman" w:hAnsi="Times New Roman" w:cs="Times New Roman"/>
          <w:sz w:val="28"/>
          <w:szCs w:val="28"/>
          <w:lang w:val="en-US"/>
        </w:rPr>
        <w:t>URL</w:t>
      </w:r>
      <w:r w:rsidR="00B12BF0" w:rsidRPr="00DD335B">
        <w:rPr>
          <w:rFonts w:ascii="Times New Roman" w:hAnsi="Times New Roman" w:cs="Times New Roman"/>
          <w:sz w:val="28"/>
          <w:szCs w:val="28"/>
        </w:rPr>
        <w:t xml:space="preserve">: </w:t>
      </w:r>
      <w:hyperlink r:id="rId36" w:history="1">
        <w:proofErr w:type="gramStart"/>
        <w:r w:rsidRPr="00DD335B">
          <w:rPr>
            <w:rStyle w:val="a5"/>
            <w:rFonts w:ascii="Times New Roman" w:hAnsi="Times New Roman" w:cs="Times New Roman"/>
            <w:color w:val="auto"/>
            <w:sz w:val="28"/>
            <w:szCs w:val="28"/>
            <w:u w:val="none"/>
            <w:lang w:val="en-US"/>
          </w:rPr>
          <w:t>http</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www</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machinelearning</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ru</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wiki</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images</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archive</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c</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cb</w:t>
        </w:r>
        <w:r w:rsidRPr="00DD335B">
          <w:rPr>
            <w:rStyle w:val="a5"/>
            <w:rFonts w:ascii="Times New Roman" w:hAnsi="Times New Roman" w:cs="Times New Roman"/>
            <w:color w:val="auto"/>
            <w:sz w:val="28"/>
            <w:szCs w:val="28"/>
            <w:u w:val="none"/>
          </w:rPr>
          <w:t>/20160412121749%21</w:t>
        </w:r>
        <w:r w:rsidRPr="00DD335B">
          <w:rPr>
            <w:rStyle w:val="a5"/>
            <w:rFonts w:ascii="Times New Roman" w:hAnsi="Times New Roman" w:cs="Times New Roman"/>
            <w:color w:val="auto"/>
            <w:sz w:val="28"/>
            <w:szCs w:val="28"/>
            <w:u w:val="none"/>
            <w:lang w:val="en-US"/>
          </w:rPr>
          <w:t>Voron</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ML</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forecasting</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slides</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pdf</w:t>
        </w:r>
      </w:hyperlink>
      <w:r w:rsidR="00B12BF0" w:rsidRPr="00DD335B">
        <w:rPr>
          <w:rStyle w:val="a5"/>
          <w:rFonts w:ascii="Times New Roman" w:hAnsi="Times New Roman" w:cs="Times New Roman"/>
          <w:color w:val="auto"/>
          <w:sz w:val="28"/>
          <w:szCs w:val="28"/>
          <w:u w:val="none"/>
        </w:rPr>
        <w:t xml:space="preserve"> </w:t>
      </w:r>
      <w:r w:rsidR="00B12BF0" w:rsidRPr="00DD335B">
        <w:rPr>
          <w:rFonts w:ascii="Times New Roman" w:hAnsi="Times New Roman" w:cs="Times New Roman"/>
          <w:sz w:val="28"/>
          <w:szCs w:val="28"/>
        </w:rPr>
        <w:t xml:space="preserve"> </w:t>
      </w:r>
      <w:r w:rsidR="00B12BF0" w:rsidRPr="00DD335B">
        <w:rPr>
          <w:rFonts w:ascii="Times New Roman" w:hAnsi="Times New Roman" w:cs="Times New Roman"/>
          <w:sz w:val="28"/>
          <w:szCs w:val="28"/>
          <w:shd w:val="clear" w:color="auto" w:fill="FFFFFF"/>
        </w:rPr>
        <w:t>(</w:t>
      </w:r>
      <w:proofErr w:type="gramEnd"/>
      <w:r w:rsidR="00B12BF0" w:rsidRPr="00DD335B">
        <w:rPr>
          <w:rFonts w:ascii="Times New Roman" w:hAnsi="Times New Roman" w:cs="Times New Roman"/>
          <w:sz w:val="28"/>
          <w:szCs w:val="28"/>
          <w:shd w:val="clear" w:color="auto" w:fill="FFFFFF"/>
        </w:rPr>
        <w:t>дата обращения: 18.10.2020) . - Загл. с экрана. - Яз. рус.</w:t>
      </w:r>
    </w:p>
    <w:p w14:paraId="17657B1C" w14:textId="266EC18A" w:rsidR="00113298" w:rsidRPr="00DD335B" w:rsidRDefault="00113298" w:rsidP="00122DFA">
      <w:pPr>
        <w:spacing w:after="0" w:line="360" w:lineRule="auto"/>
        <w:ind w:firstLine="709"/>
        <w:jc w:val="both"/>
        <w:rPr>
          <w:rFonts w:ascii="Times New Roman" w:hAnsi="Times New Roman" w:cs="Times New Roman"/>
          <w:sz w:val="28"/>
          <w:szCs w:val="28"/>
        </w:rPr>
      </w:pPr>
      <w:r w:rsidRPr="00DD335B">
        <w:rPr>
          <w:rFonts w:ascii="Times New Roman" w:hAnsi="Times New Roman" w:cs="Times New Roman"/>
          <w:sz w:val="28"/>
          <w:szCs w:val="28"/>
        </w:rPr>
        <w:t xml:space="preserve">20 </w:t>
      </w:r>
      <w:r w:rsidR="00B12BF0" w:rsidRPr="00DD335B">
        <w:rPr>
          <w:rFonts w:ascii="Times New Roman" w:hAnsi="Times New Roman" w:cs="Times New Roman"/>
          <w:sz w:val="28"/>
          <w:szCs w:val="28"/>
        </w:rPr>
        <w:t xml:space="preserve">Категория: Прогнозирование временных рядов [Электронный ресурс] </w:t>
      </w:r>
      <w:r w:rsidR="00B12BF0" w:rsidRPr="00DD335B">
        <w:rPr>
          <w:rFonts w:ascii="Times New Roman" w:hAnsi="Times New Roman" w:cs="Times New Roman"/>
          <w:sz w:val="28"/>
          <w:szCs w:val="28"/>
          <w:shd w:val="clear" w:color="auto" w:fill="FFFFFF"/>
        </w:rPr>
        <w:t xml:space="preserve">/ текст доступен по лицензии </w:t>
      </w:r>
      <w:r w:rsidR="00B12BF0" w:rsidRPr="00DD335B">
        <w:rPr>
          <w:rFonts w:ascii="Times New Roman" w:hAnsi="Times New Roman" w:cs="Times New Roman"/>
          <w:sz w:val="28"/>
          <w:szCs w:val="28"/>
          <w:shd w:val="clear" w:color="auto" w:fill="FFFFFF"/>
          <w:lang w:val="en-US"/>
        </w:rPr>
        <w:t>Creative</w:t>
      </w:r>
      <w:r w:rsidR="00B12BF0" w:rsidRPr="00DD335B">
        <w:rPr>
          <w:rFonts w:ascii="Times New Roman" w:hAnsi="Times New Roman" w:cs="Times New Roman"/>
          <w:sz w:val="28"/>
          <w:szCs w:val="28"/>
          <w:shd w:val="clear" w:color="auto" w:fill="FFFFFF"/>
        </w:rPr>
        <w:t xml:space="preserve"> </w:t>
      </w:r>
      <w:r w:rsidR="00B12BF0" w:rsidRPr="00DD335B">
        <w:rPr>
          <w:rFonts w:ascii="Times New Roman" w:hAnsi="Times New Roman" w:cs="Times New Roman"/>
          <w:sz w:val="28"/>
          <w:szCs w:val="28"/>
          <w:shd w:val="clear" w:color="auto" w:fill="FFFFFF"/>
          <w:lang w:val="en-US"/>
        </w:rPr>
        <w:t>Commons</w:t>
      </w:r>
      <w:r w:rsidR="00B12BF0" w:rsidRPr="00DD335B">
        <w:rPr>
          <w:rFonts w:ascii="Times New Roman" w:hAnsi="Times New Roman" w:cs="Times New Roman"/>
          <w:sz w:val="28"/>
          <w:szCs w:val="28"/>
          <w:shd w:val="clear" w:color="auto" w:fill="FFFFFF"/>
        </w:rPr>
        <w:t xml:space="preserve"> </w:t>
      </w:r>
      <w:r w:rsidR="00B12BF0" w:rsidRPr="00DD335B">
        <w:rPr>
          <w:rFonts w:ascii="Times New Roman" w:hAnsi="Times New Roman" w:cs="Times New Roman"/>
          <w:sz w:val="28"/>
          <w:szCs w:val="28"/>
          <w:shd w:val="clear" w:color="auto" w:fill="FFFFFF"/>
          <w:lang w:val="en-US"/>
        </w:rPr>
        <w:t>Attribution</w:t>
      </w:r>
      <w:r w:rsidR="00B12BF0" w:rsidRPr="00DD335B">
        <w:rPr>
          <w:rFonts w:ascii="Times New Roman" w:hAnsi="Times New Roman" w:cs="Times New Roman"/>
          <w:sz w:val="28"/>
          <w:szCs w:val="28"/>
          <w:shd w:val="clear" w:color="auto" w:fill="FFFFFF"/>
        </w:rPr>
        <w:t>-</w:t>
      </w:r>
      <w:r w:rsidR="00B12BF0" w:rsidRPr="00DD335B">
        <w:rPr>
          <w:rFonts w:ascii="Times New Roman" w:hAnsi="Times New Roman" w:cs="Times New Roman"/>
          <w:sz w:val="28"/>
          <w:szCs w:val="28"/>
          <w:shd w:val="clear" w:color="auto" w:fill="FFFFFF"/>
          <w:lang w:val="en-US"/>
        </w:rPr>
        <w:t>ShareAlike</w:t>
      </w:r>
      <w:r w:rsidR="00B12BF0" w:rsidRPr="00DD335B">
        <w:rPr>
          <w:rFonts w:ascii="Times New Roman" w:hAnsi="Times New Roman" w:cs="Times New Roman"/>
          <w:sz w:val="28"/>
          <w:szCs w:val="28"/>
          <w:shd w:val="clear" w:color="auto" w:fill="FFFFFF"/>
        </w:rPr>
        <w:t xml:space="preserve"> //</w:t>
      </w:r>
      <w:r w:rsidR="00B12BF0" w:rsidRPr="00DD335B">
        <w:rPr>
          <w:rFonts w:ascii="Times New Roman" w:hAnsi="Times New Roman" w:cs="Times New Roman"/>
          <w:sz w:val="28"/>
          <w:szCs w:val="28"/>
        </w:rPr>
        <w:t xml:space="preserve"> [Электронный ресурс]: </w:t>
      </w:r>
      <w:r w:rsidR="00B12BF0" w:rsidRPr="00DD335B">
        <w:rPr>
          <w:rFonts w:ascii="Times New Roman" w:hAnsi="Times New Roman" w:cs="Times New Roman"/>
          <w:sz w:val="28"/>
          <w:szCs w:val="28"/>
          <w:lang w:val="en-US"/>
        </w:rPr>
        <w:t>http</w:t>
      </w:r>
      <w:r w:rsidR="00B12BF0" w:rsidRPr="00DD335B">
        <w:rPr>
          <w:rFonts w:ascii="Times New Roman" w:hAnsi="Times New Roman" w:cs="Times New Roman"/>
          <w:sz w:val="28"/>
          <w:szCs w:val="28"/>
        </w:rPr>
        <w:t>://</w:t>
      </w:r>
      <w:r w:rsidR="00B12BF0" w:rsidRPr="00DD335B">
        <w:rPr>
          <w:rFonts w:ascii="Times New Roman" w:hAnsi="Times New Roman" w:cs="Times New Roman"/>
          <w:sz w:val="28"/>
          <w:szCs w:val="28"/>
          <w:lang w:val="en-US"/>
        </w:rPr>
        <w:t>www</w:t>
      </w:r>
      <w:r w:rsidR="00B12BF0" w:rsidRPr="00DD335B">
        <w:rPr>
          <w:rFonts w:ascii="Times New Roman" w:hAnsi="Times New Roman" w:cs="Times New Roman"/>
          <w:sz w:val="28"/>
          <w:szCs w:val="28"/>
        </w:rPr>
        <w:t>.</w:t>
      </w:r>
      <w:r w:rsidR="00B12BF0" w:rsidRPr="00DD335B">
        <w:rPr>
          <w:rFonts w:ascii="Times New Roman" w:hAnsi="Times New Roman" w:cs="Times New Roman"/>
          <w:sz w:val="28"/>
          <w:szCs w:val="28"/>
          <w:lang w:val="en-US"/>
        </w:rPr>
        <w:t>machinelearning</w:t>
      </w:r>
      <w:r w:rsidR="00B12BF0" w:rsidRPr="00DD335B">
        <w:rPr>
          <w:rFonts w:ascii="Times New Roman" w:hAnsi="Times New Roman" w:cs="Times New Roman"/>
          <w:sz w:val="28"/>
          <w:szCs w:val="28"/>
        </w:rPr>
        <w:t>.</w:t>
      </w:r>
      <w:r w:rsidR="00B12BF0" w:rsidRPr="00DD335B">
        <w:rPr>
          <w:rFonts w:ascii="Times New Roman" w:hAnsi="Times New Roman" w:cs="Times New Roman"/>
          <w:sz w:val="28"/>
          <w:szCs w:val="28"/>
          <w:lang w:val="en-US"/>
        </w:rPr>
        <w:t>ru</w:t>
      </w:r>
      <w:r w:rsidR="00B12BF0" w:rsidRPr="00DD335B">
        <w:rPr>
          <w:rFonts w:ascii="Times New Roman" w:hAnsi="Times New Roman" w:cs="Times New Roman"/>
          <w:sz w:val="28"/>
          <w:szCs w:val="28"/>
        </w:rPr>
        <w:t xml:space="preserve">. - </w:t>
      </w:r>
      <w:r w:rsidR="00B12BF0" w:rsidRPr="00DD335B">
        <w:rPr>
          <w:rFonts w:ascii="Times New Roman" w:hAnsi="Times New Roman" w:cs="Times New Roman"/>
          <w:sz w:val="28"/>
          <w:szCs w:val="28"/>
          <w:lang w:val="en-US"/>
        </w:rPr>
        <w:t>URL</w:t>
      </w:r>
      <w:r w:rsidR="00B12BF0" w:rsidRPr="00DD335B">
        <w:rPr>
          <w:rFonts w:ascii="Times New Roman" w:hAnsi="Times New Roman" w:cs="Times New Roman"/>
          <w:sz w:val="28"/>
          <w:szCs w:val="28"/>
        </w:rPr>
        <w:t xml:space="preserve">: </w:t>
      </w:r>
      <w:r w:rsidRPr="00DD335B">
        <w:fldChar w:fldCharType="begin"/>
      </w:r>
      <w:r w:rsidRPr="00DD335B">
        <w:rPr>
          <w:rFonts w:ascii="Times New Roman" w:hAnsi="Times New Roman" w:cs="Times New Roman"/>
          <w:sz w:val="28"/>
          <w:szCs w:val="28"/>
        </w:rPr>
        <w:instrText xml:space="preserve"> </w:instrText>
      </w:r>
      <w:r w:rsidRPr="00DD335B">
        <w:rPr>
          <w:rFonts w:ascii="Times New Roman" w:hAnsi="Times New Roman" w:cs="Times New Roman"/>
          <w:sz w:val="28"/>
          <w:szCs w:val="28"/>
          <w:lang w:val="en-US"/>
          <w:rPrChange w:id="132" w:author="Иван Слеповичев" w:date="2020-12-15T14:56:00Z">
            <w:rPr/>
          </w:rPrChange>
        </w:rPr>
        <w:instrText>HYPERLINK</w:instrText>
      </w:r>
      <w:r w:rsidRPr="00DD335B">
        <w:rPr>
          <w:rFonts w:ascii="Times New Roman" w:hAnsi="Times New Roman" w:cs="Times New Roman"/>
          <w:sz w:val="28"/>
          <w:szCs w:val="28"/>
        </w:rPr>
        <w:instrText xml:space="preserve"> "</w:instrText>
      </w:r>
      <w:r w:rsidRPr="00DD335B">
        <w:rPr>
          <w:rFonts w:ascii="Times New Roman" w:hAnsi="Times New Roman" w:cs="Times New Roman"/>
          <w:sz w:val="28"/>
          <w:szCs w:val="28"/>
          <w:lang w:val="en-US"/>
          <w:rPrChange w:id="133" w:author="Иван Слеповичев" w:date="2020-12-15T14:56:00Z">
            <w:rPr/>
          </w:rPrChange>
        </w:rPr>
        <w:instrText>http</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34" w:author="Иван Слеповичев" w:date="2020-12-15T14:56:00Z">
            <w:rPr/>
          </w:rPrChange>
        </w:rPr>
        <w:instrText>www</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35" w:author="Иван Слеповичев" w:date="2020-12-15T14:56:00Z">
            <w:rPr/>
          </w:rPrChange>
        </w:rPr>
        <w:instrText>machinelearning</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36" w:author="Иван Слеповичев" w:date="2020-12-15T14:56:00Z">
            <w:rPr/>
          </w:rPrChange>
        </w:rPr>
        <w:instrText>ru</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37" w:author="Иван Слеповичев" w:date="2020-12-15T14:56:00Z">
            <w:rPr/>
          </w:rPrChange>
        </w:rPr>
        <w:instrText>wiki</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38" w:author="Иван Слеповичев" w:date="2020-12-15T14:56:00Z">
            <w:rPr/>
          </w:rPrChange>
        </w:rPr>
        <w:instrText>index</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39" w:author="Иван Слеповичев" w:date="2020-12-15T14:56:00Z">
            <w:rPr/>
          </w:rPrChange>
        </w:rPr>
        <w:instrText>php</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40" w:author="Иван Слеповичев" w:date="2020-12-15T14:56:00Z">
            <w:rPr/>
          </w:rPrChange>
        </w:rPr>
        <w:instrText>title</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41" w:author="Иван Слеповичев" w:date="2020-12-15T14:56:00Z">
            <w:rPr/>
          </w:rPrChange>
        </w:rPr>
        <w:instrText>D</w:instrText>
      </w:r>
      <w:r w:rsidRPr="00DD335B">
        <w:rPr>
          <w:rFonts w:ascii="Times New Roman" w:hAnsi="Times New Roman" w:cs="Times New Roman"/>
          <w:sz w:val="28"/>
          <w:szCs w:val="28"/>
        </w:rPr>
        <w:instrText>0%9</w:instrText>
      </w:r>
      <w:r w:rsidRPr="00DD335B">
        <w:rPr>
          <w:rFonts w:ascii="Times New Roman" w:hAnsi="Times New Roman" w:cs="Times New Roman"/>
          <w:sz w:val="28"/>
          <w:szCs w:val="28"/>
          <w:lang w:val="en-US"/>
          <w:rPrChange w:id="142" w:author="Иван Слеповичев" w:date="2020-12-15T14:56:00Z">
            <w:rPr/>
          </w:rPrChange>
        </w:rPr>
        <w:instrText>A</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43"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44" w:author="Иван Слеповичев" w:date="2020-12-15T14:56:00Z">
            <w:rPr/>
          </w:rPrChange>
        </w:rPr>
        <w:instrText>B</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45" w:author="Иван Слеповичев" w:date="2020-12-15T14:56:00Z">
            <w:rPr/>
          </w:rPrChange>
        </w:rPr>
        <w:instrText>D</w:instrText>
      </w:r>
      <w:r w:rsidRPr="00DD335B">
        <w:rPr>
          <w:rFonts w:ascii="Times New Roman" w:hAnsi="Times New Roman" w:cs="Times New Roman"/>
          <w:sz w:val="28"/>
          <w:szCs w:val="28"/>
        </w:rPr>
        <w:instrText>1%82%</w:instrText>
      </w:r>
      <w:r w:rsidRPr="00DD335B">
        <w:rPr>
          <w:rFonts w:ascii="Times New Roman" w:hAnsi="Times New Roman" w:cs="Times New Roman"/>
          <w:sz w:val="28"/>
          <w:szCs w:val="28"/>
          <w:lang w:val="en-US"/>
          <w:rPrChange w:id="146"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47" w:author="Иван Слеповичев" w:date="2020-12-15T14:56:00Z">
            <w:rPr/>
          </w:rPrChange>
        </w:rPr>
        <w:instrText>B</w:instrText>
      </w:r>
      <w:r w:rsidRPr="00DD335B">
        <w:rPr>
          <w:rFonts w:ascii="Times New Roman" w:hAnsi="Times New Roman" w:cs="Times New Roman"/>
          <w:sz w:val="28"/>
          <w:szCs w:val="28"/>
        </w:rPr>
        <w:instrText>5%</w:instrText>
      </w:r>
      <w:r w:rsidRPr="00DD335B">
        <w:rPr>
          <w:rFonts w:ascii="Times New Roman" w:hAnsi="Times New Roman" w:cs="Times New Roman"/>
          <w:sz w:val="28"/>
          <w:szCs w:val="28"/>
          <w:lang w:val="en-US"/>
          <w:rPrChange w:id="148"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49" w:author="Иван Слеповичев" w:date="2020-12-15T14:56:00Z">
            <w:rPr/>
          </w:rPrChange>
        </w:rPr>
        <w:instrText>B</w:instrText>
      </w:r>
      <w:r w:rsidRPr="00DD335B">
        <w:rPr>
          <w:rFonts w:ascii="Times New Roman" w:hAnsi="Times New Roman" w:cs="Times New Roman"/>
          <w:sz w:val="28"/>
          <w:szCs w:val="28"/>
        </w:rPr>
        <w:instrText>3%</w:instrText>
      </w:r>
      <w:r w:rsidRPr="00DD335B">
        <w:rPr>
          <w:rFonts w:ascii="Times New Roman" w:hAnsi="Times New Roman" w:cs="Times New Roman"/>
          <w:sz w:val="28"/>
          <w:szCs w:val="28"/>
          <w:lang w:val="en-US"/>
          <w:rPrChange w:id="150"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51" w:author="Иван Слеповичев" w:date="2020-12-15T14:56:00Z">
            <w:rPr/>
          </w:rPrChange>
        </w:rPr>
        <w:instrText>BE</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52" w:author="Иван Слеповичев" w:date="2020-12-15T14:56:00Z">
            <w:rPr/>
          </w:rPrChange>
        </w:rPr>
        <w:instrText>D</w:instrText>
      </w:r>
      <w:r w:rsidRPr="00DD335B">
        <w:rPr>
          <w:rFonts w:ascii="Times New Roman" w:hAnsi="Times New Roman" w:cs="Times New Roman"/>
          <w:sz w:val="28"/>
          <w:szCs w:val="28"/>
        </w:rPr>
        <w:instrText>1%80%</w:instrText>
      </w:r>
      <w:r w:rsidRPr="00DD335B">
        <w:rPr>
          <w:rFonts w:ascii="Times New Roman" w:hAnsi="Times New Roman" w:cs="Times New Roman"/>
          <w:sz w:val="28"/>
          <w:szCs w:val="28"/>
          <w:lang w:val="en-US"/>
          <w:rPrChange w:id="153"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54" w:author="Иван Слеповичев" w:date="2020-12-15T14:56:00Z">
            <w:rPr/>
          </w:rPrChange>
        </w:rPr>
        <w:instrText>B</w:instrText>
      </w:r>
      <w:r w:rsidRPr="00DD335B">
        <w:rPr>
          <w:rFonts w:ascii="Times New Roman" w:hAnsi="Times New Roman" w:cs="Times New Roman"/>
          <w:sz w:val="28"/>
          <w:szCs w:val="28"/>
        </w:rPr>
        <w:instrText>8%</w:instrText>
      </w:r>
      <w:r w:rsidRPr="00DD335B">
        <w:rPr>
          <w:rFonts w:ascii="Times New Roman" w:hAnsi="Times New Roman" w:cs="Times New Roman"/>
          <w:sz w:val="28"/>
          <w:szCs w:val="28"/>
          <w:lang w:val="en-US"/>
          <w:rPrChange w:id="155" w:author="Иван Слеповичев" w:date="2020-12-15T14:56:00Z">
            <w:rPr/>
          </w:rPrChange>
        </w:rPr>
        <w:instrText>D</w:instrText>
      </w:r>
      <w:r w:rsidRPr="00DD335B">
        <w:rPr>
          <w:rFonts w:ascii="Times New Roman" w:hAnsi="Times New Roman" w:cs="Times New Roman"/>
          <w:sz w:val="28"/>
          <w:szCs w:val="28"/>
        </w:rPr>
        <w:instrText>1%8</w:instrText>
      </w:r>
      <w:r w:rsidRPr="00DD335B">
        <w:rPr>
          <w:rFonts w:ascii="Times New Roman" w:hAnsi="Times New Roman" w:cs="Times New Roman"/>
          <w:sz w:val="28"/>
          <w:szCs w:val="28"/>
          <w:lang w:val="en-US"/>
          <w:rPrChange w:id="156" w:author="Иван Слеповичев" w:date="2020-12-15T14:56:00Z">
            <w:rPr/>
          </w:rPrChange>
        </w:rPr>
        <w:instrText>F</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57" w:author="Иван Слеповичев" w:date="2020-12-15T14:56:00Z">
            <w:rPr/>
          </w:rPrChange>
        </w:rPr>
        <w:instrText>D</w:instrText>
      </w:r>
      <w:r w:rsidRPr="00DD335B">
        <w:rPr>
          <w:rFonts w:ascii="Times New Roman" w:hAnsi="Times New Roman" w:cs="Times New Roman"/>
          <w:sz w:val="28"/>
          <w:szCs w:val="28"/>
        </w:rPr>
        <w:instrText>0%9</w:instrText>
      </w:r>
      <w:r w:rsidRPr="00DD335B">
        <w:rPr>
          <w:rFonts w:ascii="Times New Roman" w:hAnsi="Times New Roman" w:cs="Times New Roman"/>
          <w:sz w:val="28"/>
          <w:szCs w:val="28"/>
          <w:lang w:val="en-US"/>
          <w:rPrChange w:id="158" w:author="Иван Слеповичев" w:date="2020-12-15T14:56:00Z">
            <w:rPr/>
          </w:rPrChange>
        </w:rPr>
        <w:instrText>F</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59" w:author="Иван Слеповичев" w:date="2020-12-15T14:56:00Z">
            <w:rPr/>
          </w:rPrChange>
        </w:rPr>
        <w:instrText>D</w:instrText>
      </w:r>
      <w:r w:rsidRPr="00DD335B">
        <w:rPr>
          <w:rFonts w:ascii="Times New Roman" w:hAnsi="Times New Roman" w:cs="Times New Roman"/>
          <w:sz w:val="28"/>
          <w:szCs w:val="28"/>
        </w:rPr>
        <w:instrText>1%80%</w:instrText>
      </w:r>
      <w:r w:rsidRPr="00DD335B">
        <w:rPr>
          <w:rFonts w:ascii="Times New Roman" w:hAnsi="Times New Roman" w:cs="Times New Roman"/>
          <w:sz w:val="28"/>
          <w:szCs w:val="28"/>
          <w:lang w:val="en-US"/>
          <w:rPrChange w:id="160"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61" w:author="Иван Слеповичев" w:date="2020-12-15T14:56:00Z">
            <w:rPr/>
          </w:rPrChange>
        </w:rPr>
        <w:instrText>BE</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62"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63" w:author="Иван Слеповичев" w:date="2020-12-15T14:56:00Z">
            <w:rPr/>
          </w:rPrChange>
        </w:rPr>
        <w:instrText>B</w:instrText>
      </w:r>
      <w:r w:rsidRPr="00DD335B">
        <w:rPr>
          <w:rFonts w:ascii="Times New Roman" w:hAnsi="Times New Roman" w:cs="Times New Roman"/>
          <w:sz w:val="28"/>
          <w:szCs w:val="28"/>
        </w:rPr>
        <w:instrText>3%</w:instrText>
      </w:r>
      <w:r w:rsidRPr="00DD335B">
        <w:rPr>
          <w:rFonts w:ascii="Times New Roman" w:hAnsi="Times New Roman" w:cs="Times New Roman"/>
          <w:sz w:val="28"/>
          <w:szCs w:val="28"/>
          <w:lang w:val="en-US"/>
          <w:rPrChange w:id="164"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65" w:author="Иван Слеповичев" w:date="2020-12-15T14:56:00Z">
            <w:rPr/>
          </w:rPrChange>
        </w:rPr>
        <w:instrText>BD</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66"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67" w:author="Иван Слеповичев" w:date="2020-12-15T14:56:00Z">
            <w:rPr/>
          </w:rPrChange>
        </w:rPr>
        <w:instrText>BE</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68"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69" w:author="Иван Слеповичев" w:date="2020-12-15T14:56:00Z">
            <w:rPr/>
          </w:rPrChange>
        </w:rPr>
        <w:instrText>B</w:instrText>
      </w:r>
      <w:r w:rsidRPr="00DD335B">
        <w:rPr>
          <w:rFonts w:ascii="Times New Roman" w:hAnsi="Times New Roman" w:cs="Times New Roman"/>
          <w:sz w:val="28"/>
          <w:szCs w:val="28"/>
        </w:rPr>
        <w:instrText>7%</w:instrText>
      </w:r>
      <w:r w:rsidRPr="00DD335B">
        <w:rPr>
          <w:rFonts w:ascii="Times New Roman" w:hAnsi="Times New Roman" w:cs="Times New Roman"/>
          <w:sz w:val="28"/>
          <w:szCs w:val="28"/>
          <w:lang w:val="en-US"/>
          <w:rPrChange w:id="170"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71" w:author="Иван Слеповичев" w:date="2020-12-15T14:56:00Z">
            <w:rPr/>
          </w:rPrChange>
        </w:rPr>
        <w:instrText>B</w:instrText>
      </w:r>
      <w:r w:rsidRPr="00DD335B">
        <w:rPr>
          <w:rFonts w:ascii="Times New Roman" w:hAnsi="Times New Roman" w:cs="Times New Roman"/>
          <w:sz w:val="28"/>
          <w:szCs w:val="28"/>
        </w:rPr>
        <w:instrText>8%</w:instrText>
      </w:r>
      <w:r w:rsidRPr="00DD335B">
        <w:rPr>
          <w:rFonts w:ascii="Times New Roman" w:hAnsi="Times New Roman" w:cs="Times New Roman"/>
          <w:sz w:val="28"/>
          <w:szCs w:val="28"/>
          <w:lang w:val="en-US"/>
          <w:rPrChange w:id="172" w:author="Иван Слеповичев" w:date="2020-12-15T14:56:00Z">
            <w:rPr/>
          </w:rPrChange>
        </w:rPr>
        <w:instrText>D</w:instrText>
      </w:r>
      <w:r w:rsidRPr="00DD335B">
        <w:rPr>
          <w:rFonts w:ascii="Times New Roman" w:hAnsi="Times New Roman" w:cs="Times New Roman"/>
          <w:sz w:val="28"/>
          <w:szCs w:val="28"/>
        </w:rPr>
        <w:instrText>1%80%</w:instrText>
      </w:r>
      <w:r w:rsidRPr="00DD335B">
        <w:rPr>
          <w:rFonts w:ascii="Times New Roman" w:hAnsi="Times New Roman" w:cs="Times New Roman"/>
          <w:sz w:val="28"/>
          <w:szCs w:val="28"/>
          <w:lang w:val="en-US"/>
          <w:rPrChange w:id="173"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74" w:author="Иван Слеповичев" w:date="2020-12-15T14:56:00Z">
            <w:rPr/>
          </w:rPrChange>
        </w:rPr>
        <w:instrText>BE</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75"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76" w:author="Иван Слеповичев" w:date="2020-12-15T14:56:00Z">
            <w:rPr/>
          </w:rPrChange>
        </w:rPr>
        <w:instrText>B</w:instrText>
      </w:r>
      <w:r w:rsidRPr="00DD335B">
        <w:rPr>
          <w:rFonts w:ascii="Times New Roman" w:hAnsi="Times New Roman" w:cs="Times New Roman"/>
          <w:sz w:val="28"/>
          <w:szCs w:val="28"/>
        </w:rPr>
        <w:instrText>2%</w:instrText>
      </w:r>
      <w:r w:rsidRPr="00DD335B">
        <w:rPr>
          <w:rFonts w:ascii="Times New Roman" w:hAnsi="Times New Roman" w:cs="Times New Roman"/>
          <w:sz w:val="28"/>
          <w:szCs w:val="28"/>
          <w:lang w:val="en-US"/>
          <w:rPrChange w:id="177"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78" w:author="Иван Слеповичев" w:date="2020-12-15T14:56:00Z">
            <w:rPr/>
          </w:rPrChange>
        </w:rPr>
        <w:instrText>B</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79"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80" w:author="Иван Слеповичев" w:date="2020-12-15T14:56:00Z">
            <w:rPr/>
          </w:rPrChange>
        </w:rPr>
        <w:instrText>BD</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81"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82" w:author="Иван Слеповичев" w:date="2020-12-15T14:56:00Z">
            <w:rPr/>
          </w:rPrChange>
        </w:rPr>
        <w:instrText>B</w:instrText>
      </w:r>
      <w:r w:rsidRPr="00DD335B">
        <w:rPr>
          <w:rFonts w:ascii="Times New Roman" w:hAnsi="Times New Roman" w:cs="Times New Roman"/>
          <w:sz w:val="28"/>
          <w:szCs w:val="28"/>
        </w:rPr>
        <w:instrText>8%</w:instrText>
      </w:r>
      <w:r w:rsidRPr="00DD335B">
        <w:rPr>
          <w:rFonts w:ascii="Times New Roman" w:hAnsi="Times New Roman" w:cs="Times New Roman"/>
          <w:sz w:val="28"/>
          <w:szCs w:val="28"/>
          <w:lang w:val="en-US"/>
          <w:rPrChange w:id="183"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84" w:author="Иван Слеповичев" w:date="2020-12-15T14:56:00Z">
            <w:rPr/>
          </w:rPrChange>
        </w:rPr>
        <w:instrText>B</w:instrText>
      </w:r>
      <w:r w:rsidRPr="00DD335B">
        <w:rPr>
          <w:rFonts w:ascii="Times New Roman" w:hAnsi="Times New Roman" w:cs="Times New Roman"/>
          <w:sz w:val="28"/>
          <w:szCs w:val="28"/>
        </w:rPr>
        <w:instrText>5_%</w:instrText>
      </w:r>
      <w:r w:rsidRPr="00DD335B">
        <w:rPr>
          <w:rFonts w:ascii="Times New Roman" w:hAnsi="Times New Roman" w:cs="Times New Roman"/>
          <w:sz w:val="28"/>
          <w:szCs w:val="28"/>
          <w:lang w:val="en-US"/>
          <w:rPrChange w:id="185"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86" w:author="Иван Слеповичев" w:date="2020-12-15T14:56:00Z">
            <w:rPr/>
          </w:rPrChange>
        </w:rPr>
        <w:instrText>B</w:instrText>
      </w:r>
      <w:r w:rsidRPr="00DD335B">
        <w:rPr>
          <w:rFonts w:ascii="Times New Roman" w:hAnsi="Times New Roman" w:cs="Times New Roman"/>
          <w:sz w:val="28"/>
          <w:szCs w:val="28"/>
        </w:rPr>
        <w:instrText>2%</w:instrText>
      </w:r>
      <w:r w:rsidRPr="00DD335B">
        <w:rPr>
          <w:rFonts w:ascii="Times New Roman" w:hAnsi="Times New Roman" w:cs="Times New Roman"/>
          <w:sz w:val="28"/>
          <w:szCs w:val="28"/>
          <w:lang w:val="en-US"/>
          <w:rPrChange w:id="187" w:author="Иван Слеповичев" w:date="2020-12-15T14:56:00Z">
            <w:rPr/>
          </w:rPrChange>
        </w:rPr>
        <w:instrText>D</w:instrText>
      </w:r>
      <w:r w:rsidRPr="00DD335B">
        <w:rPr>
          <w:rFonts w:ascii="Times New Roman" w:hAnsi="Times New Roman" w:cs="Times New Roman"/>
          <w:sz w:val="28"/>
          <w:szCs w:val="28"/>
        </w:rPr>
        <w:instrText>1%80%</w:instrText>
      </w:r>
      <w:r w:rsidRPr="00DD335B">
        <w:rPr>
          <w:rFonts w:ascii="Times New Roman" w:hAnsi="Times New Roman" w:cs="Times New Roman"/>
          <w:sz w:val="28"/>
          <w:szCs w:val="28"/>
          <w:lang w:val="en-US"/>
          <w:rPrChange w:id="188"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89" w:author="Иван Слеповичев" w:date="2020-12-15T14:56:00Z">
            <w:rPr/>
          </w:rPrChange>
        </w:rPr>
        <w:instrText>B</w:instrText>
      </w:r>
      <w:r w:rsidRPr="00DD335B">
        <w:rPr>
          <w:rFonts w:ascii="Times New Roman" w:hAnsi="Times New Roman" w:cs="Times New Roman"/>
          <w:sz w:val="28"/>
          <w:szCs w:val="28"/>
        </w:rPr>
        <w:instrText>5%</w:instrText>
      </w:r>
      <w:r w:rsidRPr="00DD335B">
        <w:rPr>
          <w:rFonts w:ascii="Times New Roman" w:hAnsi="Times New Roman" w:cs="Times New Roman"/>
          <w:sz w:val="28"/>
          <w:szCs w:val="28"/>
          <w:lang w:val="en-US"/>
          <w:rPrChange w:id="190"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91" w:author="Иван Слеповичев" w:date="2020-12-15T14:56:00Z">
            <w:rPr/>
          </w:rPrChange>
        </w:rPr>
        <w:instrText>BC</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92"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93" w:author="Иван Слеповичев" w:date="2020-12-15T14:56:00Z">
            <w:rPr/>
          </w:rPrChange>
        </w:rPr>
        <w:instrText>B</w:instrText>
      </w:r>
      <w:r w:rsidRPr="00DD335B">
        <w:rPr>
          <w:rFonts w:ascii="Times New Roman" w:hAnsi="Times New Roman" w:cs="Times New Roman"/>
          <w:sz w:val="28"/>
          <w:szCs w:val="28"/>
        </w:rPr>
        <w:instrText>5%</w:instrText>
      </w:r>
      <w:r w:rsidRPr="00DD335B">
        <w:rPr>
          <w:rFonts w:ascii="Times New Roman" w:hAnsi="Times New Roman" w:cs="Times New Roman"/>
          <w:sz w:val="28"/>
          <w:szCs w:val="28"/>
          <w:lang w:val="en-US"/>
          <w:rPrChange w:id="194"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95" w:author="Иван Слеповичев" w:date="2020-12-15T14:56:00Z">
            <w:rPr/>
          </w:rPrChange>
        </w:rPr>
        <w:instrText>BD</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96"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197" w:author="Иван Слеповичев" w:date="2020-12-15T14:56:00Z">
            <w:rPr/>
          </w:rPrChange>
        </w:rPr>
        <w:instrText>BD</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198" w:author="Иван Слеповичев" w:date="2020-12-15T14:56:00Z">
            <w:rPr/>
          </w:rPrChange>
        </w:rPr>
        <w:instrText>D</w:instrText>
      </w:r>
      <w:r w:rsidRPr="00DD335B">
        <w:rPr>
          <w:rFonts w:ascii="Times New Roman" w:hAnsi="Times New Roman" w:cs="Times New Roman"/>
          <w:sz w:val="28"/>
          <w:szCs w:val="28"/>
        </w:rPr>
        <w:instrText>1%8</w:instrText>
      </w:r>
      <w:r w:rsidRPr="00DD335B">
        <w:rPr>
          <w:rFonts w:ascii="Times New Roman" w:hAnsi="Times New Roman" w:cs="Times New Roman"/>
          <w:sz w:val="28"/>
          <w:szCs w:val="28"/>
          <w:lang w:val="en-US"/>
          <w:rPrChange w:id="199" w:author="Иван Слеповичев" w:date="2020-12-15T14:56:00Z">
            <w:rPr/>
          </w:rPrChange>
        </w:rPr>
        <w:instrText>B</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200" w:author="Иван Слеповичев" w:date="2020-12-15T14:56:00Z">
            <w:rPr/>
          </w:rPrChange>
        </w:rPr>
        <w:instrText>D</w:instrText>
      </w:r>
      <w:r w:rsidRPr="00DD335B">
        <w:rPr>
          <w:rFonts w:ascii="Times New Roman" w:hAnsi="Times New Roman" w:cs="Times New Roman"/>
          <w:sz w:val="28"/>
          <w:szCs w:val="28"/>
        </w:rPr>
        <w:instrText>1%85_%</w:instrText>
      </w:r>
      <w:r w:rsidRPr="00DD335B">
        <w:rPr>
          <w:rFonts w:ascii="Times New Roman" w:hAnsi="Times New Roman" w:cs="Times New Roman"/>
          <w:sz w:val="28"/>
          <w:szCs w:val="28"/>
          <w:lang w:val="en-US"/>
          <w:rPrChange w:id="201" w:author="Иван Слеповичев" w:date="2020-12-15T14:56:00Z">
            <w:rPr/>
          </w:rPrChange>
        </w:rPr>
        <w:instrText>D</w:instrText>
      </w:r>
      <w:r w:rsidRPr="00DD335B">
        <w:rPr>
          <w:rFonts w:ascii="Times New Roman" w:hAnsi="Times New Roman" w:cs="Times New Roman"/>
          <w:sz w:val="28"/>
          <w:szCs w:val="28"/>
        </w:rPr>
        <w:instrText>1%80%</w:instrText>
      </w:r>
      <w:r w:rsidRPr="00DD335B">
        <w:rPr>
          <w:rFonts w:ascii="Times New Roman" w:hAnsi="Times New Roman" w:cs="Times New Roman"/>
          <w:sz w:val="28"/>
          <w:szCs w:val="28"/>
          <w:lang w:val="en-US"/>
          <w:rPrChange w:id="202" w:author="Иван Слеповичев" w:date="2020-12-15T14:56:00Z">
            <w:rPr/>
          </w:rPrChange>
        </w:rPr>
        <w:instrText>D</w:instrText>
      </w:r>
      <w:r w:rsidRPr="00DD335B">
        <w:rPr>
          <w:rFonts w:ascii="Times New Roman" w:hAnsi="Times New Roman" w:cs="Times New Roman"/>
          <w:sz w:val="28"/>
          <w:szCs w:val="28"/>
        </w:rPr>
        <w:instrText>1%8</w:instrText>
      </w:r>
      <w:r w:rsidRPr="00DD335B">
        <w:rPr>
          <w:rFonts w:ascii="Times New Roman" w:hAnsi="Times New Roman" w:cs="Times New Roman"/>
          <w:sz w:val="28"/>
          <w:szCs w:val="28"/>
          <w:lang w:val="en-US"/>
          <w:rPrChange w:id="203" w:author="Иван Слеповичев" w:date="2020-12-15T14:56:00Z">
            <w:rPr/>
          </w:rPrChange>
        </w:rPr>
        <w:instrText>F</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204"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205" w:author="Иван Слеповичев" w:date="2020-12-15T14:56:00Z">
            <w:rPr/>
          </w:rPrChange>
        </w:rPr>
        <w:instrText>B</w:instrText>
      </w:r>
      <w:r w:rsidRPr="00DD335B">
        <w:rPr>
          <w:rFonts w:ascii="Times New Roman" w:hAnsi="Times New Roman" w:cs="Times New Roman"/>
          <w:sz w:val="28"/>
          <w:szCs w:val="28"/>
        </w:rPr>
        <w:instrText>4%</w:instrText>
      </w:r>
      <w:r w:rsidRPr="00DD335B">
        <w:rPr>
          <w:rFonts w:ascii="Times New Roman" w:hAnsi="Times New Roman" w:cs="Times New Roman"/>
          <w:sz w:val="28"/>
          <w:szCs w:val="28"/>
          <w:lang w:val="en-US"/>
          <w:rPrChange w:id="206"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207" w:author="Иван Слеповичев" w:date="2020-12-15T14:56:00Z">
            <w:rPr/>
          </w:rPrChange>
        </w:rPr>
        <w:instrText>BE</w:instrText>
      </w:r>
      <w:r w:rsidRPr="00DD335B">
        <w:rPr>
          <w:rFonts w:ascii="Times New Roman" w:hAnsi="Times New Roman" w:cs="Times New Roman"/>
          <w:sz w:val="28"/>
          <w:szCs w:val="28"/>
        </w:rPr>
        <w:instrText>%</w:instrText>
      </w:r>
      <w:r w:rsidRPr="00DD335B">
        <w:rPr>
          <w:rFonts w:ascii="Times New Roman" w:hAnsi="Times New Roman" w:cs="Times New Roman"/>
          <w:sz w:val="28"/>
          <w:szCs w:val="28"/>
          <w:lang w:val="en-US"/>
          <w:rPrChange w:id="208" w:author="Иван Слеповичев" w:date="2020-12-15T14:56:00Z">
            <w:rPr/>
          </w:rPrChange>
        </w:rPr>
        <w:instrText>D</w:instrText>
      </w:r>
      <w:r w:rsidRPr="00DD335B">
        <w:rPr>
          <w:rFonts w:ascii="Times New Roman" w:hAnsi="Times New Roman" w:cs="Times New Roman"/>
          <w:sz w:val="28"/>
          <w:szCs w:val="28"/>
        </w:rPr>
        <w:instrText>0%</w:instrText>
      </w:r>
      <w:r w:rsidRPr="00DD335B">
        <w:rPr>
          <w:rFonts w:ascii="Times New Roman" w:hAnsi="Times New Roman" w:cs="Times New Roman"/>
          <w:sz w:val="28"/>
          <w:szCs w:val="28"/>
          <w:lang w:val="en-US"/>
          <w:rPrChange w:id="209" w:author="Иван Слеповичев" w:date="2020-12-15T14:56:00Z">
            <w:rPr/>
          </w:rPrChange>
        </w:rPr>
        <w:instrText>B</w:instrText>
      </w:r>
      <w:r w:rsidRPr="00DD335B">
        <w:rPr>
          <w:rFonts w:ascii="Times New Roman" w:hAnsi="Times New Roman" w:cs="Times New Roman"/>
          <w:sz w:val="28"/>
          <w:szCs w:val="28"/>
        </w:rPr>
        <w:instrText xml:space="preserve">2" </w:instrText>
      </w:r>
      <w:r w:rsidRPr="00DD335B">
        <w:fldChar w:fldCharType="separate"/>
      </w:r>
      <w:r w:rsidRPr="00DD335B">
        <w:rPr>
          <w:rStyle w:val="a5"/>
          <w:rFonts w:ascii="Times New Roman" w:hAnsi="Times New Roman" w:cs="Times New Roman"/>
          <w:color w:val="auto"/>
          <w:sz w:val="28"/>
          <w:szCs w:val="28"/>
          <w:u w:val="none"/>
          <w:lang w:val="en-US"/>
        </w:rPr>
        <w:t>http</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www</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machinelearning</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ru</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wiki</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index</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php</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title</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0%9</w:t>
      </w:r>
      <w:r w:rsidRPr="00DD335B">
        <w:rPr>
          <w:rStyle w:val="a5"/>
          <w:rFonts w:ascii="Times New Roman" w:hAnsi="Times New Roman" w:cs="Times New Roman"/>
          <w:color w:val="auto"/>
          <w:sz w:val="28"/>
          <w:szCs w:val="28"/>
          <w:u w:val="none"/>
          <w:lang w:val="en-US"/>
        </w:rPr>
        <w:t>A</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1%82%</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5%</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3%</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BE</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1%80%</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8%</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w:t>
      </w:r>
      <w:r w:rsidRPr="00DD335B">
        <w:rPr>
          <w:rStyle w:val="a5"/>
          <w:rFonts w:ascii="Times New Roman" w:hAnsi="Times New Roman" w:cs="Times New Roman"/>
          <w:color w:val="auto"/>
          <w:sz w:val="28"/>
          <w:szCs w:val="28"/>
          <w:u w:val="none"/>
          <w:lang w:val="en-US"/>
        </w:rPr>
        <w:t>F</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0%9</w:t>
      </w:r>
      <w:r w:rsidRPr="00DD335B">
        <w:rPr>
          <w:rStyle w:val="a5"/>
          <w:rFonts w:ascii="Times New Roman" w:hAnsi="Times New Roman" w:cs="Times New Roman"/>
          <w:color w:val="auto"/>
          <w:sz w:val="28"/>
          <w:szCs w:val="28"/>
          <w:u w:val="none"/>
          <w:lang w:val="en-US"/>
        </w:rPr>
        <w:t>F</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1%80</w:t>
      </w:r>
      <w:r w:rsidRPr="00DD335B">
        <w:rPr>
          <w:rStyle w:val="a5"/>
          <w:rFonts w:ascii="Times New Roman" w:hAnsi="Times New Roman" w:cs="Times New Roman"/>
          <w:color w:val="auto"/>
          <w:sz w:val="28"/>
          <w:szCs w:val="28"/>
          <w:u w:val="none"/>
        </w:rPr>
        <w:lastRenderedPageBreak/>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BE</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3%</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BD</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BE</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7%</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8%</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1%80%</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BE</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2%</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BD</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8%</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5_%</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2%</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1%80%</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5%</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BC</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5%</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BD</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BD</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1%85_%</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1%80%</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1%8</w:t>
      </w:r>
      <w:r w:rsidRPr="00DD335B">
        <w:rPr>
          <w:rStyle w:val="a5"/>
          <w:rFonts w:ascii="Times New Roman" w:hAnsi="Times New Roman" w:cs="Times New Roman"/>
          <w:color w:val="auto"/>
          <w:sz w:val="28"/>
          <w:szCs w:val="28"/>
          <w:u w:val="none"/>
          <w:lang w:val="en-US"/>
        </w:rPr>
        <w:t>F</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4%</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BE</w:t>
      </w:r>
      <w:r w:rsidRPr="00DD335B">
        <w:rPr>
          <w:rStyle w:val="a5"/>
          <w:rFonts w:ascii="Times New Roman" w:hAnsi="Times New Roman" w:cs="Times New Roman"/>
          <w:color w:val="auto"/>
          <w:sz w:val="28"/>
          <w:szCs w:val="28"/>
          <w:u w:val="none"/>
        </w:rPr>
        <w:t>%</w:t>
      </w:r>
      <w:r w:rsidRPr="00DD335B">
        <w:rPr>
          <w:rStyle w:val="a5"/>
          <w:rFonts w:ascii="Times New Roman" w:hAnsi="Times New Roman" w:cs="Times New Roman"/>
          <w:color w:val="auto"/>
          <w:sz w:val="28"/>
          <w:szCs w:val="28"/>
          <w:u w:val="none"/>
          <w:lang w:val="en-US"/>
        </w:rPr>
        <w:t>D</w:t>
      </w:r>
      <w:r w:rsidRPr="00DD335B">
        <w:rPr>
          <w:rStyle w:val="a5"/>
          <w:rFonts w:ascii="Times New Roman" w:hAnsi="Times New Roman" w:cs="Times New Roman"/>
          <w:color w:val="auto"/>
          <w:sz w:val="28"/>
          <w:szCs w:val="28"/>
          <w:u w:val="none"/>
        </w:rPr>
        <w:t>0%</w:t>
      </w:r>
      <w:r w:rsidRPr="00DD335B">
        <w:rPr>
          <w:rStyle w:val="a5"/>
          <w:rFonts w:ascii="Times New Roman" w:hAnsi="Times New Roman" w:cs="Times New Roman"/>
          <w:color w:val="auto"/>
          <w:sz w:val="28"/>
          <w:szCs w:val="28"/>
          <w:u w:val="none"/>
          <w:lang w:val="en-US"/>
        </w:rPr>
        <w:t>B</w:t>
      </w:r>
      <w:r w:rsidRPr="00DD335B">
        <w:rPr>
          <w:rStyle w:val="a5"/>
          <w:rFonts w:ascii="Times New Roman" w:hAnsi="Times New Roman" w:cs="Times New Roman"/>
          <w:color w:val="auto"/>
          <w:sz w:val="28"/>
          <w:szCs w:val="28"/>
          <w:u w:val="none"/>
        </w:rPr>
        <w:t>2</w:t>
      </w:r>
      <w:r w:rsidRPr="00DD335B">
        <w:rPr>
          <w:rStyle w:val="a5"/>
          <w:rFonts w:ascii="Times New Roman" w:hAnsi="Times New Roman" w:cs="Times New Roman"/>
          <w:color w:val="auto"/>
          <w:sz w:val="28"/>
          <w:szCs w:val="28"/>
          <w:u w:val="none"/>
          <w:lang w:val="en-US"/>
        </w:rPr>
        <w:fldChar w:fldCharType="end"/>
      </w:r>
      <w:r w:rsidRPr="00DD335B">
        <w:rPr>
          <w:rFonts w:ascii="Times New Roman" w:hAnsi="Times New Roman" w:cs="Times New Roman"/>
          <w:sz w:val="28"/>
          <w:szCs w:val="28"/>
        </w:rPr>
        <w:t xml:space="preserve"> </w:t>
      </w:r>
      <w:r w:rsidR="00B12BF0" w:rsidRPr="00DD335B">
        <w:rPr>
          <w:rFonts w:ascii="Times New Roman" w:hAnsi="Times New Roman" w:cs="Times New Roman"/>
          <w:sz w:val="28"/>
          <w:szCs w:val="28"/>
          <w:shd w:val="clear" w:color="auto" w:fill="FFFFFF"/>
        </w:rPr>
        <w:t>(дата обращения: 18.10.2020) . - Загл. с экрана. - Яз. рус.</w:t>
      </w:r>
    </w:p>
    <w:p w14:paraId="3467C904" w14:textId="5E22358E" w:rsidR="00113298" w:rsidRPr="00DD335B" w:rsidRDefault="00113298" w:rsidP="00122DFA">
      <w:pPr>
        <w:spacing w:after="0" w:line="360" w:lineRule="auto"/>
        <w:ind w:firstLine="709"/>
        <w:jc w:val="both"/>
        <w:rPr>
          <w:rFonts w:ascii="Times New Roman" w:eastAsiaTheme="minorEastAsia" w:hAnsi="Times New Roman" w:cs="Times New Roman"/>
          <w:bCs/>
          <w:sz w:val="28"/>
          <w:szCs w:val="28"/>
        </w:rPr>
      </w:pPr>
      <w:r w:rsidRPr="00DD335B">
        <w:rPr>
          <w:rFonts w:ascii="Times New Roman" w:eastAsiaTheme="minorEastAsia" w:hAnsi="Times New Roman" w:cs="Times New Roman"/>
          <w:bCs/>
          <w:sz w:val="28"/>
          <w:szCs w:val="28"/>
        </w:rPr>
        <w:t>2</w:t>
      </w:r>
      <w:r w:rsidR="00B12BF0" w:rsidRPr="00DD335B">
        <w:rPr>
          <w:rFonts w:ascii="Times New Roman" w:eastAsiaTheme="minorEastAsia" w:hAnsi="Times New Roman" w:cs="Times New Roman"/>
          <w:bCs/>
          <w:sz w:val="28"/>
          <w:szCs w:val="28"/>
        </w:rPr>
        <w:t xml:space="preserve">1 Операторы </w:t>
      </w:r>
      <w:r w:rsidR="00B12BF0" w:rsidRPr="00DD335B">
        <w:rPr>
          <w:rFonts w:ascii="Times New Roman" w:eastAsiaTheme="minorEastAsia" w:hAnsi="Times New Roman" w:cs="Times New Roman"/>
          <w:bCs/>
          <w:sz w:val="28"/>
          <w:szCs w:val="28"/>
          <w:lang w:val="en-US"/>
        </w:rPr>
        <w:t>Python</w:t>
      </w:r>
      <w:r w:rsidR="00B12BF0" w:rsidRPr="00DD335B">
        <w:rPr>
          <w:rFonts w:ascii="Times New Roman" w:eastAsiaTheme="minorEastAsia" w:hAnsi="Times New Roman" w:cs="Times New Roman"/>
          <w:bCs/>
          <w:sz w:val="28"/>
          <w:szCs w:val="28"/>
        </w:rPr>
        <w:t xml:space="preserve"> </w:t>
      </w:r>
      <w:r w:rsidR="00B12BF0" w:rsidRPr="00DD335B">
        <w:rPr>
          <w:rFonts w:ascii="Times New Roman" w:hAnsi="Times New Roman" w:cs="Times New Roman"/>
          <w:sz w:val="28"/>
          <w:szCs w:val="28"/>
        </w:rPr>
        <w:t xml:space="preserve">[Электронный ресурс] / [Электронный ресурс]: </w:t>
      </w:r>
      <w:hyperlink r:id="rId37" w:history="1">
        <w:r w:rsidR="00B12BF0" w:rsidRPr="00DD335B">
          <w:rPr>
            <w:rStyle w:val="a5"/>
            <w:rFonts w:ascii="Times New Roman" w:hAnsi="Times New Roman" w:cs="Times New Roman"/>
            <w:color w:val="auto"/>
            <w:sz w:val="28"/>
            <w:szCs w:val="28"/>
            <w:u w:val="none"/>
          </w:rPr>
          <w:t>https://pythonru.com/</w:t>
        </w:r>
      </w:hyperlink>
      <w:r w:rsidR="00B12BF0" w:rsidRPr="00DD335B">
        <w:rPr>
          <w:rFonts w:ascii="Times New Roman" w:hAnsi="Times New Roman" w:cs="Times New Roman"/>
          <w:sz w:val="28"/>
          <w:szCs w:val="28"/>
        </w:rPr>
        <w:t xml:space="preserve">. - </w:t>
      </w:r>
      <w:r w:rsidR="00B12BF0" w:rsidRPr="00DD335B">
        <w:rPr>
          <w:rFonts w:ascii="Times New Roman" w:hAnsi="Times New Roman" w:cs="Times New Roman"/>
          <w:sz w:val="28"/>
          <w:szCs w:val="28"/>
          <w:lang w:val="en-US"/>
        </w:rPr>
        <w:t>URL</w:t>
      </w:r>
      <w:r w:rsidR="00B12BF0" w:rsidRPr="00DD335B">
        <w:rPr>
          <w:rFonts w:ascii="Times New Roman" w:hAnsi="Times New Roman" w:cs="Times New Roman"/>
          <w:sz w:val="28"/>
          <w:szCs w:val="28"/>
        </w:rPr>
        <w:t xml:space="preserve">: </w:t>
      </w:r>
      <w:r w:rsidRPr="00DD335B">
        <w:fldChar w:fldCharType="begin"/>
      </w:r>
      <w:r w:rsidRPr="00DD335B">
        <w:rPr>
          <w:rFonts w:ascii="Times New Roman" w:hAnsi="Times New Roman" w:cs="Times New Roman"/>
          <w:sz w:val="28"/>
          <w:szCs w:val="28"/>
          <w:rPrChange w:id="210" w:author="Учетная запись Майкрософт" w:date="2020-12-16T09:54:00Z">
            <w:rPr/>
          </w:rPrChange>
        </w:rPr>
        <w:instrText xml:space="preserve"> </w:instrText>
      </w:r>
      <w:r w:rsidRPr="00DD335B">
        <w:rPr>
          <w:rFonts w:ascii="Times New Roman" w:hAnsi="Times New Roman" w:cs="Times New Roman"/>
          <w:sz w:val="28"/>
          <w:szCs w:val="28"/>
          <w:lang w:val="en-US"/>
          <w:rPrChange w:id="211" w:author="Учетная запись Майкрософт" w:date="2020-12-16T09:54:00Z">
            <w:rPr/>
          </w:rPrChange>
        </w:rPr>
        <w:instrText>HYPERLINK</w:instrText>
      </w:r>
      <w:r w:rsidRPr="00DD335B">
        <w:rPr>
          <w:rFonts w:ascii="Times New Roman" w:hAnsi="Times New Roman" w:cs="Times New Roman"/>
          <w:sz w:val="28"/>
          <w:szCs w:val="28"/>
          <w:rPrChange w:id="212" w:author="Учетная запись Майкрософт" w:date="2020-12-16T09:54:00Z">
            <w:rPr/>
          </w:rPrChange>
        </w:rPr>
        <w:instrText xml:space="preserve"> "</w:instrText>
      </w:r>
      <w:r w:rsidRPr="00DD335B">
        <w:rPr>
          <w:rFonts w:ascii="Times New Roman" w:hAnsi="Times New Roman" w:cs="Times New Roman"/>
          <w:sz w:val="28"/>
          <w:szCs w:val="28"/>
          <w:lang w:val="en-US"/>
          <w:rPrChange w:id="213" w:author="Учетная запись Майкрософт" w:date="2020-12-16T09:54:00Z">
            <w:rPr/>
          </w:rPrChange>
        </w:rPr>
        <w:instrText>https</w:instrText>
      </w:r>
      <w:r w:rsidRPr="00DD335B">
        <w:rPr>
          <w:rFonts w:ascii="Times New Roman" w:hAnsi="Times New Roman" w:cs="Times New Roman"/>
          <w:sz w:val="28"/>
          <w:szCs w:val="28"/>
          <w:rPrChange w:id="214" w:author="Учетная запись Майкрософт" w:date="2020-12-16T09:54:00Z">
            <w:rPr/>
          </w:rPrChange>
        </w:rPr>
        <w:instrText>://</w:instrText>
      </w:r>
      <w:r w:rsidRPr="00DD335B">
        <w:rPr>
          <w:rFonts w:ascii="Times New Roman" w:hAnsi="Times New Roman" w:cs="Times New Roman"/>
          <w:sz w:val="28"/>
          <w:szCs w:val="28"/>
          <w:lang w:val="en-US"/>
          <w:rPrChange w:id="215" w:author="Учетная запись Майкрософт" w:date="2020-12-16T09:54:00Z">
            <w:rPr/>
          </w:rPrChange>
        </w:rPr>
        <w:instrText>pythonru</w:instrText>
      </w:r>
      <w:r w:rsidRPr="00DD335B">
        <w:rPr>
          <w:rFonts w:ascii="Times New Roman" w:hAnsi="Times New Roman" w:cs="Times New Roman"/>
          <w:sz w:val="28"/>
          <w:szCs w:val="28"/>
          <w:rPrChange w:id="216" w:author="Учетная запись Майкрософт" w:date="2020-12-16T09:54:00Z">
            <w:rPr/>
          </w:rPrChange>
        </w:rPr>
        <w:instrText>.</w:instrText>
      </w:r>
      <w:r w:rsidRPr="00DD335B">
        <w:rPr>
          <w:rFonts w:ascii="Times New Roman" w:hAnsi="Times New Roman" w:cs="Times New Roman"/>
          <w:sz w:val="28"/>
          <w:szCs w:val="28"/>
          <w:lang w:val="en-US"/>
          <w:rPrChange w:id="217" w:author="Учетная запись Майкрософт" w:date="2020-12-16T09:54:00Z">
            <w:rPr/>
          </w:rPrChange>
        </w:rPr>
        <w:instrText>com</w:instrText>
      </w:r>
      <w:r w:rsidRPr="00DD335B">
        <w:rPr>
          <w:rFonts w:ascii="Times New Roman" w:hAnsi="Times New Roman" w:cs="Times New Roman"/>
          <w:sz w:val="28"/>
          <w:szCs w:val="28"/>
          <w:rPrChange w:id="218" w:author="Учетная запись Майкрософт" w:date="2020-12-16T09:54:00Z">
            <w:rPr/>
          </w:rPrChange>
        </w:rPr>
        <w:instrText>/</w:instrText>
      </w:r>
      <w:r w:rsidRPr="00DD335B">
        <w:rPr>
          <w:rFonts w:ascii="Times New Roman" w:hAnsi="Times New Roman" w:cs="Times New Roman"/>
          <w:sz w:val="28"/>
          <w:szCs w:val="28"/>
          <w:lang w:val="en-US"/>
          <w:rPrChange w:id="219" w:author="Учетная запись Майкрософт" w:date="2020-12-16T09:54:00Z">
            <w:rPr/>
          </w:rPrChange>
        </w:rPr>
        <w:instrText>osnovy</w:instrText>
      </w:r>
      <w:r w:rsidRPr="00DD335B">
        <w:rPr>
          <w:rFonts w:ascii="Times New Roman" w:hAnsi="Times New Roman" w:cs="Times New Roman"/>
          <w:sz w:val="28"/>
          <w:szCs w:val="28"/>
          <w:rPrChange w:id="220" w:author="Учетная запись Майкрософт" w:date="2020-12-16T09:54:00Z">
            <w:rPr/>
          </w:rPrChange>
        </w:rPr>
        <w:instrText>/</w:instrText>
      </w:r>
      <w:r w:rsidRPr="00DD335B">
        <w:rPr>
          <w:rFonts w:ascii="Times New Roman" w:hAnsi="Times New Roman" w:cs="Times New Roman"/>
          <w:sz w:val="28"/>
          <w:szCs w:val="28"/>
          <w:lang w:val="en-US"/>
          <w:rPrChange w:id="221" w:author="Учетная запись Майкрософт" w:date="2020-12-16T09:54:00Z">
            <w:rPr/>
          </w:rPrChange>
        </w:rPr>
        <w:instrText>operatory</w:instrText>
      </w:r>
      <w:r w:rsidRPr="00DD335B">
        <w:rPr>
          <w:rFonts w:ascii="Times New Roman" w:hAnsi="Times New Roman" w:cs="Times New Roman"/>
          <w:sz w:val="28"/>
          <w:szCs w:val="28"/>
          <w:rPrChange w:id="222" w:author="Учетная запись Майкрософт" w:date="2020-12-16T09:54:00Z">
            <w:rPr/>
          </w:rPrChange>
        </w:rPr>
        <w:instrText>-</w:instrText>
      </w:r>
      <w:r w:rsidRPr="00DD335B">
        <w:rPr>
          <w:rFonts w:ascii="Times New Roman" w:hAnsi="Times New Roman" w:cs="Times New Roman"/>
          <w:sz w:val="28"/>
          <w:szCs w:val="28"/>
          <w:lang w:val="en-US"/>
          <w:rPrChange w:id="223" w:author="Учетная запись Майкрософт" w:date="2020-12-16T09:54:00Z">
            <w:rPr/>
          </w:rPrChange>
        </w:rPr>
        <w:instrText>python</w:instrText>
      </w:r>
      <w:r w:rsidRPr="00DD335B">
        <w:rPr>
          <w:rFonts w:ascii="Times New Roman" w:hAnsi="Times New Roman" w:cs="Times New Roman"/>
          <w:sz w:val="28"/>
          <w:szCs w:val="28"/>
          <w:rPrChange w:id="224" w:author="Учетная запись Майкрософт" w:date="2020-12-16T09:54:00Z">
            <w:rPr/>
          </w:rPrChange>
        </w:rPr>
        <w:instrText xml:space="preserve">" </w:instrText>
      </w:r>
      <w:r w:rsidRPr="00DD335B">
        <w:fldChar w:fldCharType="separate"/>
      </w:r>
      <w:r w:rsidRPr="00DD335B">
        <w:rPr>
          <w:rStyle w:val="a5"/>
          <w:rFonts w:ascii="Times New Roman" w:eastAsiaTheme="minorEastAsia" w:hAnsi="Times New Roman" w:cs="Times New Roman"/>
          <w:bCs/>
          <w:color w:val="auto"/>
          <w:sz w:val="28"/>
          <w:szCs w:val="28"/>
          <w:u w:val="none"/>
          <w:lang w:val="en-US"/>
        </w:rPr>
        <w:t>https</w:t>
      </w:r>
      <w:r w:rsidRPr="00DD335B">
        <w:rPr>
          <w:rStyle w:val="a5"/>
          <w:rFonts w:ascii="Times New Roman" w:eastAsiaTheme="minorEastAsia" w:hAnsi="Times New Roman" w:cs="Times New Roman"/>
          <w:bCs/>
          <w:color w:val="auto"/>
          <w:sz w:val="28"/>
          <w:szCs w:val="28"/>
          <w:u w:val="none"/>
        </w:rPr>
        <w:t>://</w:t>
      </w:r>
      <w:r w:rsidRPr="00DD335B">
        <w:rPr>
          <w:rStyle w:val="a5"/>
          <w:rFonts w:ascii="Times New Roman" w:eastAsiaTheme="minorEastAsia" w:hAnsi="Times New Roman" w:cs="Times New Roman"/>
          <w:bCs/>
          <w:color w:val="auto"/>
          <w:sz w:val="28"/>
          <w:szCs w:val="28"/>
          <w:u w:val="none"/>
          <w:lang w:val="en-US"/>
        </w:rPr>
        <w:t>pythonru</w:t>
      </w:r>
      <w:r w:rsidRPr="00DD335B">
        <w:rPr>
          <w:rStyle w:val="a5"/>
          <w:rFonts w:ascii="Times New Roman" w:eastAsiaTheme="minorEastAsia" w:hAnsi="Times New Roman" w:cs="Times New Roman"/>
          <w:bCs/>
          <w:color w:val="auto"/>
          <w:sz w:val="28"/>
          <w:szCs w:val="28"/>
          <w:u w:val="none"/>
        </w:rPr>
        <w:t>.</w:t>
      </w:r>
      <w:r w:rsidRPr="00DD335B">
        <w:rPr>
          <w:rStyle w:val="a5"/>
          <w:rFonts w:ascii="Times New Roman" w:eastAsiaTheme="minorEastAsia" w:hAnsi="Times New Roman" w:cs="Times New Roman"/>
          <w:bCs/>
          <w:color w:val="auto"/>
          <w:sz w:val="28"/>
          <w:szCs w:val="28"/>
          <w:u w:val="none"/>
          <w:lang w:val="en-US"/>
        </w:rPr>
        <w:t>com</w:t>
      </w:r>
      <w:r w:rsidRPr="00DD335B">
        <w:rPr>
          <w:rStyle w:val="a5"/>
          <w:rFonts w:ascii="Times New Roman" w:eastAsiaTheme="minorEastAsia" w:hAnsi="Times New Roman" w:cs="Times New Roman"/>
          <w:bCs/>
          <w:color w:val="auto"/>
          <w:sz w:val="28"/>
          <w:szCs w:val="28"/>
          <w:u w:val="none"/>
        </w:rPr>
        <w:t>/</w:t>
      </w:r>
      <w:r w:rsidRPr="00DD335B">
        <w:rPr>
          <w:rStyle w:val="a5"/>
          <w:rFonts w:ascii="Times New Roman" w:eastAsiaTheme="minorEastAsia" w:hAnsi="Times New Roman" w:cs="Times New Roman"/>
          <w:bCs/>
          <w:color w:val="auto"/>
          <w:sz w:val="28"/>
          <w:szCs w:val="28"/>
          <w:u w:val="none"/>
          <w:lang w:val="en-US"/>
        </w:rPr>
        <w:t>osnovy</w:t>
      </w:r>
      <w:r w:rsidRPr="00DD335B">
        <w:rPr>
          <w:rStyle w:val="a5"/>
          <w:rFonts w:ascii="Times New Roman" w:eastAsiaTheme="minorEastAsia" w:hAnsi="Times New Roman" w:cs="Times New Roman"/>
          <w:bCs/>
          <w:color w:val="auto"/>
          <w:sz w:val="28"/>
          <w:szCs w:val="28"/>
          <w:u w:val="none"/>
        </w:rPr>
        <w:t>/</w:t>
      </w:r>
      <w:r w:rsidRPr="00DD335B">
        <w:rPr>
          <w:rStyle w:val="a5"/>
          <w:rFonts w:ascii="Times New Roman" w:eastAsiaTheme="minorEastAsia" w:hAnsi="Times New Roman" w:cs="Times New Roman"/>
          <w:bCs/>
          <w:color w:val="auto"/>
          <w:sz w:val="28"/>
          <w:szCs w:val="28"/>
          <w:u w:val="none"/>
          <w:lang w:val="en-US"/>
        </w:rPr>
        <w:t>operatory</w:t>
      </w:r>
      <w:r w:rsidRPr="00DD335B">
        <w:rPr>
          <w:rStyle w:val="a5"/>
          <w:rFonts w:ascii="Times New Roman" w:eastAsiaTheme="minorEastAsia" w:hAnsi="Times New Roman" w:cs="Times New Roman"/>
          <w:bCs/>
          <w:color w:val="auto"/>
          <w:sz w:val="28"/>
          <w:szCs w:val="28"/>
          <w:u w:val="none"/>
        </w:rPr>
        <w:t>-</w:t>
      </w:r>
      <w:r w:rsidRPr="00DD335B">
        <w:rPr>
          <w:rStyle w:val="a5"/>
          <w:rFonts w:ascii="Times New Roman" w:eastAsiaTheme="minorEastAsia" w:hAnsi="Times New Roman" w:cs="Times New Roman"/>
          <w:bCs/>
          <w:color w:val="auto"/>
          <w:sz w:val="28"/>
          <w:szCs w:val="28"/>
          <w:u w:val="none"/>
          <w:lang w:val="en-US"/>
        </w:rPr>
        <w:t>python</w:t>
      </w:r>
      <w:r w:rsidRPr="00DD335B">
        <w:rPr>
          <w:rStyle w:val="a5"/>
          <w:rFonts w:ascii="Times New Roman" w:eastAsiaTheme="minorEastAsia" w:hAnsi="Times New Roman" w:cs="Times New Roman"/>
          <w:bCs/>
          <w:color w:val="auto"/>
          <w:sz w:val="28"/>
          <w:szCs w:val="28"/>
          <w:u w:val="none"/>
          <w:lang w:val="en-US"/>
        </w:rPr>
        <w:fldChar w:fldCharType="end"/>
      </w:r>
      <w:r w:rsidR="00B12BF0" w:rsidRPr="00DD335B">
        <w:rPr>
          <w:rStyle w:val="a5"/>
          <w:rFonts w:ascii="Times New Roman" w:eastAsiaTheme="minorEastAsia" w:hAnsi="Times New Roman" w:cs="Times New Roman"/>
          <w:bCs/>
          <w:color w:val="auto"/>
          <w:sz w:val="28"/>
          <w:szCs w:val="28"/>
          <w:u w:val="none"/>
        </w:rPr>
        <w:t xml:space="preserve"> </w:t>
      </w:r>
      <w:r w:rsidR="00B12BF0" w:rsidRPr="00DD335B">
        <w:rPr>
          <w:rFonts w:ascii="Times New Roman" w:hAnsi="Times New Roman" w:cs="Times New Roman"/>
          <w:sz w:val="28"/>
          <w:szCs w:val="28"/>
          <w:shd w:val="clear" w:color="auto" w:fill="FFFFFF"/>
        </w:rPr>
        <w:t>(дата обращения: 18.10.2020</w:t>
      </w:r>
      <w:proofErr w:type="gramStart"/>
      <w:r w:rsidR="00B12BF0" w:rsidRPr="00DD335B">
        <w:rPr>
          <w:rFonts w:ascii="Times New Roman" w:hAnsi="Times New Roman" w:cs="Times New Roman"/>
          <w:sz w:val="28"/>
          <w:szCs w:val="28"/>
          <w:shd w:val="clear" w:color="auto" w:fill="FFFFFF"/>
        </w:rPr>
        <w:t>) .</w:t>
      </w:r>
      <w:proofErr w:type="gramEnd"/>
      <w:r w:rsidR="00B12BF0" w:rsidRPr="00DD335B">
        <w:rPr>
          <w:rFonts w:ascii="Times New Roman" w:hAnsi="Times New Roman" w:cs="Times New Roman"/>
          <w:sz w:val="28"/>
          <w:szCs w:val="28"/>
          <w:shd w:val="clear" w:color="auto" w:fill="FFFFFF"/>
        </w:rPr>
        <w:t xml:space="preserve"> - Загл. с экрана. - Яз. рус.</w:t>
      </w:r>
    </w:p>
    <w:p w14:paraId="28173C21" w14:textId="3F8396C2" w:rsidR="00113298" w:rsidRPr="00DD335B" w:rsidRDefault="00113298" w:rsidP="00122DFA">
      <w:pPr>
        <w:spacing w:after="0" w:line="360" w:lineRule="auto"/>
        <w:ind w:firstLine="709"/>
        <w:jc w:val="both"/>
        <w:rPr>
          <w:rFonts w:ascii="Times New Roman" w:eastAsiaTheme="minorEastAsia" w:hAnsi="Times New Roman" w:cs="Times New Roman"/>
          <w:bCs/>
          <w:sz w:val="28"/>
          <w:szCs w:val="28"/>
        </w:rPr>
      </w:pPr>
      <w:r w:rsidRPr="00FA5D05">
        <w:rPr>
          <w:rFonts w:ascii="Times New Roman" w:eastAsiaTheme="minorEastAsia" w:hAnsi="Times New Roman" w:cs="Times New Roman"/>
          <w:bCs/>
          <w:sz w:val="28"/>
          <w:szCs w:val="28"/>
        </w:rPr>
        <w:t>2</w:t>
      </w:r>
      <w:r w:rsidR="00B12BF0" w:rsidRPr="00FA5D05">
        <w:rPr>
          <w:rFonts w:ascii="Times New Roman" w:eastAsiaTheme="minorEastAsia" w:hAnsi="Times New Roman" w:cs="Times New Roman"/>
          <w:bCs/>
          <w:sz w:val="28"/>
          <w:szCs w:val="28"/>
        </w:rPr>
        <w:t xml:space="preserve">2 </w:t>
      </w:r>
      <w:r w:rsidR="00B12BF0" w:rsidRPr="00DD335B">
        <w:rPr>
          <w:rFonts w:ascii="Times New Roman" w:eastAsiaTheme="minorEastAsia" w:hAnsi="Times New Roman" w:cs="Times New Roman"/>
          <w:bCs/>
          <w:sz w:val="28"/>
          <w:szCs w:val="28"/>
          <w:lang w:val="en-US"/>
        </w:rPr>
        <w:t>Keras</w:t>
      </w:r>
      <w:r w:rsidR="00B12BF0" w:rsidRPr="00FA5D05">
        <w:rPr>
          <w:rFonts w:ascii="Times New Roman" w:eastAsiaTheme="minorEastAsia" w:hAnsi="Times New Roman" w:cs="Times New Roman"/>
          <w:bCs/>
          <w:sz w:val="28"/>
          <w:szCs w:val="28"/>
        </w:rPr>
        <w:t xml:space="preserve">. </w:t>
      </w:r>
      <w:proofErr w:type="gramStart"/>
      <w:r w:rsidR="00B12BF0" w:rsidRPr="00DD335B">
        <w:rPr>
          <w:rFonts w:ascii="Times New Roman" w:eastAsiaTheme="minorEastAsia" w:hAnsi="Times New Roman" w:cs="Times New Roman"/>
          <w:bCs/>
          <w:sz w:val="28"/>
          <w:szCs w:val="28"/>
          <w:lang w:val="en-US"/>
        </w:rPr>
        <w:t>Simple</w:t>
      </w:r>
      <w:r w:rsidR="00B12BF0" w:rsidRPr="00DD335B">
        <w:rPr>
          <w:rFonts w:ascii="Times New Roman" w:eastAsiaTheme="minorEastAsia" w:hAnsi="Times New Roman" w:cs="Times New Roman"/>
          <w:bCs/>
          <w:sz w:val="28"/>
          <w:szCs w:val="28"/>
        </w:rPr>
        <w:t>.</w:t>
      </w:r>
      <w:r w:rsidR="00B12BF0" w:rsidRPr="00DD335B">
        <w:rPr>
          <w:rFonts w:ascii="Times New Roman" w:eastAsiaTheme="minorEastAsia" w:hAnsi="Times New Roman" w:cs="Times New Roman"/>
          <w:bCs/>
          <w:sz w:val="28"/>
          <w:szCs w:val="28"/>
          <w:lang w:val="en-US"/>
        </w:rPr>
        <w:t>Fleible</w:t>
      </w:r>
      <w:r w:rsidR="00B12BF0" w:rsidRPr="00DD335B">
        <w:rPr>
          <w:rFonts w:ascii="Times New Roman" w:eastAsiaTheme="minorEastAsia" w:hAnsi="Times New Roman" w:cs="Times New Roman"/>
          <w:bCs/>
          <w:sz w:val="28"/>
          <w:szCs w:val="28"/>
        </w:rPr>
        <w:t>.</w:t>
      </w:r>
      <w:r w:rsidR="00B12BF0" w:rsidRPr="00DD335B">
        <w:rPr>
          <w:rFonts w:ascii="Times New Roman" w:eastAsiaTheme="minorEastAsia" w:hAnsi="Times New Roman" w:cs="Times New Roman"/>
          <w:bCs/>
          <w:sz w:val="28"/>
          <w:szCs w:val="28"/>
          <w:lang w:val="en-US"/>
        </w:rPr>
        <w:t>Powerful</w:t>
      </w:r>
      <w:r w:rsidRPr="00DD335B">
        <w:rPr>
          <w:rFonts w:ascii="Times New Roman" w:eastAsiaTheme="minorEastAsia" w:hAnsi="Times New Roman" w:cs="Times New Roman"/>
          <w:bCs/>
          <w:sz w:val="28"/>
          <w:szCs w:val="28"/>
        </w:rPr>
        <w:t xml:space="preserve"> </w:t>
      </w:r>
      <w:r w:rsidR="00B12BF0" w:rsidRPr="00DD335B">
        <w:rPr>
          <w:rFonts w:ascii="Times New Roman" w:eastAsiaTheme="minorEastAsia" w:hAnsi="Times New Roman" w:cs="Times New Roman"/>
          <w:bCs/>
          <w:sz w:val="28"/>
          <w:szCs w:val="28"/>
        </w:rPr>
        <w:t xml:space="preserve"> </w:t>
      </w:r>
      <w:r w:rsidR="00B12BF0" w:rsidRPr="00DD335B">
        <w:rPr>
          <w:rFonts w:ascii="Times New Roman" w:hAnsi="Times New Roman" w:cs="Times New Roman"/>
          <w:sz w:val="28"/>
          <w:szCs w:val="28"/>
        </w:rPr>
        <w:t>[</w:t>
      </w:r>
      <w:proofErr w:type="gramEnd"/>
      <w:r w:rsidR="00B12BF0" w:rsidRPr="00DD335B">
        <w:rPr>
          <w:rFonts w:ascii="Times New Roman" w:hAnsi="Times New Roman" w:cs="Times New Roman"/>
          <w:sz w:val="28"/>
          <w:szCs w:val="28"/>
        </w:rPr>
        <w:t xml:space="preserve">Электронный ресурс] // [Электронный ресурс]. </w:t>
      </w:r>
      <w:r w:rsidR="00B12BF0" w:rsidRPr="00DD335B">
        <w:rPr>
          <w:rFonts w:ascii="Times New Roman" w:hAnsi="Times New Roman" w:cs="Times New Roman"/>
          <w:sz w:val="28"/>
          <w:szCs w:val="28"/>
          <w:lang w:val="en-US"/>
        </w:rPr>
        <w:t>URL</w:t>
      </w:r>
      <w:r w:rsidR="00B12BF0" w:rsidRPr="00DD335B">
        <w:rPr>
          <w:rFonts w:ascii="Times New Roman" w:hAnsi="Times New Roman" w:cs="Times New Roman"/>
          <w:sz w:val="28"/>
          <w:szCs w:val="28"/>
        </w:rPr>
        <w:t xml:space="preserve">: </w:t>
      </w:r>
      <w:r w:rsidRPr="00DD335B">
        <w:fldChar w:fldCharType="begin"/>
      </w:r>
      <w:r w:rsidRPr="00DD335B">
        <w:rPr>
          <w:rFonts w:ascii="Times New Roman" w:hAnsi="Times New Roman" w:cs="Times New Roman"/>
          <w:sz w:val="28"/>
          <w:szCs w:val="28"/>
          <w:rPrChange w:id="225" w:author="Иван Слеповичев" w:date="2020-12-15T14:56:00Z">
            <w:rPr/>
          </w:rPrChange>
        </w:rPr>
        <w:instrText xml:space="preserve"> </w:instrText>
      </w:r>
      <w:r w:rsidRPr="00DD335B">
        <w:rPr>
          <w:rFonts w:ascii="Times New Roman" w:hAnsi="Times New Roman" w:cs="Times New Roman"/>
          <w:sz w:val="28"/>
          <w:szCs w:val="28"/>
          <w:lang w:val="en-US"/>
          <w:rPrChange w:id="226" w:author="Иван Слеповичев" w:date="2020-12-15T14:56:00Z">
            <w:rPr/>
          </w:rPrChange>
        </w:rPr>
        <w:instrText>HYPERLINK</w:instrText>
      </w:r>
      <w:r w:rsidRPr="00DD335B">
        <w:rPr>
          <w:rFonts w:ascii="Times New Roman" w:hAnsi="Times New Roman" w:cs="Times New Roman"/>
          <w:sz w:val="28"/>
          <w:szCs w:val="28"/>
          <w:rPrChange w:id="227" w:author="Иван Слеповичев" w:date="2020-12-15T14:56:00Z">
            <w:rPr/>
          </w:rPrChange>
        </w:rPr>
        <w:instrText xml:space="preserve"> "</w:instrText>
      </w:r>
      <w:r w:rsidRPr="00DD335B">
        <w:rPr>
          <w:rFonts w:ascii="Times New Roman" w:hAnsi="Times New Roman" w:cs="Times New Roman"/>
          <w:sz w:val="28"/>
          <w:szCs w:val="28"/>
          <w:lang w:val="en-US"/>
          <w:rPrChange w:id="228" w:author="Иван Слеповичев" w:date="2020-12-15T14:56:00Z">
            <w:rPr/>
          </w:rPrChange>
        </w:rPr>
        <w:instrText>https</w:instrText>
      </w:r>
      <w:r w:rsidRPr="00DD335B">
        <w:rPr>
          <w:rFonts w:ascii="Times New Roman" w:hAnsi="Times New Roman" w:cs="Times New Roman"/>
          <w:sz w:val="28"/>
          <w:szCs w:val="28"/>
          <w:rPrChange w:id="229" w:author="Иван Слеповичев" w:date="2020-12-15T14:56:00Z">
            <w:rPr/>
          </w:rPrChange>
        </w:rPr>
        <w:instrText>://</w:instrText>
      </w:r>
      <w:r w:rsidRPr="00DD335B">
        <w:rPr>
          <w:rFonts w:ascii="Times New Roman" w:hAnsi="Times New Roman" w:cs="Times New Roman"/>
          <w:sz w:val="28"/>
          <w:szCs w:val="28"/>
          <w:lang w:val="en-US"/>
          <w:rPrChange w:id="230" w:author="Иван Слеповичев" w:date="2020-12-15T14:56:00Z">
            <w:rPr/>
          </w:rPrChange>
        </w:rPr>
        <w:instrText>keras</w:instrText>
      </w:r>
      <w:r w:rsidRPr="00DD335B">
        <w:rPr>
          <w:rFonts w:ascii="Times New Roman" w:hAnsi="Times New Roman" w:cs="Times New Roman"/>
          <w:sz w:val="28"/>
          <w:szCs w:val="28"/>
          <w:rPrChange w:id="231" w:author="Иван Слеповичев" w:date="2020-12-15T14:56:00Z">
            <w:rPr/>
          </w:rPrChange>
        </w:rPr>
        <w:instrText>.</w:instrText>
      </w:r>
      <w:r w:rsidRPr="00DD335B">
        <w:rPr>
          <w:rFonts w:ascii="Times New Roman" w:hAnsi="Times New Roman" w:cs="Times New Roman"/>
          <w:sz w:val="28"/>
          <w:szCs w:val="28"/>
          <w:lang w:val="en-US"/>
          <w:rPrChange w:id="232" w:author="Иван Слеповичев" w:date="2020-12-15T14:56:00Z">
            <w:rPr/>
          </w:rPrChange>
        </w:rPr>
        <w:instrText>io</w:instrText>
      </w:r>
      <w:r w:rsidRPr="00DD335B">
        <w:rPr>
          <w:rFonts w:ascii="Times New Roman" w:hAnsi="Times New Roman" w:cs="Times New Roman"/>
          <w:sz w:val="28"/>
          <w:szCs w:val="28"/>
          <w:rPrChange w:id="233" w:author="Иван Слеповичев" w:date="2020-12-15T14:56:00Z">
            <w:rPr/>
          </w:rPrChange>
        </w:rPr>
        <w:instrText xml:space="preserve">/" </w:instrText>
      </w:r>
      <w:r w:rsidRPr="00DD335B">
        <w:fldChar w:fldCharType="separate"/>
      </w:r>
      <w:r w:rsidRPr="00DD335B">
        <w:rPr>
          <w:rStyle w:val="a5"/>
          <w:rFonts w:ascii="Times New Roman" w:eastAsiaTheme="minorEastAsia" w:hAnsi="Times New Roman" w:cs="Times New Roman"/>
          <w:bCs/>
          <w:color w:val="auto"/>
          <w:sz w:val="28"/>
          <w:szCs w:val="28"/>
          <w:u w:val="none"/>
          <w:lang w:val="en-US"/>
        </w:rPr>
        <w:t>https</w:t>
      </w:r>
      <w:r w:rsidRPr="00DD335B">
        <w:rPr>
          <w:rStyle w:val="a5"/>
          <w:rFonts w:ascii="Times New Roman" w:eastAsiaTheme="minorEastAsia" w:hAnsi="Times New Roman" w:cs="Times New Roman"/>
          <w:bCs/>
          <w:color w:val="auto"/>
          <w:sz w:val="28"/>
          <w:szCs w:val="28"/>
          <w:u w:val="none"/>
        </w:rPr>
        <w:t>://</w:t>
      </w:r>
      <w:r w:rsidRPr="00DD335B">
        <w:rPr>
          <w:rStyle w:val="a5"/>
          <w:rFonts w:ascii="Times New Roman" w:eastAsiaTheme="minorEastAsia" w:hAnsi="Times New Roman" w:cs="Times New Roman"/>
          <w:bCs/>
          <w:color w:val="auto"/>
          <w:sz w:val="28"/>
          <w:szCs w:val="28"/>
          <w:u w:val="none"/>
          <w:lang w:val="en-US"/>
        </w:rPr>
        <w:t>keras</w:t>
      </w:r>
      <w:r w:rsidRPr="00DD335B">
        <w:rPr>
          <w:rStyle w:val="a5"/>
          <w:rFonts w:ascii="Times New Roman" w:eastAsiaTheme="minorEastAsia" w:hAnsi="Times New Roman" w:cs="Times New Roman"/>
          <w:bCs/>
          <w:color w:val="auto"/>
          <w:sz w:val="28"/>
          <w:szCs w:val="28"/>
          <w:u w:val="none"/>
        </w:rPr>
        <w:t>.</w:t>
      </w:r>
      <w:r w:rsidRPr="00DD335B">
        <w:rPr>
          <w:rStyle w:val="a5"/>
          <w:rFonts w:ascii="Times New Roman" w:eastAsiaTheme="minorEastAsia" w:hAnsi="Times New Roman" w:cs="Times New Roman"/>
          <w:bCs/>
          <w:color w:val="auto"/>
          <w:sz w:val="28"/>
          <w:szCs w:val="28"/>
          <w:u w:val="none"/>
          <w:lang w:val="en-US"/>
        </w:rPr>
        <w:t>io</w:t>
      </w:r>
      <w:r w:rsidRPr="00DD335B">
        <w:rPr>
          <w:rStyle w:val="a5"/>
          <w:rFonts w:ascii="Times New Roman" w:eastAsiaTheme="minorEastAsia" w:hAnsi="Times New Roman" w:cs="Times New Roman"/>
          <w:bCs/>
          <w:color w:val="auto"/>
          <w:sz w:val="28"/>
          <w:szCs w:val="28"/>
          <w:u w:val="none"/>
        </w:rPr>
        <w:t>/</w:t>
      </w:r>
      <w:r w:rsidRPr="00DD335B">
        <w:rPr>
          <w:rStyle w:val="a5"/>
          <w:rFonts w:ascii="Times New Roman" w:eastAsiaTheme="minorEastAsia" w:hAnsi="Times New Roman" w:cs="Times New Roman"/>
          <w:bCs/>
          <w:color w:val="auto"/>
          <w:sz w:val="28"/>
          <w:szCs w:val="28"/>
          <w:u w:val="none"/>
          <w:lang w:val="en-US"/>
        </w:rPr>
        <w:fldChar w:fldCharType="end"/>
      </w:r>
      <w:r w:rsidR="00B12BF0" w:rsidRPr="00DD335B">
        <w:rPr>
          <w:rStyle w:val="a5"/>
          <w:rFonts w:ascii="Times New Roman" w:eastAsiaTheme="minorEastAsia" w:hAnsi="Times New Roman" w:cs="Times New Roman"/>
          <w:bCs/>
          <w:color w:val="auto"/>
          <w:sz w:val="28"/>
          <w:szCs w:val="28"/>
          <w:u w:val="none"/>
        </w:rPr>
        <w:t xml:space="preserve"> </w:t>
      </w:r>
      <w:r w:rsidR="00B12BF0" w:rsidRPr="00DD335B">
        <w:rPr>
          <w:rFonts w:ascii="Times New Roman" w:hAnsi="Times New Roman" w:cs="Times New Roman"/>
          <w:sz w:val="28"/>
          <w:szCs w:val="28"/>
          <w:shd w:val="clear" w:color="auto" w:fill="FFFFFF"/>
        </w:rPr>
        <w:t>(дата обращения: 18.10.2020</w:t>
      </w:r>
      <w:proofErr w:type="gramStart"/>
      <w:r w:rsidR="00B12BF0" w:rsidRPr="00DD335B">
        <w:rPr>
          <w:rFonts w:ascii="Times New Roman" w:hAnsi="Times New Roman" w:cs="Times New Roman"/>
          <w:sz w:val="28"/>
          <w:szCs w:val="28"/>
          <w:shd w:val="clear" w:color="auto" w:fill="FFFFFF"/>
        </w:rPr>
        <w:t>) .</w:t>
      </w:r>
      <w:proofErr w:type="gramEnd"/>
      <w:r w:rsidR="00B12BF0" w:rsidRPr="00DD335B">
        <w:rPr>
          <w:rFonts w:ascii="Times New Roman" w:hAnsi="Times New Roman" w:cs="Times New Roman"/>
          <w:sz w:val="28"/>
          <w:szCs w:val="28"/>
          <w:shd w:val="clear" w:color="auto" w:fill="FFFFFF"/>
        </w:rPr>
        <w:t xml:space="preserve"> - Загл. с экрана. - Яз. англ.</w:t>
      </w:r>
    </w:p>
    <w:p w14:paraId="7B9D28D9" w14:textId="3BC8AAE8" w:rsidR="00DD335B" w:rsidRDefault="00113298" w:rsidP="00122DFA">
      <w:pPr>
        <w:spacing w:after="0" w:line="360" w:lineRule="auto"/>
        <w:ind w:firstLine="709"/>
        <w:jc w:val="both"/>
        <w:rPr>
          <w:rFonts w:ascii="Times New Roman" w:hAnsi="Times New Roman" w:cs="Times New Roman"/>
          <w:sz w:val="28"/>
          <w:szCs w:val="28"/>
          <w:shd w:val="clear" w:color="auto" w:fill="FFFFFF"/>
        </w:rPr>
      </w:pPr>
      <w:r w:rsidRPr="00DD335B">
        <w:rPr>
          <w:rFonts w:ascii="Times New Roman" w:eastAsiaTheme="minorEastAsia" w:hAnsi="Times New Roman" w:cs="Times New Roman"/>
          <w:bCs/>
          <w:sz w:val="28"/>
          <w:szCs w:val="28"/>
        </w:rPr>
        <w:t>2</w:t>
      </w:r>
      <w:r w:rsidR="00B12BF0" w:rsidRPr="00DD335B">
        <w:rPr>
          <w:rFonts w:ascii="Times New Roman" w:eastAsiaTheme="minorEastAsia" w:hAnsi="Times New Roman" w:cs="Times New Roman"/>
          <w:bCs/>
          <w:sz w:val="28"/>
          <w:szCs w:val="28"/>
        </w:rPr>
        <w:t xml:space="preserve">3 Шамаев, И. </w:t>
      </w:r>
      <w:r w:rsidR="00B12BF0" w:rsidRPr="00DD335B">
        <w:rPr>
          <w:rFonts w:ascii="Times New Roman" w:eastAsiaTheme="minorEastAsia" w:hAnsi="Times New Roman" w:cs="Times New Roman"/>
          <w:bCs/>
          <w:sz w:val="28"/>
          <w:szCs w:val="28"/>
          <w:lang w:val="en-US"/>
        </w:rPr>
        <w:t>Keras</w:t>
      </w:r>
      <w:r w:rsidR="00B12BF0" w:rsidRPr="00DD335B">
        <w:rPr>
          <w:rFonts w:ascii="Times New Roman" w:eastAsiaTheme="minorEastAsia" w:hAnsi="Times New Roman" w:cs="Times New Roman"/>
          <w:bCs/>
          <w:sz w:val="28"/>
          <w:szCs w:val="28"/>
        </w:rPr>
        <w:t xml:space="preserve"> </w:t>
      </w:r>
      <w:r w:rsidR="00B12BF0" w:rsidRPr="00DD335B">
        <w:rPr>
          <w:rFonts w:ascii="Times New Roman" w:eastAsiaTheme="minorEastAsia" w:hAnsi="Times New Roman" w:cs="Times New Roman"/>
          <w:bCs/>
          <w:sz w:val="28"/>
          <w:szCs w:val="28"/>
          <w:lang w:val="en-US"/>
        </w:rPr>
        <w:t>Tutorial</w:t>
      </w:r>
      <w:r w:rsidR="00B12BF0" w:rsidRPr="00DD335B">
        <w:rPr>
          <w:rFonts w:ascii="Times New Roman" w:eastAsiaTheme="minorEastAsia" w:hAnsi="Times New Roman" w:cs="Times New Roman"/>
          <w:bCs/>
          <w:sz w:val="28"/>
          <w:szCs w:val="28"/>
        </w:rPr>
        <w:t xml:space="preserve">: Руководство для начинающих по глубокому обучению на </w:t>
      </w:r>
      <w:r w:rsidR="00B12BF0" w:rsidRPr="00DD335B">
        <w:rPr>
          <w:rFonts w:ascii="Times New Roman" w:eastAsiaTheme="minorEastAsia" w:hAnsi="Times New Roman" w:cs="Times New Roman"/>
          <w:bCs/>
          <w:sz w:val="28"/>
          <w:szCs w:val="28"/>
          <w:lang w:val="en-US"/>
        </w:rPr>
        <w:t>Python</w:t>
      </w:r>
      <w:r w:rsidR="00B12BF0" w:rsidRPr="00DD335B">
        <w:rPr>
          <w:rFonts w:ascii="Times New Roman" w:eastAsiaTheme="minorEastAsia" w:hAnsi="Times New Roman" w:cs="Times New Roman"/>
          <w:bCs/>
          <w:sz w:val="28"/>
          <w:szCs w:val="28"/>
        </w:rPr>
        <w:t xml:space="preserve"> [Электронный ресурс]</w:t>
      </w:r>
      <w:r w:rsidR="00DD335B" w:rsidRPr="00DD335B">
        <w:rPr>
          <w:rFonts w:ascii="Times New Roman" w:eastAsiaTheme="minorEastAsia" w:hAnsi="Times New Roman" w:cs="Times New Roman"/>
          <w:bCs/>
          <w:sz w:val="28"/>
          <w:szCs w:val="28"/>
        </w:rPr>
        <w:t xml:space="preserve">: Машинное обучение. </w:t>
      </w:r>
      <w:r w:rsidR="00DD335B" w:rsidRPr="00DD335B">
        <w:rPr>
          <w:rFonts w:ascii="Times New Roman" w:eastAsiaTheme="minorEastAsia" w:hAnsi="Times New Roman" w:cs="Times New Roman"/>
          <w:bCs/>
          <w:sz w:val="28"/>
          <w:szCs w:val="28"/>
          <w:lang w:val="en-US"/>
        </w:rPr>
        <w:t>Python</w:t>
      </w:r>
      <w:r w:rsidR="00DD335B" w:rsidRPr="00DD335B">
        <w:rPr>
          <w:rFonts w:ascii="Times New Roman" w:eastAsiaTheme="minorEastAsia" w:hAnsi="Times New Roman" w:cs="Times New Roman"/>
          <w:bCs/>
          <w:sz w:val="28"/>
          <w:szCs w:val="28"/>
        </w:rPr>
        <w:t xml:space="preserve"> / Иван Шамаев</w:t>
      </w:r>
      <w:r w:rsidRPr="00DD335B">
        <w:rPr>
          <w:rFonts w:ascii="Times New Roman" w:eastAsiaTheme="minorEastAsia" w:hAnsi="Times New Roman" w:cs="Times New Roman"/>
          <w:bCs/>
          <w:sz w:val="28"/>
          <w:szCs w:val="28"/>
        </w:rPr>
        <w:t xml:space="preserve"> </w:t>
      </w:r>
      <w:r w:rsidR="00DD335B" w:rsidRPr="00DD335B">
        <w:rPr>
          <w:rFonts w:ascii="Times New Roman" w:hAnsi="Times New Roman" w:cs="Times New Roman"/>
          <w:sz w:val="28"/>
          <w:szCs w:val="28"/>
        </w:rPr>
        <w:t>// [Электронный ресурс]:</w:t>
      </w:r>
      <w:r w:rsidR="00DD335B" w:rsidRPr="00DD335B">
        <w:rPr>
          <w:rFonts w:ascii="Times New Roman" w:eastAsiaTheme="minorEastAsia" w:hAnsi="Times New Roman" w:cs="Times New Roman"/>
          <w:bCs/>
          <w:sz w:val="28"/>
          <w:szCs w:val="28"/>
        </w:rPr>
        <w:t xml:space="preserve"> https://python.ivan-shamaev.ru/</w:t>
      </w:r>
      <w:r w:rsidR="00DD335B" w:rsidRPr="00DD335B">
        <w:rPr>
          <w:rFonts w:ascii="Times New Roman" w:hAnsi="Times New Roman" w:cs="Times New Roman"/>
          <w:sz w:val="28"/>
          <w:szCs w:val="28"/>
        </w:rPr>
        <w:t xml:space="preserve">. - </w:t>
      </w:r>
      <w:r w:rsidR="00DD335B" w:rsidRPr="00DD335B">
        <w:rPr>
          <w:rFonts w:ascii="Times New Roman" w:hAnsi="Times New Roman" w:cs="Times New Roman"/>
          <w:sz w:val="28"/>
          <w:szCs w:val="28"/>
          <w:lang w:val="en-US"/>
        </w:rPr>
        <w:t>URL</w:t>
      </w:r>
      <w:r w:rsidR="00DD335B" w:rsidRPr="00DD335B">
        <w:rPr>
          <w:rFonts w:ascii="Times New Roman" w:hAnsi="Times New Roman" w:cs="Times New Roman"/>
          <w:sz w:val="28"/>
          <w:szCs w:val="28"/>
        </w:rPr>
        <w:t xml:space="preserve">: </w:t>
      </w:r>
      <w:r w:rsidR="00DD335B" w:rsidRPr="00DD335B">
        <w:fldChar w:fldCharType="begin"/>
      </w:r>
      <w:r w:rsidR="00DD335B" w:rsidRPr="00DD335B">
        <w:rPr>
          <w:rFonts w:ascii="Times New Roman" w:hAnsi="Times New Roman" w:cs="Times New Roman"/>
          <w:sz w:val="28"/>
          <w:szCs w:val="28"/>
          <w:rPrChange w:id="234" w:author="Иван Слеповичев" w:date="2020-12-15T14:56:00Z">
            <w:rPr/>
          </w:rPrChange>
        </w:rPr>
        <w:instrText xml:space="preserve"> </w:instrText>
      </w:r>
      <w:r w:rsidR="00DD335B" w:rsidRPr="00DD335B">
        <w:rPr>
          <w:rFonts w:ascii="Times New Roman" w:hAnsi="Times New Roman" w:cs="Times New Roman"/>
          <w:sz w:val="28"/>
          <w:szCs w:val="28"/>
          <w:lang w:val="en-US"/>
          <w:rPrChange w:id="235" w:author="Иван Слеповичев" w:date="2020-12-15T14:56:00Z">
            <w:rPr/>
          </w:rPrChange>
        </w:rPr>
        <w:instrText>HYPERLINK</w:instrText>
      </w:r>
      <w:r w:rsidR="00DD335B" w:rsidRPr="00DD335B">
        <w:rPr>
          <w:rFonts w:ascii="Times New Roman" w:hAnsi="Times New Roman" w:cs="Times New Roman"/>
          <w:sz w:val="28"/>
          <w:szCs w:val="28"/>
          <w:rPrChange w:id="236" w:author="Иван Слеповичев" w:date="2020-12-15T14:56:00Z">
            <w:rPr/>
          </w:rPrChange>
        </w:rPr>
        <w:instrText xml:space="preserve"> "</w:instrText>
      </w:r>
      <w:r w:rsidR="00DD335B" w:rsidRPr="00DD335B">
        <w:rPr>
          <w:rFonts w:ascii="Times New Roman" w:hAnsi="Times New Roman" w:cs="Times New Roman"/>
          <w:sz w:val="28"/>
          <w:szCs w:val="28"/>
          <w:lang w:val="en-US"/>
          <w:rPrChange w:id="237" w:author="Иван Слеповичев" w:date="2020-12-15T14:56:00Z">
            <w:rPr/>
          </w:rPrChange>
        </w:rPr>
        <w:instrText>https</w:instrText>
      </w:r>
      <w:r w:rsidR="00DD335B" w:rsidRPr="00DD335B">
        <w:rPr>
          <w:rFonts w:ascii="Times New Roman" w:hAnsi="Times New Roman" w:cs="Times New Roman"/>
          <w:sz w:val="28"/>
          <w:szCs w:val="28"/>
          <w:rPrChange w:id="238" w:author="Иван Слеповичев" w:date="2020-12-15T14:56:00Z">
            <w:rPr/>
          </w:rPrChange>
        </w:rPr>
        <w:instrText>://</w:instrText>
      </w:r>
      <w:r w:rsidR="00DD335B" w:rsidRPr="00DD335B">
        <w:rPr>
          <w:rFonts w:ascii="Times New Roman" w:hAnsi="Times New Roman" w:cs="Times New Roman"/>
          <w:sz w:val="28"/>
          <w:szCs w:val="28"/>
          <w:lang w:val="en-US"/>
          <w:rPrChange w:id="239" w:author="Иван Слеповичев" w:date="2020-12-15T14:56:00Z">
            <w:rPr/>
          </w:rPrChange>
        </w:rPr>
        <w:instrText>python</w:instrText>
      </w:r>
      <w:r w:rsidR="00DD335B" w:rsidRPr="00DD335B">
        <w:rPr>
          <w:rFonts w:ascii="Times New Roman" w:hAnsi="Times New Roman" w:cs="Times New Roman"/>
          <w:sz w:val="28"/>
          <w:szCs w:val="28"/>
          <w:rPrChange w:id="240" w:author="Иван Слеповичев" w:date="2020-12-15T14:56:00Z">
            <w:rPr/>
          </w:rPrChange>
        </w:rPr>
        <w:instrText>.</w:instrText>
      </w:r>
      <w:r w:rsidR="00DD335B" w:rsidRPr="00DD335B">
        <w:rPr>
          <w:rFonts w:ascii="Times New Roman" w:hAnsi="Times New Roman" w:cs="Times New Roman"/>
          <w:sz w:val="28"/>
          <w:szCs w:val="28"/>
          <w:lang w:val="en-US"/>
          <w:rPrChange w:id="241" w:author="Иван Слеповичев" w:date="2020-12-15T14:56:00Z">
            <w:rPr/>
          </w:rPrChange>
        </w:rPr>
        <w:instrText>ivan</w:instrText>
      </w:r>
      <w:r w:rsidR="00DD335B" w:rsidRPr="00DD335B">
        <w:rPr>
          <w:rFonts w:ascii="Times New Roman" w:hAnsi="Times New Roman" w:cs="Times New Roman"/>
          <w:sz w:val="28"/>
          <w:szCs w:val="28"/>
          <w:rPrChange w:id="242" w:author="Иван Слеповичев" w:date="2020-12-15T14:56:00Z">
            <w:rPr/>
          </w:rPrChange>
        </w:rPr>
        <w:instrText>-</w:instrText>
      </w:r>
      <w:r w:rsidR="00DD335B" w:rsidRPr="00DD335B">
        <w:rPr>
          <w:rFonts w:ascii="Times New Roman" w:hAnsi="Times New Roman" w:cs="Times New Roman"/>
          <w:sz w:val="28"/>
          <w:szCs w:val="28"/>
          <w:lang w:val="en-US"/>
          <w:rPrChange w:id="243" w:author="Иван Слеповичев" w:date="2020-12-15T14:56:00Z">
            <w:rPr/>
          </w:rPrChange>
        </w:rPr>
        <w:instrText>shamaev</w:instrText>
      </w:r>
      <w:r w:rsidR="00DD335B" w:rsidRPr="00DD335B">
        <w:rPr>
          <w:rFonts w:ascii="Times New Roman" w:hAnsi="Times New Roman" w:cs="Times New Roman"/>
          <w:sz w:val="28"/>
          <w:szCs w:val="28"/>
          <w:rPrChange w:id="244" w:author="Иван Слеповичев" w:date="2020-12-15T14:56:00Z">
            <w:rPr/>
          </w:rPrChange>
        </w:rPr>
        <w:instrText>.</w:instrText>
      </w:r>
      <w:r w:rsidR="00DD335B" w:rsidRPr="00DD335B">
        <w:rPr>
          <w:rFonts w:ascii="Times New Roman" w:hAnsi="Times New Roman" w:cs="Times New Roman"/>
          <w:sz w:val="28"/>
          <w:szCs w:val="28"/>
          <w:lang w:val="en-US"/>
          <w:rPrChange w:id="245" w:author="Иван Слеповичев" w:date="2020-12-15T14:56:00Z">
            <w:rPr/>
          </w:rPrChange>
        </w:rPr>
        <w:instrText>ru</w:instrText>
      </w:r>
      <w:r w:rsidR="00DD335B" w:rsidRPr="00DD335B">
        <w:rPr>
          <w:rFonts w:ascii="Times New Roman" w:hAnsi="Times New Roman" w:cs="Times New Roman"/>
          <w:sz w:val="28"/>
          <w:szCs w:val="28"/>
          <w:rPrChange w:id="246" w:author="Иван Слеповичев" w:date="2020-12-15T14:56:00Z">
            <w:rPr/>
          </w:rPrChange>
        </w:rPr>
        <w:instrText>/</w:instrText>
      </w:r>
      <w:r w:rsidR="00DD335B" w:rsidRPr="00DD335B">
        <w:rPr>
          <w:rFonts w:ascii="Times New Roman" w:hAnsi="Times New Roman" w:cs="Times New Roman"/>
          <w:sz w:val="28"/>
          <w:szCs w:val="28"/>
          <w:lang w:val="en-US"/>
          <w:rPrChange w:id="247" w:author="Иван Слеповичев" w:date="2020-12-15T14:56:00Z">
            <w:rPr/>
          </w:rPrChange>
        </w:rPr>
        <w:instrText>keras</w:instrText>
      </w:r>
      <w:r w:rsidR="00DD335B" w:rsidRPr="00DD335B">
        <w:rPr>
          <w:rFonts w:ascii="Times New Roman" w:hAnsi="Times New Roman" w:cs="Times New Roman"/>
          <w:sz w:val="28"/>
          <w:szCs w:val="28"/>
          <w:rPrChange w:id="248" w:author="Иван Слеповичев" w:date="2020-12-15T14:56:00Z">
            <w:rPr/>
          </w:rPrChange>
        </w:rPr>
        <w:instrText>-</w:instrText>
      </w:r>
      <w:r w:rsidR="00DD335B" w:rsidRPr="00DD335B">
        <w:rPr>
          <w:rFonts w:ascii="Times New Roman" w:hAnsi="Times New Roman" w:cs="Times New Roman"/>
          <w:sz w:val="28"/>
          <w:szCs w:val="28"/>
          <w:lang w:val="en-US"/>
          <w:rPrChange w:id="249" w:author="Иван Слеповичев" w:date="2020-12-15T14:56:00Z">
            <w:rPr/>
          </w:rPrChange>
        </w:rPr>
        <w:instrText>tutorial</w:instrText>
      </w:r>
      <w:r w:rsidR="00DD335B" w:rsidRPr="00DD335B">
        <w:rPr>
          <w:rFonts w:ascii="Times New Roman" w:hAnsi="Times New Roman" w:cs="Times New Roman"/>
          <w:sz w:val="28"/>
          <w:szCs w:val="28"/>
          <w:rPrChange w:id="250" w:author="Иван Слеповичев" w:date="2020-12-15T14:56:00Z">
            <w:rPr/>
          </w:rPrChange>
        </w:rPr>
        <w:instrText>-</w:instrText>
      </w:r>
      <w:r w:rsidR="00DD335B" w:rsidRPr="00DD335B">
        <w:rPr>
          <w:rFonts w:ascii="Times New Roman" w:hAnsi="Times New Roman" w:cs="Times New Roman"/>
          <w:sz w:val="28"/>
          <w:szCs w:val="28"/>
          <w:lang w:val="en-US"/>
          <w:rPrChange w:id="251" w:author="Иван Слеповичев" w:date="2020-12-15T14:56:00Z">
            <w:rPr/>
          </w:rPrChange>
        </w:rPr>
        <w:instrText>beginner</w:instrText>
      </w:r>
      <w:r w:rsidR="00DD335B" w:rsidRPr="00DD335B">
        <w:rPr>
          <w:rFonts w:ascii="Times New Roman" w:hAnsi="Times New Roman" w:cs="Times New Roman"/>
          <w:sz w:val="28"/>
          <w:szCs w:val="28"/>
          <w:rPrChange w:id="252" w:author="Иван Слеповичев" w:date="2020-12-15T14:56:00Z">
            <w:rPr/>
          </w:rPrChange>
        </w:rPr>
        <w:instrText>-</w:instrText>
      </w:r>
      <w:r w:rsidR="00DD335B" w:rsidRPr="00DD335B">
        <w:rPr>
          <w:rFonts w:ascii="Times New Roman" w:hAnsi="Times New Roman" w:cs="Times New Roman"/>
          <w:sz w:val="28"/>
          <w:szCs w:val="28"/>
          <w:lang w:val="en-US"/>
          <w:rPrChange w:id="253" w:author="Иван Слеповичев" w:date="2020-12-15T14:56:00Z">
            <w:rPr/>
          </w:rPrChange>
        </w:rPr>
        <w:instrText>guide</w:instrText>
      </w:r>
      <w:r w:rsidR="00DD335B" w:rsidRPr="00DD335B">
        <w:rPr>
          <w:rFonts w:ascii="Times New Roman" w:hAnsi="Times New Roman" w:cs="Times New Roman"/>
          <w:sz w:val="28"/>
          <w:szCs w:val="28"/>
          <w:rPrChange w:id="254" w:author="Иван Слеповичев" w:date="2020-12-15T14:56:00Z">
            <w:rPr/>
          </w:rPrChange>
        </w:rPr>
        <w:instrText>-</w:instrText>
      </w:r>
      <w:r w:rsidR="00DD335B" w:rsidRPr="00DD335B">
        <w:rPr>
          <w:rFonts w:ascii="Times New Roman" w:hAnsi="Times New Roman" w:cs="Times New Roman"/>
          <w:sz w:val="28"/>
          <w:szCs w:val="28"/>
          <w:lang w:val="en-US"/>
          <w:rPrChange w:id="255" w:author="Иван Слеповичев" w:date="2020-12-15T14:56:00Z">
            <w:rPr/>
          </w:rPrChange>
        </w:rPr>
        <w:instrText>to</w:instrText>
      </w:r>
      <w:r w:rsidR="00DD335B" w:rsidRPr="00DD335B">
        <w:rPr>
          <w:rFonts w:ascii="Times New Roman" w:hAnsi="Times New Roman" w:cs="Times New Roman"/>
          <w:sz w:val="28"/>
          <w:szCs w:val="28"/>
          <w:rPrChange w:id="256" w:author="Иван Слеповичев" w:date="2020-12-15T14:56:00Z">
            <w:rPr/>
          </w:rPrChange>
        </w:rPr>
        <w:instrText>-</w:instrText>
      </w:r>
      <w:r w:rsidR="00DD335B" w:rsidRPr="00DD335B">
        <w:rPr>
          <w:rFonts w:ascii="Times New Roman" w:hAnsi="Times New Roman" w:cs="Times New Roman"/>
          <w:sz w:val="28"/>
          <w:szCs w:val="28"/>
          <w:lang w:val="en-US"/>
          <w:rPrChange w:id="257" w:author="Иван Слеповичев" w:date="2020-12-15T14:56:00Z">
            <w:rPr/>
          </w:rPrChange>
        </w:rPr>
        <w:instrText>deep</w:instrText>
      </w:r>
      <w:r w:rsidR="00DD335B" w:rsidRPr="00DD335B">
        <w:rPr>
          <w:rFonts w:ascii="Times New Roman" w:hAnsi="Times New Roman" w:cs="Times New Roman"/>
          <w:sz w:val="28"/>
          <w:szCs w:val="28"/>
          <w:rPrChange w:id="258" w:author="Иван Слеповичев" w:date="2020-12-15T14:56:00Z">
            <w:rPr/>
          </w:rPrChange>
        </w:rPr>
        <w:instrText>-</w:instrText>
      </w:r>
      <w:r w:rsidR="00DD335B" w:rsidRPr="00DD335B">
        <w:rPr>
          <w:rFonts w:ascii="Times New Roman" w:hAnsi="Times New Roman" w:cs="Times New Roman"/>
          <w:sz w:val="28"/>
          <w:szCs w:val="28"/>
          <w:lang w:val="en-US"/>
          <w:rPrChange w:id="259" w:author="Иван Слеповичев" w:date="2020-12-15T14:56:00Z">
            <w:rPr/>
          </w:rPrChange>
        </w:rPr>
        <w:instrText>learning</w:instrText>
      </w:r>
      <w:r w:rsidR="00DD335B" w:rsidRPr="00DD335B">
        <w:rPr>
          <w:rFonts w:ascii="Times New Roman" w:hAnsi="Times New Roman" w:cs="Times New Roman"/>
          <w:sz w:val="28"/>
          <w:szCs w:val="28"/>
          <w:rPrChange w:id="260" w:author="Иван Слеповичев" w:date="2020-12-15T14:56:00Z">
            <w:rPr/>
          </w:rPrChange>
        </w:rPr>
        <w:instrText>-</w:instrText>
      </w:r>
      <w:r w:rsidR="00DD335B" w:rsidRPr="00DD335B">
        <w:rPr>
          <w:rFonts w:ascii="Times New Roman" w:hAnsi="Times New Roman" w:cs="Times New Roman"/>
          <w:sz w:val="28"/>
          <w:szCs w:val="28"/>
          <w:lang w:val="en-US"/>
          <w:rPrChange w:id="261" w:author="Иван Слеповичев" w:date="2020-12-15T14:56:00Z">
            <w:rPr/>
          </w:rPrChange>
        </w:rPr>
        <w:instrText>in</w:instrText>
      </w:r>
      <w:r w:rsidR="00DD335B" w:rsidRPr="00DD335B">
        <w:rPr>
          <w:rFonts w:ascii="Times New Roman" w:hAnsi="Times New Roman" w:cs="Times New Roman"/>
          <w:sz w:val="28"/>
          <w:szCs w:val="28"/>
          <w:rPrChange w:id="262" w:author="Иван Слеповичев" w:date="2020-12-15T14:56:00Z">
            <w:rPr/>
          </w:rPrChange>
        </w:rPr>
        <w:instrText>-</w:instrText>
      </w:r>
      <w:r w:rsidR="00DD335B" w:rsidRPr="00DD335B">
        <w:rPr>
          <w:rFonts w:ascii="Times New Roman" w:hAnsi="Times New Roman" w:cs="Times New Roman"/>
          <w:sz w:val="28"/>
          <w:szCs w:val="28"/>
          <w:lang w:val="en-US"/>
          <w:rPrChange w:id="263" w:author="Иван Слеповичев" w:date="2020-12-15T14:56:00Z">
            <w:rPr/>
          </w:rPrChange>
        </w:rPr>
        <w:instrText>python</w:instrText>
      </w:r>
      <w:r w:rsidR="00DD335B" w:rsidRPr="00DD335B">
        <w:rPr>
          <w:rFonts w:ascii="Times New Roman" w:hAnsi="Times New Roman" w:cs="Times New Roman"/>
          <w:sz w:val="28"/>
          <w:szCs w:val="28"/>
          <w:rPrChange w:id="264" w:author="Иван Слеповичев" w:date="2020-12-15T14:56:00Z">
            <w:rPr/>
          </w:rPrChange>
        </w:rPr>
        <w:instrText xml:space="preserve">/" </w:instrText>
      </w:r>
      <w:r w:rsidR="00DD335B" w:rsidRPr="00DD335B">
        <w:fldChar w:fldCharType="separate"/>
      </w:r>
      <w:r w:rsidR="00DD335B" w:rsidRPr="00DD335B">
        <w:rPr>
          <w:rStyle w:val="a5"/>
          <w:rFonts w:ascii="Times New Roman" w:eastAsiaTheme="minorEastAsia" w:hAnsi="Times New Roman" w:cs="Times New Roman"/>
          <w:bCs/>
          <w:color w:val="auto"/>
          <w:sz w:val="28"/>
          <w:szCs w:val="28"/>
          <w:u w:val="none"/>
          <w:lang w:val="en-US"/>
        </w:rPr>
        <w:t>https</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python</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ivan</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shamaev</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ru</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keras</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tutorial</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beginner</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guide</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to</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deep</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learning</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in</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t>python</w:t>
      </w:r>
      <w:r w:rsidR="00DD335B" w:rsidRPr="00DD335B">
        <w:rPr>
          <w:rStyle w:val="a5"/>
          <w:rFonts w:ascii="Times New Roman" w:eastAsiaTheme="minorEastAsia" w:hAnsi="Times New Roman" w:cs="Times New Roman"/>
          <w:bCs/>
          <w:color w:val="auto"/>
          <w:sz w:val="28"/>
          <w:szCs w:val="28"/>
          <w:u w:val="none"/>
        </w:rPr>
        <w:t>/</w:t>
      </w:r>
      <w:r w:rsidR="00DD335B" w:rsidRPr="00DD335B">
        <w:rPr>
          <w:rStyle w:val="a5"/>
          <w:rFonts w:ascii="Times New Roman" w:eastAsiaTheme="minorEastAsia" w:hAnsi="Times New Roman" w:cs="Times New Roman"/>
          <w:bCs/>
          <w:color w:val="auto"/>
          <w:sz w:val="28"/>
          <w:szCs w:val="28"/>
          <w:u w:val="none"/>
          <w:lang w:val="en-US"/>
        </w:rPr>
        <w:fldChar w:fldCharType="end"/>
      </w:r>
      <w:hyperlink r:id="rId38" w:history="1">
        <w:r w:rsidR="00DD335B" w:rsidRPr="00DD335B">
          <w:rPr>
            <w:rStyle w:val="a5"/>
            <w:rFonts w:ascii="Times New Roman" w:hAnsi="Times New Roman" w:cs="Times New Roman"/>
            <w:color w:val="auto"/>
            <w:sz w:val="28"/>
            <w:szCs w:val="28"/>
            <w:u w:val="none"/>
          </w:rPr>
          <w:t xml:space="preserve"> </w:t>
        </w:r>
        <w:r w:rsidR="00DD335B" w:rsidRPr="00DD335B">
          <w:rPr>
            <w:rStyle w:val="a5"/>
            <w:rFonts w:ascii="Times New Roman" w:eastAsiaTheme="minorEastAsia" w:hAnsi="Times New Roman" w:cs="Times New Roman"/>
            <w:color w:val="auto"/>
            <w:sz w:val="28"/>
            <w:szCs w:val="28"/>
            <w:u w:val="none"/>
          </w:rPr>
          <w:t>/</w:t>
        </w:r>
      </w:hyperlink>
      <w:r w:rsidR="00DD335B" w:rsidRPr="00DD335B">
        <w:rPr>
          <w:rStyle w:val="a5"/>
          <w:rFonts w:ascii="Times New Roman" w:eastAsiaTheme="minorEastAsia" w:hAnsi="Times New Roman" w:cs="Times New Roman"/>
          <w:color w:val="auto"/>
          <w:sz w:val="28"/>
          <w:szCs w:val="28"/>
          <w:u w:val="none"/>
        </w:rPr>
        <w:t xml:space="preserve"> </w:t>
      </w:r>
      <w:r w:rsidR="00DD335B" w:rsidRPr="00DD335B">
        <w:rPr>
          <w:rFonts w:ascii="Times New Roman" w:hAnsi="Times New Roman" w:cs="Times New Roman"/>
          <w:sz w:val="28"/>
          <w:szCs w:val="28"/>
          <w:shd w:val="clear" w:color="auto" w:fill="FFFFFF"/>
        </w:rPr>
        <w:t>(дата обращения: 18.10.2020</w:t>
      </w:r>
      <w:proofErr w:type="gramStart"/>
      <w:r w:rsidR="00DD335B" w:rsidRPr="00DD335B">
        <w:rPr>
          <w:rFonts w:ascii="Times New Roman" w:hAnsi="Times New Roman" w:cs="Times New Roman"/>
          <w:sz w:val="28"/>
          <w:szCs w:val="28"/>
          <w:shd w:val="clear" w:color="auto" w:fill="FFFFFF"/>
        </w:rPr>
        <w:t>) .</w:t>
      </w:r>
      <w:proofErr w:type="gramEnd"/>
      <w:r w:rsidR="00DD335B" w:rsidRPr="00DD335B">
        <w:rPr>
          <w:rFonts w:ascii="Times New Roman" w:hAnsi="Times New Roman" w:cs="Times New Roman"/>
          <w:sz w:val="28"/>
          <w:szCs w:val="28"/>
          <w:shd w:val="clear" w:color="auto" w:fill="FFFFFF"/>
        </w:rPr>
        <w:t xml:space="preserve"> - Загл. с экрана. - Яз. англ.</w:t>
      </w:r>
    </w:p>
    <w:p w14:paraId="260F63C4" w14:textId="0CB1FBCB" w:rsidR="00402978" w:rsidRPr="00DD335B" w:rsidRDefault="00402978" w:rsidP="00402978">
      <w:pPr>
        <w:spacing w:after="0" w:line="360" w:lineRule="auto"/>
        <w:ind w:firstLine="709"/>
        <w:jc w:val="both"/>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t>24</w:t>
      </w:r>
      <w:r w:rsidRPr="00DD335B">
        <w:rPr>
          <w:rFonts w:ascii="Times New Roman" w:hAnsi="Times New Roman" w:cs="Times New Roman"/>
          <w:sz w:val="28"/>
          <w:szCs w:val="24"/>
          <w:shd w:val="clear" w:color="auto" w:fill="FFFFFF"/>
        </w:rPr>
        <w:t xml:space="preserve"> </w:t>
      </w:r>
      <w:r w:rsidRPr="000D47D3">
        <w:rPr>
          <w:rFonts w:ascii="Times New Roman" w:eastAsiaTheme="minorEastAsia" w:hAnsi="Times New Roman" w:cs="Times New Roman"/>
          <w:bCs/>
          <w:sz w:val="28"/>
          <w:szCs w:val="28"/>
        </w:rPr>
        <w:t xml:space="preserve">Статистика и рейтинги [Электронный ресурс]: Российский совет по международным делам // [Электронный ресурс]: https://russiancouncil.ru/ - URL: / </w:t>
      </w:r>
      <w:hyperlink r:id="rId39" w:history="1">
        <w:r w:rsidRPr="000D47D3">
          <w:rPr>
            <w:rFonts w:ascii="Times New Roman" w:hAnsi="Times New Roman" w:cs="Times New Roman"/>
            <w:sz w:val="28"/>
            <w:szCs w:val="28"/>
          </w:rPr>
          <w:t>https://russiancouncil.ru/library/stat/</w:t>
        </w:r>
      </w:hyperlink>
      <w:r w:rsidRPr="000D47D3">
        <w:rPr>
          <w:rFonts w:ascii="Times New Roman" w:eastAsiaTheme="minorEastAsia" w:hAnsi="Times New Roman" w:cs="Times New Roman"/>
          <w:bCs/>
          <w:sz w:val="28"/>
          <w:szCs w:val="28"/>
        </w:rPr>
        <w:t xml:space="preserve"> (дата обращения: 18.10.2020</w:t>
      </w:r>
      <w:proofErr w:type="gramStart"/>
      <w:r w:rsidRPr="000D47D3">
        <w:rPr>
          <w:rFonts w:ascii="Times New Roman" w:eastAsiaTheme="minorEastAsia" w:hAnsi="Times New Roman" w:cs="Times New Roman"/>
          <w:bCs/>
          <w:sz w:val="28"/>
          <w:szCs w:val="28"/>
        </w:rPr>
        <w:t>) .</w:t>
      </w:r>
      <w:proofErr w:type="gramEnd"/>
      <w:r w:rsidRPr="000D47D3">
        <w:rPr>
          <w:rFonts w:ascii="Times New Roman" w:eastAsiaTheme="minorEastAsia" w:hAnsi="Times New Roman" w:cs="Times New Roman"/>
          <w:bCs/>
          <w:sz w:val="28"/>
          <w:szCs w:val="28"/>
        </w:rPr>
        <w:t xml:space="preserve"> - Загл. с экрана. - Яз. рус.</w:t>
      </w:r>
    </w:p>
    <w:p w14:paraId="24BDF291" w14:textId="77777777" w:rsidR="00402978" w:rsidRPr="00DD335B" w:rsidRDefault="00402978" w:rsidP="00122DFA">
      <w:pPr>
        <w:spacing w:after="0" w:line="360" w:lineRule="auto"/>
        <w:ind w:firstLine="709"/>
        <w:jc w:val="both"/>
        <w:rPr>
          <w:rFonts w:ascii="Times New Roman" w:eastAsiaTheme="minorEastAsia" w:hAnsi="Times New Roman" w:cs="Times New Roman"/>
          <w:bCs/>
          <w:sz w:val="28"/>
          <w:szCs w:val="28"/>
        </w:rPr>
      </w:pPr>
    </w:p>
    <w:p w14:paraId="780ACBCF" w14:textId="4062A918" w:rsidR="00B57EA8" w:rsidRPr="000D47D3" w:rsidRDefault="00B57EA8" w:rsidP="00122DFA">
      <w:pPr>
        <w:spacing w:after="0" w:line="360" w:lineRule="auto"/>
        <w:ind w:firstLine="709"/>
        <w:jc w:val="both"/>
        <w:rPr>
          <w:rFonts w:ascii="Times New Roman" w:eastAsiaTheme="minorEastAsia" w:hAnsi="Times New Roman" w:cs="Times New Roman"/>
          <w:bCs/>
          <w:sz w:val="28"/>
          <w:szCs w:val="28"/>
        </w:rPr>
      </w:pPr>
    </w:p>
    <w:p w14:paraId="5139B86A" w14:textId="77777777" w:rsidR="00B57EA8" w:rsidRPr="00DD335B" w:rsidRDefault="00B57EA8" w:rsidP="00B57EA8">
      <w:pPr>
        <w:rPr>
          <w:rFonts w:ascii="Times New Roman" w:eastAsiaTheme="minorEastAsia" w:hAnsi="Times New Roman" w:cs="Times New Roman"/>
          <w:b/>
          <w:bCs/>
          <w:color w:val="000000" w:themeColor="text1"/>
          <w:sz w:val="28"/>
          <w:szCs w:val="28"/>
        </w:rPr>
      </w:pPr>
      <w:r w:rsidRPr="00DD335B">
        <w:rPr>
          <w:rFonts w:ascii="Times New Roman" w:eastAsiaTheme="minorEastAsia" w:hAnsi="Times New Roman" w:cs="Times New Roman"/>
          <w:color w:val="000000" w:themeColor="text1"/>
        </w:rPr>
        <w:br w:type="page"/>
      </w:r>
    </w:p>
    <w:p w14:paraId="2E6489DC" w14:textId="5A87ADEE" w:rsidR="00B57EA8"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265" w:name="_Toc59209455"/>
      <w:r>
        <w:rPr>
          <w:rFonts w:ascii="Times New Roman" w:eastAsiaTheme="minorEastAsia" w:hAnsi="Times New Roman" w:cs="Times New Roman"/>
          <w:color w:val="000000" w:themeColor="text1"/>
        </w:rPr>
        <w:lastRenderedPageBreak/>
        <w:t>Приложение А. Листинг программы</w:t>
      </w:r>
      <w:r w:rsidR="00122DFA">
        <w:rPr>
          <w:rFonts w:ascii="Times New Roman" w:eastAsiaTheme="minorEastAsia" w:hAnsi="Times New Roman" w:cs="Times New Roman"/>
          <w:color w:val="000000" w:themeColor="text1"/>
        </w:rPr>
        <w:t xml:space="preserve"> </w:t>
      </w:r>
      <w:r w:rsidR="00122DFA" w:rsidRPr="00BE69FA">
        <w:rPr>
          <w:rFonts w:ascii="Times New Roman" w:eastAsiaTheme="minorEastAsia" w:hAnsi="Times New Roman" w:cs="Times New Roman"/>
          <w:color w:val="000000" w:themeColor="text1"/>
          <w:lang w:val="en-US"/>
        </w:rPr>
        <w:t>Jupyter</w:t>
      </w:r>
      <w:r w:rsidR="00122DFA" w:rsidRPr="00BE69FA">
        <w:rPr>
          <w:rFonts w:ascii="Times New Roman" w:eastAsiaTheme="minorEastAsia" w:hAnsi="Times New Roman" w:cs="Times New Roman"/>
          <w:color w:val="000000" w:themeColor="text1"/>
        </w:rPr>
        <w:t>-ноубука</w:t>
      </w:r>
      <w:r w:rsidR="00122DFA">
        <w:rPr>
          <w:rFonts w:ascii="Times New Roman" w:eastAsiaTheme="minorEastAsia" w:hAnsi="Times New Roman" w:cs="Times New Roman"/>
          <w:color w:val="000000" w:themeColor="text1"/>
        </w:rPr>
        <w:t xml:space="preserve"> </w:t>
      </w:r>
      <w:r w:rsidR="00122DFA" w:rsidRPr="00122DFA">
        <w:rPr>
          <w:rFonts w:ascii="Times New Roman" w:eastAsiaTheme="minorEastAsia" w:hAnsi="Times New Roman" w:cs="Times New Roman"/>
          <w:color w:val="auto"/>
          <w:lang w:val="en-US"/>
        </w:rPr>
        <w:t>LTSM</w:t>
      </w:r>
      <w:r w:rsidR="00122DFA" w:rsidRPr="00122DFA">
        <w:rPr>
          <w:rFonts w:ascii="Times New Roman" w:eastAsiaTheme="minorEastAsia" w:hAnsi="Times New Roman" w:cs="Times New Roman"/>
          <w:color w:val="auto"/>
        </w:rPr>
        <w:t>_</w:t>
      </w:r>
      <w:r w:rsidR="00122DFA" w:rsidRPr="00122DFA">
        <w:rPr>
          <w:rFonts w:ascii="Times New Roman" w:eastAsiaTheme="minorEastAsia" w:hAnsi="Times New Roman" w:cs="Times New Roman"/>
          <w:color w:val="auto"/>
          <w:lang w:val="en-US"/>
        </w:rPr>
        <w:t>test</w:t>
      </w:r>
      <w:r w:rsidR="00122DFA" w:rsidRPr="00122DFA">
        <w:rPr>
          <w:rFonts w:ascii="Times New Roman" w:eastAsiaTheme="minorEastAsia" w:hAnsi="Times New Roman" w:cs="Times New Roman"/>
          <w:color w:val="auto"/>
        </w:rPr>
        <w:t>.</w:t>
      </w:r>
      <w:r w:rsidR="00122DFA" w:rsidRPr="00122DFA">
        <w:rPr>
          <w:rFonts w:ascii="Times New Roman" w:eastAsiaTheme="minorEastAsia" w:hAnsi="Times New Roman" w:cs="Times New Roman"/>
          <w:color w:val="auto"/>
          <w:lang w:val="en-US"/>
        </w:rPr>
        <w:t>ipynb</w:t>
      </w:r>
      <w:bookmarkEnd w:id="265"/>
      <w:r w:rsidR="00122DFA" w:rsidRPr="00122DFA">
        <w:rPr>
          <w:rFonts w:ascii="Times New Roman" w:eastAsiaTheme="minorEastAsia" w:hAnsi="Times New Roman" w:cs="Times New Roman"/>
          <w:color w:val="auto"/>
        </w:rPr>
        <w:t xml:space="preserve"> </w:t>
      </w:r>
    </w:p>
    <w:p w14:paraId="6D425B0D" w14:textId="77777777" w:rsidR="00D72AA3" w:rsidRDefault="00BE69FA" w:rsidP="00122DFA">
      <w:pPr>
        <w:spacing w:after="0" w:line="360" w:lineRule="auto"/>
        <w:ind w:firstLine="709"/>
        <w:jc w:val="both"/>
        <w:rPr>
          <w:rFonts w:ascii="Times New Roman" w:eastAsiaTheme="minorEastAsia" w:hAnsi="Times New Roman" w:cs="Times New Roman"/>
          <w:sz w:val="28"/>
          <w:szCs w:val="28"/>
        </w:rPr>
      </w:pPr>
      <w:r w:rsidRPr="00BE69FA">
        <w:rPr>
          <w:rFonts w:ascii="Times New Roman" w:eastAsiaTheme="minorEastAsia" w:hAnsi="Times New Roman" w:cs="Times New Roman"/>
          <w:color w:val="000000" w:themeColor="text1"/>
          <w:sz w:val="28"/>
          <w:szCs w:val="28"/>
        </w:rPr>
        <w:t xml:space="preserve">В данном приложении представлен код </w:t>
      </w:r>
      <w:r w:rsidRPr="00BE69FA">
        <w:rPr>
          <w:rFonts w:ascii="Times New Roman" w:eastAsiaTheme="minorEastAsia" w:hAnsi="Times New Roman" w:cs="Times New Roman"/>
          <w:color w:val="000000" w:themeColor="text1"/>
          <w:sz w:val="28"/>
          <w:szCs w:val="28"/>
          <w:lang w:val="en-US"/>
        </w:rPr>
        <w:t>Jupyter</w:t>
      </w:r>
      <w:r w:rsidRPr="00BE69FA">
        <w:rPr>
          <w:rFonts w:ascii="Times New Roman" w:eastAsiaTheme="minorEastAsia" w:hAnsi="Times New Roman" w:cs="Times New Roman"/>
          <w:color w:val="000000" w:themeColor="text1"/>
          <w:sz w:val="28"/>
          <w:szCs w:val="28"/>
        </w:rPr>
        <w:t xml:space="preserve">-ноубука </w:t>
      </w:r>
      <w:r w:rsidRPr="00BE69FA">
        <w:rPr>
          <w:rFonts w:ascii="Times New Roman" w:eastAsiaTheme="minorEastAsia" w:hAnsi="Times New Roman" w:cs="Times New Roman"/>
          <w:sz w:val="28"/>
          <w:szCs w:val="28"/>
          <w:lang w:val="en-US"/>
        </w:rPr>
        <w:t>LTSM</w:t>
      </w:r>
      <w:r w:rsidRPr="00BE69FA">
        <w:rPr>
          <w:rFonts w:ascii="Times New Roman" w:eastAsiaTheme="minorEastAsia" w:hAnsi="Times New Roman" w:cs="Times New Roman"/>
          <w:sz w:val="28"/>
          <w:szCs w:val="28"/>
        </w:rPr>
        <w:t>_</w:t>
      </w:r>
      <w:r w:rsidRPr="00BE69FA">
        <w:rPr>
          <w:rFonts w:ascii="Times New Roman" w:eastAsiaTheme="minorEastAsia" w:hAnsi="Times New Roman" w:cs="Times New Roman"/>
          <w:sz w:val="28"/>
          <w:szCs w:val="28"/>
          <w:lang w:val="en-US"/>
        </w:rPr>
        <w:t>test</w:t>
      </w:r>
      <w:r w:rsidRPr="00BE69FA">
        <w:rPr>
          <w:rFonts w:ascii="Times New Roman" w:eastAsiaTheme="minorEastAsia" w:hAnsi="Times New Roman" w:cs="Times New Roman"/>
          <w:sz w:val="28"/>
          <w:szCs w:val="28"/>
        </w:rPr>
        <w:t>.</w:t>
      </w:r>
      <w:r w:rsidRPr="00BE69FA">
        <w:rPr>
          <w:rFonts w:ascii="Times New Roman" w:eastAsiaTheme="minorEastAsia" w:hAnsi="Times New Roman" w:cs="Times New Roman"/>
          <w:sz w:val="28"/>
          <w:szCs w:val="28"/>
          <w:lang w:val="en-US"/>
        </w:rPr>
        <w:t>ipynb</w:t>
      </w:r>
      <w:r w:rsidRPr="00BE69FA">
        <w:rPr>
          <w:rFonts w:ascii="Times New Roman" w:eastAsiaTheme="minorEastAsia" w:hAnsi="Times New Roman" w:cs="Times New Roman"/>
          <w:sz w:val="28"/>
          <w:szCs w:val="28"/>
        </w:rPr>
        <w:t>.</w:t>
      </w:r>
    </w:p>
    <w:p w14:paraId="3F89A751" w14:textId="536CD194" w:rsidR="00D72AA3" w:rsidRPr="00BC2075" w:rsidRDefault="00D72AA3" w:rsidP="00BC2075">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[1]:</w:t>
      </w:r>
    </w:p>
    <w:p w14:paraId="1EE4A2B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игнорируем warnings, чтобы не захламлять вывод</w:t>
      </w:r>
    </w:p>
    <w:p w14:paraId="444353F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warnings</w:t>
      </w:r>
    </w:p>
    <w:p w14:paraId="65F8425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warnings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filterwarnings(</w:t>
      </w:r>
      <w:proofErr w:type="gramEnd"/>
      <w:r w:rsidRPr="00BC2075">
        <w:rPr>
          <w:rFonts w:ascii="Courier New" w:eastAsia="Times New Roman" w:hAnsi="Courier New" w:cs="Courier New"/>
          <w:color w:val="BA2121"/>
          <w:lang w:val="en-US" w:eastAsia="ru-RU"/>
        </w:rPr>
        <w:t>"ignore"</w:t>
      </w:r>
      <w:r w:rsidRPr="00BC2075">
        <w:rPr>
          <w:rFonts w:ascii="Courier New" w:eastAsia="Times New Roman" w:hAnsi="Courier New" w:cs="Courier New"/>
          <w:color w:val="333333"/>
          <w:lang w:val="en-US" w:eastAsia="ru-RU"/>
        </w:rPr>
        <w:t>)</w:t>
      </w:r>
    </w:p>
    <w:p w14:paraId="001675EE" w14:textId="6FB8CF13" w:rsidR="00D72AA3" w:rsidRPr="00BC2075" w:rsidRDefault="00D72AA3"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[2]:</w:t>
      </w:r>
    </w:p>
    <w:p w14:paraId="78B6C8E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bookmarkStart w:id="266" w:name="_GoBack"/>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импортируем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зависимости</w:t>
      </w:r>
    </w:p>
    <w:p w14:paraId="174654E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0033393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DataFrame</w:t>
      </w:r>
    </w:p>
    <w:p w14:paraId="4827E2E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tensorflow</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tf</w:t>
      </w:r>
    </w:p>
    <w:p w14:paraId="3D37A60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Series</w:t>
      </w:r>
    </w:p>
    <w:p w14:paraId="1AE9766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concat</w:t>
      </w:r>
    </w:p>
    <w:p w14:paraId="096FD35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read_csv</w:t>
      </w:r>
    </w:p>
    <w:p w14:paraId="220B717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datetime</w:t>
      </w:r>
    </w:p>
    <w:p w14:paraId="2C0DD42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sklearn.metrics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mean_squared_error</w:t>
      </w:r>
    </w:p>
    <w:p w14:paraId="2990ACC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sklearn.preprocessing</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MinMaxScaler, StandardScaler</w:t>
      </w:r>
    </w:p>
    <w:p w14:paraId="2E41AC4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keras.models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Sequential</w:t>
      </w:r>
    </w:p>
    <w:p w14:paraId="287C0DE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keras.layers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LSTM, Conv1D, Dropout, Dense</w:t>
      </w:r>
    </w:p>
    <w:p w14:paraId="3A2DD0B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w:t>
      </w:r>
    </w:p>
    <w:p w14:paraId="0AAC39F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matplotlib.pyplot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plt</w:t>
      </w:r>
    </w:p>
    <w:p w14:paraId="0C37C75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math</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sqrt</w:t>
      </w:r>
    </w:p>
    <w:p w14:paraId="52E81B7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style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use(</w:t>
      </w:r>
      <w:proofErr w:type="gramEnd"/>
      <w:r w:rsidRPr="00BC2075">
        <w:rPr>
          <w:rFonts w:ascii="Courier New" w:eastAsia="Times New Roman" w:hAnsi="Courier New" w:cs="Courier New"/>
          <w:color w:val="BA2121"/>
          <w:lang w:val="en-US" w:eastAsia="ru-RU"/>
        </w:rPr>
        <w:t>'ggplot'</w:t>
      </w:r>
      <w:r w:rsidRPr="00BC2075">
        <w:rPr>
          <w:rFonts w:ascii="Courier New" w:eastAsia="Times New Roman" w:hAnsi="Courier New" w:cs="Courier New"/>
          <w:color w:val="333333"/>
          <w:lang w:val="en-US" w:eastAsia="ru-RU"/>
        </w:rPr>
        <w:t>)</w:t>
      </w:r>
    </w:p>
    <w:p w14:paraId="2D71A40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array</w:t>
      </w:r>
    </w:p>
    <w:p w14:paraId="7BAE828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70D3252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np</w:t>
      </w:r>
    </w:p>
    <w:bookmarkEnd w:id="266"/>
    <w:p w14:paraId="6F4613F9" w14:textId="5F924C0C" w:rsidR="00D72AA3" w:rsidRPr="00BC2075" w:rsidRDefault="00D72AA3"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[3]:</w:t>
      </w:r>
    </w:p>
    <w:p w14:paraId="6E79358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функции</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связанные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предобработкой</w:t>
      </w:r>
    </w:p>
    <w:p w14:paraId="3B08A3C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7F509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series_to_supervised</w:t>
      </w:r>
      <w:r w:rsidRPr="00BC2075">
        <w:rPr>
          <w:rFonts w:ascii="Courier New" w:eastAsia="Times New Roman" w:hAnsi="Courier New" w:cs="Courier New"/>
          <w:color w:val="333333"/>
          <w:lang w:val="en-US" w:eastAsia="ru-RU"/>
        </w:rPr>
        <w:t>(data, n_in</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n_out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dropnan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1042DDF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704AEA6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массив возможных кусков из временного ряда, </w:t>
      </w:r>
    </w:p>
    <w:p w14:paraId="05106EA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таких что они включают n_in элементов как обучающую часть, </w:t>
      </w:r>
    </w:p>
    <w:p w14:paraId="4552FE7C" w14:textId="1BE4D03C" w:rsidR="00D72AA3" w:rsidRPr="00BC2075" w:rsidRDefault="00D72AA3" w:rsidP="00620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и n_out как предсказываемую. По сути устраняет "краевые эфекты"</w:t>
      </w:r>
    </w:p>
    <w:p w14:paraId="1BF9A87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val="en-US" w:eastAsia="ru-RU"/>
        </w:rPr>
        <w:t xml:space="preserve">    """</w:t>
      </w:r>
    </w:p>
    <w:p w14:paraId="53C00F9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A23804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n_vars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type</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data)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 xml:space="preserve"> data</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EFC1A6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w:t>
      </w:r>
    </w:p>
    <w:p w14:paraId="788CA9C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cols</w:t>
      </w:r>
      <w:proofErr w:type="gramEnd"/>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4759BCB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(n_in,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58A888C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shift(i))</w:t>
      </w:r>
    </w:p>
    <w:p w14:paraId="5493EFC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names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4A630CB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n_out):</w:t>
      </w:r>
    </w:p>
    <w:p w14:paraId="54ECD89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w:t>
      </w:r>
    </w:p>
    <w:p w14:paraId="1D3E3DE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77DA667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names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109ACED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else</w:t>
      </w:r>
      <w:proofErr w:type="gramEnd"/>
      <w:r w:rsidRPr="00BC2075">
        <w:rPr>
          <w:rFonts w:ascii="Courier New" w:eastAsia="Times New Roman" w:hAnsi="Courier New" w:cs="Courier New"/>
          <w:color w:val="333333"/>
          <w:lang w:val="en-US" w:eastAsia="ru-RU"/>
        </w:rPr>
        <w:t>:</w:t>
      </w:r>
    </w:p>
    <w:p w14:paraId="1DFE94B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names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4A9C965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agg</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concat(cols, axis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74412BB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columns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names</w:t>
      </w:r>
    </w:p>
    <w:p w14:paraId="033846E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dropnan:</w:t>
      </w:r>
    </w:p>
    <w:p w14:paraId="21050A5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dropna(</w:t>
      </w:r>
      <w:proofErr w:type="gramEnd"/>
      <w:r w:rsidRPr="00BC2075">
        <w:rPr>
          <w:rFonts w:ascii="Courier New" w:eastAsia="Times New Roman" w:hAnsi="Courier New" w:cs="Courier New"/>
          <w:color w:val="333333"/>
          <w:lang w:val="en-US" w:eastAsia="ru-RU"/>
        </w:rPr>
        <w:t>inplace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5969D60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agg</w:t>
      </w:r>
    </w:p>
    <w:p w14:paraId="4C451DD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296A3A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difference</w:t>
      </w:r>
      <w:r w:rsidRPr="00BC2075">
        <w:rPr>
          <w:rFonts w:ascii="Courier New" w:eastAsia="Times New Roman" w:hAnsi="Courier New" w:cs="Courier New"/>
          <w:color w:val="333333"/>
          <w:lang w:val="en-US" w:eastAsia="ru-RU"/>
        </w:rPr>
        <w:t>(dataset, interval</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810789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AEEDA3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6835A9D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Считает разницу между элементами временного ряда,</w:t>
      </w:r>
    </w:p>
    <w:p w14:paraId="6DC1C31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отстоящими друг от друга на interval</w:t>
      </w:r>
    </w:p>
    <w:p w14:paraId="3D65703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778DDBF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83BAC1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diff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44455B1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(interval,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(dataset)):</w:t>
      </w:r>
    </w:p>
    <w:p w14:paraId="33C4B42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value</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interval]</w:t>
      </w:r>
    </w:p>
    <w:p w14:paraId="1C3F655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diff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value)</w:t>
      </w:r>
    </w:p>
    <w:p w14:paraId="471F0D5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Series(diff)</w:t>
      </w:r>
    </w:p>
    <w:p w14:paraId="0D4FF44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F5A7B8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prepare_data</w:t>
      </w:r>
      <w:r w:rsidRPr="00BC2075">
        <w:rPr>
          <w:rFonts w:ascii="Courier New" w:eastAsia="Times New Roman" w:hAnsi="Courier New" w:cs="Courier New"/>
          <w:color w:val="333333"/>
          <w:lang w:val="en-US" w:eastAsia="ru-RU"/>
        </w:rPr>
        <w:t>(series, n_test, n_lag, n_seq):</w:t>
      </w:r>
    </w:p>
    <w:p w14:paraId="5D41543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E49877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55DEE23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Преобразует данные с помощью нахождения разности (тк данные имеют четкий тренд) и шкалирования,</w:t>
      </w:r>
    </w:p>
    <w:p w14:paraId="6299D0E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формирует тренировочную и обучающую части выборки</w:t>
      </w:r>
    </w:p>
    <w:p w14:paraId="41EFA46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2182DAA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40A632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raw_values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0D8B858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C8E26C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difference(</w:t>
      </w:r>
      <w:proofErr w:type="gramEnd"/>
      <w:r w:rsidRPr="00BC2075">
        <w:rPr>
          <w:rFonts w:ascii="Courier New" w:eastAsia="Times New Roman" w:hAnsi="Courier New" w:cs="Courier New"/>
          <w:color w:val="333333"/>
          <w:lang w:val="en-US" w:eastAsia="ru-RU"/>
        </w:rPr>
        <w:t xml:space="preserve">raw_values,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34730DA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3CE01D6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w:t>
      </w:r>
      <w:proofErr w:type="gramStart"/>
      <w:r w:rsidRPr="00BC2075">
        <w:rPr>
          <w:rFonts w:ascii="Courier New" w:eastAsia="Times New Roman" w:hAnsi="Courier New" w:cs="Courier New"/>
          <w:color w:val="333333"/>
          <w:lang w:val="en-US" w:eastAsia="ru-RU"/>
        </w:rPr>
        <w:t>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proofErr w:type="gramEnd"/>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(diff_values),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7CD3FE4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BCF0D8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scaler</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StandardScaler()</w:t>
      </w:r>
    </w:p>
    <w:p w14:paraId="0146301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fit_</w:t>
      </w:r>
      <w:proofErr w:type="gramStart"/>
      <w:r w:rsidRPr="00BC2075">
        <w:rPr>
          <w:rFonts w:ascii="Courier New" w:eastAsia="Times New Roman" w:hAnsi="Courier New" w:cs="Courier New"/>
          <w:color w:val="333333"/>
          <w:lang w:val="en-US" w:eastAsia="ru-RU"/>
        </w:rPr>
        <w:t>transform(</w:t>
      </w:r>
      <w:proofErr w:type="gramEnd"/>
      <w:r w:rsidRPr="00BC2075">
        <w:rPr>
          <w:rFonts w:ascii="Courier New" w:eastAsia="Times New Roman" w:hAnsi="Courier New" w:cs="Courier New"/>
          <w:color w:val="333333"/>
          <w:lang w:val="en-US" w:eastAsia="ru-RU"/>
        </w:rPr>
        <w:t>diff_values)</w:t>
      </w:r>
    </w:p>
    <w:p w14:paraId="7CAF793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scaled_</w:t>
      </w:r>
      <w:proofErr w:type="gramStart"/>
      <w:r w:rsidRPr="00BC2075">
        <w:rPr>
          <w:rFonts w:ascii="Courier New" w:eastAsia="Times New Roman" w:hAnsi="Courier New" w:cs="Courier New"/>
          <w:color w:val="333333"/>
          <w:lang w:val="en-US" w:eastAsia="ru-RU"/>
        </w:rPr>
        <w:t>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proofErr w:type="gramEnd"/>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(scaled_values),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72C9CF7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supervised</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series_to_supervised(scaled_values, n_lag, n_seq)</w:t>
      </w:r>
    </w:p>
    <w:p w14:paraId="43287B6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03138F7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07388A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train</w:t>
      </w:r>
      <w:proofErr w:type="gramEnd"/>
      <w:r w:rsidRPr="00BC2075">
        <w:rPr>
          <w:rFonts w:ascii="Courier New" w:eastAsia="Times New Roman" w:hAnsi="Courier New" w:cs="Courier New"/>
          <w:color w:val="333333"/>
          <w:lang w:val="en-US" w:eastAsia="ru-RU"/>
        </w:rPr>
        <w:t xml:space="preserve">,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supervised_values[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 supervised_values[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w:t>
      </w:r>
    </w:p>
    <w:p w14:paraId="0B4EEA0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scaler, train, test</w:t>
      </w:r>
    </w:p>
    <w:p w14:paraId="6D75F513" w14:textId="5BF610D8" w:rsidR="00D72AA3" w:rsidRPr="00BC2075" w:rsidRDefault="00D72AA3"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[4]:</w:t>
      </w:r>
    </w:p>
    <w:p w14:paraId="6147B98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функция построения сети</w:t>
      </w:r>
    </w:p>
    <w:p w14:paraId="17A4A7B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22C3CCA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b/>
          <w:bCs/>
          <w:color w:val="008000"/>
          <w:lang w:eastAsia="ru-RU"/>
        </w:rPr>
        <w:t>def</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0000FF"/>
          <w:lang w:eastAsia="ru-RU"/>
        </w:rPr>
        <w:t>fit_</w:t>
      </w:r>
      <w:proofErr w:type="gramStart"/>
      <w:r w:rsidRPr="00BC2075">
        <w:rPr>
          <w:rFonts w:ascii="Courier New" w:eastAsia="Times New Roman" w:hAnsi="Courier New" w:cs="Courier New"/>
          <w:color w:val="0000FF"/>
          <w:lang w:eastAsia="ru-RU"/>
        </w:rPr>
        <w:t>lstm</w:t>
      </w:r>
      <w:r w:rsidRPr="00BC2075">
        <w:rPr>
          <w:rFonts w:ascii="Courier New" w:eastAsia="Times New Roman" w:hAnsi="Courier New" w:cs="Courier New"/>
          <w:color w:val="333333"/>
          <w:lang w:eastAsia="ru-RU"/>
        </w:rPr>
        <w:t>(</w:t>
      </w:r>
      <w:proofErr w:type="gramEnd"/>
    </w:p>
    <w:p w14:paraId="4C8E4DE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eastAsia="ru-RU"/>
        </w:rPr>
        <w:t xml:space="preserve">    </w:t>
      </w:r>
      <w:proofErr w:type="gramStart"/>
      <w:r w:rsidRPr="00BC2075">
        <w:rPr>
          <w:rFonts w:ascii="Courier New" w:eastAsia="Times New Roman" w:hAnsi="Courier New" w:cs="Courier New"/>
          <w:color w:val="333333"/>
          <w:lang w:val="en-US" w:eastAsia="ru-RU"/>
        </w:rPr>
        <w:t>train</w:t>
      </w:r>
      <w:proofErr w:type="gramEnd"/>
      <w:r w:rsidRPr="00BC2075">
        <w:rPr>
          <w:rFonts w:ascii="Courier New" w:eastAsia="Times New Roman" w:hAnsi="Courier New" w:cs="Courier New"/>
          <w:color w:val="333333"/>
          <w:lang w:val="en-US" w:eastAsia="ru-RU"/>
        </w:rPr>
        <w:t xml:space="preserve">, </w:t>
      </w:r>
    </w:p>
    <w:p w14:paraId="0A50463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44A303B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3CD1C1B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nb_epoch, </w:t>
      </w:r>
    </w:p>
    <w:p w14:paraId="5600911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6ECA3D5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 </w:t>
      </w:r>
    </w:p>
    <w:p w14:paraId="5FA0690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 </w:t>
      </w:r>
    </w:p>
    <w:p w14:paraId="27EB235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2B69D1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verbose</w:t>
      </w:r>
      <w:r w:rsidRPr="00BC2075">
        <w:rPr>
          <w:rFonts w:ascii="Courier New" w:eastAsia="Times New Roman" w:hAnsi="Courier New" w:cs="Courier New"/>
          <w:color w:val="666666"/>
          <w:lang w:val="en-US" w:eastAsia="ru-RU"/>
        </w:rPr>
        <w:t>=</w:t>
      </w:r>
      <w:proofErr w:type="gramEnd"/>
      <w:r w:rsidRPr="00BC2075">
        <w:rPr>
          <w:rFonts w:ascii="Courier New" w:eastAsia="Times New Roman" w:hAnsi="Courier New" w:cs="Courier New"/>
          <w:color w:val="666666"/>
          <w:lang w:val="en-US" w:eastAsia="ru-RU"/>
        </w:rPr>
        <w:t>2</w:t>
      </w:r>
    </w:p>
    <w:p w14:paraId="32B62E5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w:t>
      </w:r>
    </w:p>
    <w:p w14:paraId="121C7A0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p>
    <w:p w14:paraId="6983294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BA2121"/>
          <w:lang w:eastAsia="ru-RU"/>
        </w:rPr>
        <w:t>"""</w:t>
      </w:r>
    </w:p>
    <w:p w14:paraId="67D3597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и обучает нейросеть с учетом выбранных параметров.</w:t>
      </w:r>
    </w:p>
    <w:p w14:paraId="321D024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Возвращает саму модель и историю изменения метрик loss и val_loss в процессе обучения.</w:t>
      </w:r>
    </w:p>
    <w:p w14:paraId="1DEE216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384800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
    <w:p w14:paraId="1D305FF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train[</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train[:, n_lag:]</w:t>
      </w:r>
    </w:p>
    <w:p w14:paraId="63DD5A6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DE1B73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73EDA1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proofErr w:type="gramEnd"/>
      <w:r w:rsidRPr="00BC2075">
        <w:rPr>
          <w:rFonts w:ascii="Courier New" w:eastAsia="Times New Roman" w:hAnsi="Courier New" w:cs="Courier New"/>
          <w:color w:val="333333"/>
          <w:lang w:val="en-US" w:eastAsia="ru-RU"/>
        </w:rPr>
        <w:t>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6140F8F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Sequential()</w:t>
      </w:r>
    </w:p>
    <w:p w14:paraId="149C3BC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8AE1A8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history</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A3CBA0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6BAA57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opt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optimizers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Adam(learning_rate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learning_rate)</w:t>
      </w:r>
    </w:p>
    <w:p w14:paraId="2169D1A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39C688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w:t>
      </w:r>
      <w:proofErr w:type="gramStart"/>
      <w:r w:rsidRPr="00BC2075">
        <w:rPr>
          <w:rFonts w:ascii="Courier New" w:eastAsia="Times New Roman" w:hAnsi="Courier New" w:cs="Courier New"/>
          <w:i/>
          <w:iCs/>
          <w:color w:val="408080"/>
          <w:lang w:val="en-US" w:eastAsia="ru-RU"/>
        </w:rPr>
        <w:t>model.add(</w:t>
      </w:r>
      <w:proofErr w:type="gramEnd"/>
      <w:r w:rsidRPr="00BC2075">
        <w:rPr>
          <w:rFonts w:ascii="Courier New" w:eastAsia="Times New Roman" w:hAnsi="Courier New" w:cs="Courier New"/>
          <w:i/>
          <w:iCs/>
          <w:color w:val="408080"/>
          <w:lang w:val="en-US" w:eastAsia="ru-RU"/>
        </w:rPr>
        <w:t>Conv1D(32, kernel_size=3))</w:t>
      </w:r>
    </w:p>
    <w:p w14:paraId="5261F43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2E34D7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w:t>
      </w:r>
      <w:proofErr w:type="gramEnd"/>
      <w:r w:rsidRPr="00BC2075">
        <w:rPr>
          <w:rFonts w:ascii="Courier New" w:eastAsia="Times New Roman" w:hAnsi="Courier New" w:cs="Courier New"/>
          <w:color w:val="333333"/>
          <w:lang w:val="en-US" w:eastAsia="ru-RU"/>
        </w:rPr>
        <w:t>LSTM(</w:t>
      </w:r>
    </w:p>
    <w:p w14:paraId="35203D8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30E62A3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batch_input_shape</w:t>
      </w:r>
      <w:proofErr w:type="gramStart"/>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n_batch,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08EE00E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stateful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DA4987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w:t>
      </w:r>
      <w:proofErr w:type="gramEnd"/>
      <w:r w:rsidRPr="00BC2075">
        <w:rPr>
          <w:rFonts w:ascii="Courier New" w:eastAsia="Times New Roman" w:hAnsi="Courier New" w:cs="Courier New"/>
          <w:color w:val="333333"/>
          <w:lang w:val="en-US" w:eastAsia="ru-RU"/>
        </w:rPr>
        <w:t>Dropout(</w:t>
      </w:r>
      <w:r w:rsidRPr="00BC2075">
        <w:rPr>
          <w:rFonts w:ascii="Courier New" w:eastAsia="Times New Roman" w:hAnsi="Courier New" w:cs="Courier New"/>
          <w:color w:val="666666"/>
          <w:lang w:val="en-US" w:eastAsia="ru-RU"/>
        </w:rPr>
        <w:t>0.3</w:t>
      </w:r>
      <w:r w:rsidRPr="00BC2075">
        <w:rPr>
          <w:rFonts w:ascii="Courier New" w:eastAsia="Times New Roman" w:hAnsi="Courier New" w:cs="Courier New"/>
          <w:color w:val="333333"/>
          <w:lang w:val="en-US" w:eastAsia="ru-RU"/>
        </w:rPr>
        <w:t>))</w:t>
      </w:r>
    </w:p>
    <w:p w14:paraId="1E7A208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w:t>
      </w:r>
      <w:proofErr w:type="gramEnd"/>
      <w:r w:rsidRPr="00BC2075">
        <w:rPr>
          <w:rFonts w:ascii="Courier New" w:eastAsia="Times New Roman" w:hAnsi="Courier New" w:cs="Courier New"/>
          <w:color w:val="333333"/>
          <w:lang w:val="en-US" w:eastAsia="ru-RU"/>
        </w:rPr>
        <w:t>Dense(</w:t>
      </w:r>
      <w:r w:rsidRPr="00BC2075">
        <w:rPr>
          <w:rFonts w:ascii="Courier New" w:eastAsia="Times New Roman" w:hAnsi="Courier New" w:cs="Courier New"/>
          <w:color w:val="666666"/>
          <w:lang w:val="en-US" w:eastAsia="ru-RU"/>
        </w:rPr>
        <w:t>64</w:t>
      </w:r>
      <w:r w:rsidRPr="00BC2075">
        <w:rPr>
          <w:rFonts w:ascii="Courier New" w:eastAsia="Times New Roman" w:hAnsi="Courier New" w:cs="Courier New"/>
          <w:color w:val="333333"/>
          <w:lang w:val="en-US" w:eastAsia="ru-RU"/>
        </w:rPr>
        <w:t>, activation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'tanh'</w:t>
      </w:r>
      <w:r w:rsidRPr="00BC2075">
        <w:rPr>
          <w:rFonts w:ascii="Courier New" w:eastAsia="Times New Roman" w:hAnsi="Courier New" w:cs="Courier New"/>
          <w:color w:val="333333"/>
          <w:lang w:val="en-US" w:eastAsia="ru-RU"/>
        </w:rPr>
        <w:t>))</w:t>
      </w:r>
    </w:p>
    <w:p w14:paraId="4E3F2C0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888862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8F1A7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w:t>
      </w:r>
      <w:proofErr w:type="gramEnd"/>
      <w:r w:rsidRPr="00BC2075">
        <w:rPr>
          <w:rFonts w:ascii="Courier New" w:eastAsia="Times New Roman" w:hAnsi="Courier New" w:cs="Courier New"/>
          <w:color w:val="333333"/>
          <w:lang w:val="en-US" w:eastAsia="ru-RU"/>
        </w:rPr>
        <w:t>Dense(y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4F7766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compile(</w:t>
      </w:r>
      <w:proofErr w:type="gramEnd"/>
      <w:r w:rsidRPr="00BC2075">
        <w:rPr>
          <w:rFonts w:ascii="Courier New" w:eastAsia="Times New Roman" w:hAnsi="Courier New" w:cs="Courier New"/>
          <w:color w:val="333333"/>
          <w:lang w:val="en-US" w:eastAsia="ru-RU"/>
        </w:rPr>
        <w:t>loss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'mean_squared_error'</w:t>
      </w:r>
      <w:r w:rsidRPr="00BC2075">
        <w:rPr>
          <w:rFonts w:ascii="Courier New" w:eastAsia="Times New Roman" w:hAnsi="Courier New" w:cs="Courier New"/>
          <w:color w:val="333333"/>
          <w:lang w:val="en-US" w:eastAsia="ru-RU"/>
        </w:rPr>
        <w:t>, optimizer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 metrics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'accuracy'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24868DE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FEEF7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735C7E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history</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w:t>
      </w:r>
    </w:p>
    <w:p w14:paraId="7542C5A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p>
    <w:p w14:paraId="1DA6791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epochs</w:t>
      </w:r>
      <w:r w:rsidRPr="00BC2075">
        <w:rPr>
          <w:rFonts w:ascii="Courier New" w:eastAsia="Times New Roman" w:hAnsi="Courier New" w:cs="Courier New"/>
          <w:color w:val="666666"/>
          <w:lang w:val="en-US" w:eastAsia="ru-RU"/>
        </w:rPr>
        <w:t>=</w:t>
      </w:r>
      <w:proofErr w:type="gramEnd"/>
      <w:r w:rsidRPr="00BC2075">
        <w:rPr>
          <w:rFonts w:ascii="Courier New" w:eastAsia="Times New Roman" w:hAnsi="Courier New" w:cs="Courier New"/>
          <w:color w:val="333333"/>
          <w:lang w:val="en-US" w:eastAsia="ru-RU"/>
        </w:rPr>
        <w:t xml:space="preserve">n_epochs, </w:t>
      </w:r>
    </w:p>
    <w:p w14:paraId="1680D30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n_batch, </w:t>
      </w:r>
    </w:p>
    <w:p w14:paraId="672BB12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validation_split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validation_size, </w:t>
      </w:r>
    </w:p>
    <w:p w14:paraId="1238965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verbose</w:t>
      </w:r>
      <w:r w:rsidRPr="00BC2075">
        <w:rPr>
          <w:rFonts w:ascii="Courier New" w:eastAsia="Times New Roman" w:hAnsi="Courier New" w:cs="Courier New"/>
          <w:color w:val="666666"/>
          <w:lang w:val="en-US" w:eastAsia="ru-RU"/>
        </w:rPr>
        <w:t>=</w:t>
      </w:r>
      <w:proofErr w:type="gramEnd"/>
      <w:r w:rsidRPr="00BC2075">
        <w:rPr>
          <w:rFonts w:ascii="Courier New" w:eastAsia="Times New Roman" w:hAnsi="Courier New" w:cs="Courier New"/>
          <w:color w:val="333333"/>
          <w:lang w:val="en-US" w:eastAsia="ru-RU"/>
        </w:rPr>
        <w:t xml:space="preserve">verbose, </w:t>
      </w:r>
    </w:p>
    <w:p w14:paraId="1FED3C2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callbacks</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EarlyStopping(monitor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 patience</w:t>
      </w:r>
      <w:r w:rsidRPr="00BC2075">
        <w:rPr>
          <w:rFonts w:ascii="Courier New" w:eastAsia="Times New Roman" w:hAnsi="Courier New" w:cs="Courier New"/>
          <w:color w:val="666666"/>
          <w:lang w:val="en-US" w:eastAsia="ru-RU"/>
        </w:rPr>
        <w:t>=16</w:t>
      </w:r>
      <w:r w:rsidRPr="00BC2075">
        <w:rPr>
          <w:rFonts w:ascii="Courier New" w:eastAsia="Times New Roman" w:hAnsi="Courier New" w:cs="Courier New"/>
          <w:color w:val="333333"/>
          <w:lang w:val="en-US" w:eastAsia="ru-RU"/>
        </w:rPr>
        <w:t>, min_delta</w:t>
      </w:r>
      <w:r w:rsidRPr="00BC2075">
        <w:rPr>
          <w:rFonts w:ascii="Courier New" w:eastAsia="Times New Roman" w:hAnsi="Courier New" w:cs="Courier New"/>
          <w:color w:val="666666"/>
          <w:lang w:val="en-US" w:eastAsia="ru-RU"/>
        </w:rPr>
        <w:t>=1e-4</w:t>
      </w:r>
      <w:r w:rsidRPr="00BC2075">
        <w:rPr>
          <w:rFonts w:ascii="Courier New" w:eastAsia="Times New Roman" w:hAnsi="Courier New" w:cs="Courier New"/>
          <w:color w:val="333333"/>
          <w:lang w:val="en-US" w:eastAsia="ru-RU"/>
        </w:rPr>
        <w:t>,restore_best_weights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6B29CA9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D4DA03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608B2B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model, history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history</w:t>
      </w:r>
    </w:p>
    <w:p w14:paraId="76BC70DD" w14:textId="01DDCD96" w:rsidR="00D72AA3" w:rsidRPr="00BC2075" w:rsidRDefault="00D72AA3"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[5]:</w:t>
      </w:r>
    </w:p>
    <w:p w14:paraId="3642C77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функции</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выполняющие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прогноз</w:t>
      </w:r>
    </w:p>
    <w:p w14:paraId="3AEA2F5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525F42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forecast_lstm</w:t>
      </w:r>
      <w:r w:rsidRPr="00BC2075">
        <w:rPr>
          <w:rFonts w:ascii="Courier New" w:eastAsia="Times New Roman" w:hAnsi="Courier New" w:cs="Courier New"/>
          <w:color w:val="333333"/>
          <w:lang w:val="en-US" w:eastAsia="ru-RU"/>
        </w:rPr>
        <w:t>(model, X, n_batch):</w:t>
      </w:r>
    </w:p>
    <w:p w14:paraId="5C14E2D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850694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FE330E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Предсказание предстоящих значений после заданной точки</w:t>
      </w:r>
    </w:p>
    <w:p w14:paraId="39D776D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19F6F20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1B064F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(X))</w:t>
      </w:r>
    </w:p>
    <w:p w14:paraId="571E30D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predict(X,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w:t>
      </w:r>
    </w:p>
    <w:p w14:paraId="3C43C10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0E501F9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2D9216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EE41B3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make_forecasts</w:t>
      </w:r>
      <w:r w:rsidRPr="00BC2075">
        <w:rPr>
          <w:rFonts w:ascii="Courier New" w:eastAsia="Times New Roman" w:hAnsi="Courier New" w:cs="Courier New"/>
          <w:color w:val="333333"/>
          <w:lang w:val="en-US" w:eastAsia="ru-RU"/>
        </w:rPr>
        <w:t>(model, test, n_lag, n_seq,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1FF4741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0016FDF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Делает предсказания с помощью переданной модели</w:t>
      </w:r>
    </w:p>
    <w:p w14:paraId="0D198B2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для всех временных участков из test</w:t>
      </w:r>
    </w:p>
    <w:p w14:paraId="27FC274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F7B49D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07CD9C1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(test)):</w:t>
      </w:r>
    </w:p>
    <w:p w14:paraId="75E930E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test[</w:t>
      </w:r>
      <w:proofErr w:type="gramEnd"/>
      <w:r w:rsidRPr="00BC2075">
        <w:rPr>
          <w:rFonts w:ascii="Courier New" w:eastAsia="Times New Roman" w:hAnsi="Courier New" w:cs="Courier New"/>
          <w:color w:val="333333"/>
          <w:lang w:val="en-US" w:eastAsia="ru-RU"/>
        </w:rPr>
        <w:t xml:space="preserve">i,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test[i, n_lag:]</w:t>
      </w:r>
    </w:p>
    <w:p w14:paraId="0E053FD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forecast_lstm(model, X, n_batch)</w:t>
      </w:r>
    </w:p>
    <w:p w14:paraId="7A6F111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forecast)</w:t>
      </w:r>
    </w:p>
    <w:p w14:paraId="11F088F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forecasts</w:t>
      </w:r>
    </w:p>
    <w:p w14:paraId="53C30FE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D46A04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980CCC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inverse_difference</w:t>
      </w:r>
      <w:r w:rsidRPr="00BC2075">
        <w:rPr>
          <w:rFonts w:ascii="Courier New" w:eastAsia="Times New Roman" w:hAnsi="Courier New" w:cs="Courier New"/>
          <w:color w:val="333333"/>
          <w:lang w:val="en-US" w:eastAsia="ru-RU"/>
        </w:rPr>
        <w:t>(last_ob, forecast):</w:t>
      </w:r>
    </w:p>
    <w:p w14:paraId="7D3D565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5265C9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Перевод значений из разности к абсолютным </w:t>
      </w:r>
    </w:p>
    <w:p w14:paraId="1BB9DE0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4488551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D3622C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60E240E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last_ob)</w:t>
      </w:r>
    </w:p>
    <w:p w14:paraId="62E0D8B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6E7263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4CB30E1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 xml:space="preserve">forecast[i]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inverted[i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C303B9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inverted</w:t>
      </w:r>
    </w:p>
    <w:p w14:paraId="316B8C7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5F78A7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486DE2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inverse_transform</w:t>
      </w:r>
      <w:r w:rsidRPr="00BC2075">
        <w:rPr>
          <w:rFonts w:ascii="Courier New" w:eastAsia="Times New Roman" w:hAnsi="Courier New" w:cs="Courier New"/>
          <w:color w:val="333333"/>
          <w:lang w:val="en-US" w:eastAsia="ru-RU"/>
        </w:rPr>
        <w:t>(series, forecasts, scaler, n_test):</w:t>
      </w:r>
    </w:p>
    <w:p w14:paraId="4505547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886FC7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6D90AF9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Обратное преобразование данных (после шкалирования и взятия разности)</w:t>
      </w:r>
    </w:p>
    <w:p w14:paraId="62ACCA4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19D82BC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51551E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6DF4037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4536432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DB9FA5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array(forecasts[i])</w:t>
      </w:r>
    </w:p>
    <w:p w14:paraId="72C6B68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4C550C5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5C85C5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inverse_</w:t>
      </w:r>
      <w:proofErr w:type="gramStart"/>
      <w:r w:rsidRPr="00BC2075">
        <w:rPr>
          <w:rFonts w:ascii="Courier New" w:eastAsia="Times New Roman" w:hAnsi="Courier New" w:cs="Courier New"/>
          <w:color w:val="333333"/>
          <w:lang w:val="en-US" w:eastAsia="ru-RU"/>
        </w:rPr>
        <w:t>transform(</w:t>
      </w:r>
      <w:proofErr w:type="gramEnd"/>
      <w:r w:rsidRPr="00BC2075">
        <w:rPr>
          <w:rFonts w:ascii="Courier New" w:eastAsia="Times New Roman" w:hAnsi="Courier New" w:cs="Courier New"/>
          <w:color w:val="333333"/>
          <w:lang w:val="en-US" w:eastAsia="ru-RU"/>
        </w:rPr>
        <w:t>forecast)</w:t>
      </w:r>
    </w:p>
    <w:p w14:paraId="228A9E6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inv_</w:t>
      </w:r>
      <w:proofErr w:type="gramStart"/>
      <w:r w:rsidRPr="00BC2075">
        <w:rPr>
          <w:rFonts w:ascii="Courier New" w:eastAsia="Times New Roman" w:hAnsi="Courier New" w:cs="Courier New"/>
          <w:color w:val="333333"/>
          <w:lang w:val="en-US" w:eastAsia="ru-RU"/>
        </w:rPr>
        <w:t>scale[</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3AEB2BA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AF7ABB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index</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3A8489B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last_ob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roofErr w:type="gramEnd"/>
      <w:r w:rsidRPr="00BC2075">
        <w:rPr>
          <w:rFonts w:ascii="Courier New" w:eastAsia="Times New Roman" w:hAnsi="Courier New" w:cs="Courier New"/>
          <w:color w:val="333333"/>
          <w:lang w:val="en-US" w:eastAsia="ru-RU"/>
        </w:rPr>
        <w:t>index]</w:t>
      </w:r>
    </w:p>
    <w:p w14:paraId="09A313E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w:t>
      </w:r>
      <w:proofErr w:type="gramStart"/>
      <w:r w:rsidRPr="00BC2075">
        <w:rPr>
          <w:rFonts w:ascii="Courier New" w:eastAsia="Times New Roman" w:hAnsi="Courier New" w:cs="Courier New"/>
          <w:color w:val="333333"/>
          <w:lang w:val="en-US" w:eastAsia="ru-RU"/>
        </w:rPr>
        <w:t>difference(</w:t>
      </w:r>
      <w:proofErr w:type="gramEnd"/>
      <w:r w:rsidRPr="00BC2075">
        <w:rPr>
          <w:rFonts w:ascii="Courier New" w:eastAsia="Times New Roman" w:hAnsi="Courier New" w:cs="Courier New"/>
          <w:color w:val="333333"/>
          <w:lang w:val="en-US" w:eastAsia="ru-RU"/>
        </w:rPr>
        <w:t>last_ob, inv_scale)</w:t>
      </w:r>
    </w:p>
    <w:p w14:paraId="503F857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FF1274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inv_diff)</w:t>
      </w:r>
    </w:p>
    <w:p w14:paraId="517D06A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inverted</w:t>
      </w:r>
    </w:p>
    <w:p w14:paraId="44759E38" w14:textId="5AAD63B0" w:rsidR="00D72AA3" w:rsidRPr="00BC2075" w:rsidRDefault="00D72AA3" w:rsidP="00BC2075">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[6]:</w:t>
      </w:r>
    </w:p>
    <w:p w14:paraId="6F43AAD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функции для численной и визуальной оценки качества модели</w:t>
      </w:r>
    </w:p>
    <w:p w14:paraId="11FE453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62B2F91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evaluate_forecasts</w:t>
      </w:r>
      <w:r w:rsidRPr="00BC2075">
        <w:rPr>
          <w:rFonts w:ascii="Courier New" w:eastAsia="Times New Roman" w:hAnsi="Courier New" w:cs="Courier New"/>
          <w:color w:val="333333"/>
          <w:lang w:val="en-US" w:eastAsia="ru-RU"/>
        </w:rPr>
        <w:t>(test, forecasts, n_lag, n_seq):</w:t>
      </w:r>
    </w:p>
    <w:p w14:paraId="070BEA7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F2D8BC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41590B6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Расчет и вывод метрики RMSE для каждой удаленности предсказания</w:t>
      </w:r>
    </w:p>
    <w:p w14:paraId="1016E5F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980875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2D4522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(n_seq):</w:t>
      </w:r>
    </w:p>
    <w:p w14:paraId="16602AD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0259167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predicted</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forecasts]</w:t>
      </w:r>
    </w:p>
    <w:p w14:paraId="2EBF6CD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rmse</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sqrt(mean_squared_error(actual, predicted))</w:t>
      </w:r>
    </w:p>
    <w:p w14:paraId="00BFEC0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 xml:space="preserve"> RMSE: </w:t>
      </w:r>
      <w:r w:rsidRPr="00BC2075">
        <w:rPr>
          <w:rFonts w:ascii="Courier New" w:eastAsia="Times New Roman" w:hAnsi="Courier New" w:cs="Courier New"/>
          <w:b/>
          <w:bCs/>
          <w:color w:val="BB6688"/>
          <w:lang w:val="en-US" w:eastAsia="ru-RU"/>
        </w:rPr>
        <w:t>%f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rmse))</w:t>
      </w:r>
    </w:p>
    <w:p w14:paraId="5DCF54B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5F1A77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w:t>
      </w:r>
      <w:r w:rsidRPr="00BC2075">
        <w:rPr>
          <w:rFonts w:ascii="Courier New" w:eastAsia="Times New Roman" w:hAnsi="Courier New" w:cs="Courier New"/>
          <w:color w:val="333333"/>
          <w:lang w:val="en-US" w:eastAsia="ru-RU"/>
        </w:rPr>
        <w:t>(series,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False</w:t>
      </w:r>
      <w:r w:rsidRPr="00BC2075">
        <w:rPr>
          <w:rFonts w:ascii="Courier New" w:eastAsia="Times New Roman" w:hAnsi="Courier New" w:cs="Courier New"/>
          <w:color w:val="333333"/>
          <w:lang w:val="en-US" w:eastAsia="ru-RU"/>
        </w:rPr>
        <w:t>):</w:t>
      </w:r>
    </w:p>
    <w:p w14:paraId="52B2E51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
    <w:p w14:paraId="340A667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0E0999E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216309D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полный (Включает весь train sample).</w:t>
      </w:r>
    </w:p>
    <w:p w14:paraId="6F7E4B4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B1B0DD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7EF586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w:t>
      </w:r>
      <w:proofErr w:type="gramEnd"/>
      <w:r w:rsidRPr="00BC2075">
        <w:rPr>
          <w:rFonts w:ascii="Courier New" w:eastAsia="Times New Roman" w:hAnsi="Courier New" w:cs="Courier New"/>
          <w:color w:val="333333"/>
          <w:lang w:val="en-US" w:eastAsia="ru-RU"/>
        </w:rPr>
        <w:t>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741F836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801807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6CA9C13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76694E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456A483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1962377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67F6618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xaxis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7208C36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yaxis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553CF8D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1F2359C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A36E81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7720C2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proofErr w:type="gramEnd"/>
      <w:r w:rsidRPr="00BC2075">
        <w:rPr>
          <w:rFonts w:ascii="Courier New" w:eastAsia="Times New Roman" w:hAnsi="Courier New" w:cs="Courier New"/>
          <w:color w:val="BA2121"/>
          <w:lang w:val="en-US" w:eastAsia="ru-RU"/>
        </w:rPr>
        <w:t>'Forecasts Plot'</w:t>
      </w:r>
      <w:r w:rsidRPr="00BC2075">
        <w:rPr>
          <w:rFonts w:ascii="Courier New" w:eastAsia="Times New Roman" w:hAnsi="Courier New" w:cs="Courier New"/>
          <w:color w:val="333333"/>
          <w:lang w:val="en-US" w:eastAsia="ru-RU"/>
        </w:rPr>
        <w:t>)</w:t>
      </w:r>
    </w:p>
    <w:p w14:paraId="0D47FEB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proofErr w:type="gramEnd"/>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1E02A8B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proofErr w:type="gramEnd"/>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670E405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8C7A36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w:t>
      </w:r>
      <w:proofErr w:type="gramStart"/>
      <w:r w:rsidRPr="00BC2075">
        <w:rPr>
          <w:rFonts w:ascii="Courier New" w:eastAsia="Times New Roman" w:hAnsi="Courier New" w:cs="Courier New"/>
          <w:color w:val="333333"/>
          <w:lang w:val="en-US" w:eastAsia="ru-RU"/>
        </w:rPr>
        <w:t>layout()</w:t>
      </w:r>
      <w:proofErr w:type="gramEnd"/>
    </w:p>
    <w:p w14:paraId="0DD5413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proofErr w:type="gramEnd"/>
      <w:r w:rsidRPr="00BC2075">
        <w:rPr>
          <w:rFonts w:ascii="Courier New" w:eastAsia="Times New Roman" w:hAnsi="Courier New" w:cs="Courier New"/>
          <w:color w:val="BA2121"/>
          <w:lang w:val="en-US" w:eastAsia="ru-RU"/>
        </w:rPr>
        <w:t>'Forecasts.png'</w:t>
      </w:r>
      <w:r w:rsidRPr="00BC2075">
        <w:rPr>
          <w:rFonts w:ascii="Courier New" w:eastAsia="Times New Roman" w:hAnsi="Courier New" w:cs="Courier New"/>
          <w:color w:val="333333"/>
          <w:lang w:val="en-US" w:eastAsia="ru-RU"/>
        </w:rPr>
        <w:t>,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493308A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5DF172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roofErr w:type="gramEnd"/>
    </w:p>
    <w:p w14:paraId="1A88070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F81E1B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plot_forecasts_cropped</w:t>
      </w:r>
      <w:r w:rsidRPr="00BC2075">
        <w:rPr>
          <w:rFonts w:ascii="Courier New" w:eastAsia="Times New Roman" w:hAnsi="Courier New" w:cs="Courier New"/>
          <w:color w:val="333333"/>
          <w:lang w:val="en-US" w:eastAsia="ru-RU"/>
        </w:rPr>
        <w:t>(series,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False</w:t>
      </w:r>
      <w:r w:rsidRPr="00BC2075">
        <w:rPr>
          <w:rFonts w:ascii="Courier New" w:eastAsia="Times New Roman" w:hAnsi="Courier New" w:cs="Courier New"/>
          <w:color w:val="333333"/>
          <w:lang w:val="en-US" w:eastAsia="ru-RU"/>
        </w:rPr>
        <w:t>):</w:t>
      </w:r>
    </w:p>
    <w:p w14:paraId="64BE263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DCBFC7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45A24DA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7E8AF93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обрезанный для лучшей читаемости</w:t>
      </w:r>
    </w:p>
    <w:p w14:paraId="3488314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(Включает небольшую часть train sample).</w:t>
      </w:r>
    </w:p>
    <w:p w14:paraId="67D7AA3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7AAD58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FCD8C8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B96037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w:t>
      </w:r>
      <w:proofErr w:type="gramEnd"/>
      <w:r w:rsidRPr="00BC2075">
        <w:rPr>
          <w:rFonts w:ascii="Courier New" w:eastAsia="Times New Roman" w:hAnsi="Courier New" w:cs="Courier New"/>
          <w:color w:val="333333"/>
          <w:lang w:val="en-US" w:eastAsia="ru-RU"/>
        </w:rPr>
        <w:t>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6510E5C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44C819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1614B72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3C3349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62C4CA5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3293246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51E8511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xaxis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587CD39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yaxis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47CE7D6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57ADDD0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405B5C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xlim(</w:t>
      </w:r>
      <w:proofErr w:type="gramEnd"/>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(series)])</w:t>
      </w:r>
    </w:p>
    <w:p w14:paraId="2A1C6C4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ylim(</w:t>
      </w:r>
      <w:proofErr w:type="gramEnd"/>
    </w:p>
    <w:p w14:paraId="1F722AA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min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max</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n_test:])]</w:t>
      </w:r>
    </w:p>
    <w:p w14:paraId="79DBC44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F05AFA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831A8F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proofErr w:type="gramEnd"/>
      <w:r w:rsidRPr="00BC2075">
        <w:rPr>
          <w:rFonts w:ascii="Courier New" w:eastAsia="Times New Roman" w:hAnsi="Courier New" w:cs="Courier New"/>
          <w:color w:val="BA2121"/>
          <w:lang w:val="en-US" w:eastAsia="ru-RU"/>
        </w:rPr>
        <w:t>'Forecasts Plot'</w:t>
      </w:r>
      <w:r w:rsidRPr="00BC2075">
        <w:rPr>
          <w:rFonts w:ascii="Courier New" w:eastAsia="Times New Roman" w:hAnsi="Courier New" w:cs="Courier New"/>
          <w:color w:val="333333"/>
          <w:lang w:val="en-US" w:eastAsia="ru-RU"/>
        </w:rPr>
        <w:t>)</w:t>
      </w:r>
    </w:p>
    <w:p w14:paraId="442BBDD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proofErr w:type="gramEnd"/>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5D1F684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proofErr w:type="gramEnd"/>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18EF5C7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31BABBF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w:t>
      </w:r>
      <w:proofErr w:type="gramStart"/>
      <w:r w:rsidRPr="00BC2075">
        <w:rPr>
          <w:rFonts w:ascii="Courier New" w:eastAsia="Times New Roman" w:hAnsi="Courier New" w:cs="Courier New"/>
          <w:color w:val="333333"/>
          <w:lang w:val="en-US" w:eastAsia="ru-RU"/>
        </w:rPr>
        <w:t>layout()</w:t>
      </w:r>
      <w:proofErr w:type="gramEnd"/>
    </w:p>
    <w:p w14:paraId="63CA975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proofErr w:type="gramEnd"/>
      <w:r w:rsidRPr="00BC2075">
        <w:rPr>
          <w:rFonts w:ascii="Courier New" w:eastAsia="Times New Roman" w:hAnsi="Courier New" w:cs="Courier New"/>
          <w:color w:val="BA2121"/>
          <w:lang w:val="en-US" w:eastAsia="ru-RU"/>
        </w:rPr>
        <w:t>'Forecasts_crop.png'</w:t>
      </w:r>
      <w:r w:rsidRPr="00BC2075">
        <w:rPr>
          <w:rFonts w:ascii="Courier New" w:eastAsia="Times New Roman" w:hAnsi="Courier New" w:cs="Courier New"/>
          <w:color w:val="333333"/>
          <w:lang w:val="en-US" w:eastAsia="ru-RU"/>
        </w:rPr>
        <w:t>,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6E1C30C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lastRenderedPageBreak/>
        <w:t xml:space="preserve">    </w:t>
      </w:r>
      <w:r w:rsidRPr="00BC2075">
        <w:rPr>
          <w:rFonts w:ascii="Courier New" w:eastAsia="Times New Roman" w:hAnsi="Courier New" w:cs="Courier New"/>
          <w:color w:val="333333"/>
          <w:lang w:eastAsia="ru-RU"/>
        </w:rPr>
        <w:t>plt</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show()</w:t>
      </w:r>
    </w:p>
    <w:p w14:paraId="4A8741A4" w14:textId="5F337045" w:rsidR="00D72AA3" w:rsidRPr="00BC2075" w:rsidRDefault="00D72AA3" w:rsidP="00BC2075">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[7]:</w:t>
      </w:r>
    </w:p>
    <w:p w14:paraId="41EE0F3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Все параметры</w:t>
      </w:r>
    </w:p>
    <w:p w14:paraId="64CA744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45DB32E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n_lag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36</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длина фрагмента временного ряда, используемая для предсказания</w:t>
      </w:r>
    </w:p>
    <w:p w14:paraId="053C14A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n_seq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количество временных точек, для которых будет строиться предсказание</w:t>
      </w:r>
    </w:p>
    <w:p w14:paraId="6CF1B4A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n_test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абсолютный размер тестовой выборки</w:t>
      </w:r>
    </w:p>
    <w:p w14:paraId="0FACE81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validation_size</w:t>
      </w:r>
      <w:r w:rsidRPr="00BC2075">
        <w:rPr>
          <w:rFonts w:ascii="Courier New" w:eastAsia="Times New Roman" w:hAnsi="Courier New" w:cs="Courier New"/>
          <w:color w:val="666666"/>
          <w:lang w:eastAsia="ru-RU"/>
        </w:rPr>
        <w:t>=0.1</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относительный размер валидационной выборки из трейна</w:t>
      </w:r>
    </w:p>
    <w:p w14:paraId="775006B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n_epochs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эпох обучения</w:t>
      </w:r>
    </w:p>
    <w:p w14:paraId="541F080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n_neurons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64</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LSTM нейронов</w:t>
      </w:r>
    </w:p>
    <w:p w14:paraId="4582E0B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learning_rate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1e-5</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как быстро двигаемся по весам в процессе оптимизации</w:t>
      </w:r>
    </w:p>
    <w:p w14:paraId="48F3717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LOG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b/>
          <w:bCs/>
          <w:color w:val="008000"/>
          <w:lang w:eastAsia="ru-RU"/>
        </w:rPr>
        <w:t>True</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будем ли логарифимировать</w:t>
      </w:r>
    </w:p>
    <w:p w14:paraId="3E55E4A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0031105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754CAC4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1978FA8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читаем табличку, вытаскиваем данные импорта США как удобный вариант для обучения</w:t>
      </w:r>
    </w:p>
    <w:p w14:paraId="512EF44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115DA08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4FE4545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584DD7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30A66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test_c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p>
    <w:p w14:paraId="466C692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480BC02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5D8A6F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w:t>
      </w:r>
      <w:proofErr w:type="gramStart"/>
      <w:r w:rsidRPr="00BC2075">
        <w:rPr>
          <w:rFonts w:ascii="Courier New" w:eastAsia="Times New Roman" w:hAnsi="Courier New" w:cs="Courier New"/>
          <w:color w:val="333333"/>
          <w:lang w:val="en-US" w:eastAsia="ru-RU"/>
        </w:rPr>
        <w:t>subset[</w:t>
      </w:r>
      <w:proofErr w:type="gramEnd"/>
      <w:r w:rsidRPr="00BC2075">
        <w:rPr>
          <w:rFonts w:ascii="Courier New" w:eastAsia="Times New Roman" w:hAnsi="Courier New" w:cs="Courier New"/>
          <w:color w:val="333333"/>
          <w:lang w:val="en-US" w:eastAsia="ru-RU"/>
        </w:rPr>
        <w: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6389133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w:t>
      </w:r>
      <w:proofErr w:type="gramStart"/>
      <w:r w:rsidRPr="00BC2075">
        <w:rPr>
          <w:rFonts w:ascii="Courier New" w:eastAsia="Times New Roman" w:hAnsi="Courier New" w:cs="Courier New"/>
          <w:color w:val="333333"/>
          <w:lang w:val="en-US" w:eastAsia="ru-RU"/>
        </w:rPr>
        <w:t>subset[</w:t>
      </w:r>
      <w:proofErr w:type="gramEnd"/>
      <w:r w:rsidRPr="00BC2075">
        <w:rPr>
          <w:rFonts w:ascii="Courier New" w:eastAsia="Times New Roman" w:hAnsi="Courier New" w:cs="Courier New"/>
          <w:color w:val="333333"/>
          <w:lang w:val="en-US" w:eastAsia="ru-RU"/>
        </w:rPr>
        <w: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1CB1F5A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229B9A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45C3CEB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3DD884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4C1470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если</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надо</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логарифмируем</w:t>
      </w:r>
    </w:p>
    <w:p w14:paraId="65CDFB4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A2EC88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FD00A8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index:</w:t>
      </w:r>
    </w:p>
    <w:p w14:paraId="4B2FF5C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log(series[i])</w:t>
      </w:r>
    </w:p>
    <w:p w14:paraId="09F53B0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FE70E1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E14037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готовим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данные</w:t>
      </w:r>
    </w:p>
    <w:p w14:paraId="60D68D4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scaler</w:t>
      </w:r>
      <w:proofErr w:type="gramEnd"/>
      <w:r w:rsidRPr="00BC2075">
        <w:rPr>
          <w:rFonts w:ascii="Courier New" w:eastAsia="Times New Roman" w:hAnsi="Courier New" w:cs="Courier New"/>
          <w:color w:val="333333"/>
          <w:lang w:val="en-US" w:eastAsia="ru-RU"/>
        </w:rPr>
        <w:t xml:space="preserve">,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prepare_data(series, n_test, n_lag, n_seq)</w:t>
      </w:r>
    </w:p>
    <w:p w14:paraId="21F7BA7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7B9F60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строим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модель</w:t>
      </w:r>
    </w:p>
    <w:p w14:paraId="742008E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model</w:t>
      </w:r>
      <w:proofErr w:type="gramEnd"/>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fit_lstm(</w:t>
      </w:r>
    </w:p>
    <w:p w14:paraId="0C01DBF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train</w:t>
      </w:r>
      <w:proofErr w:type="gramEnd"/>
      <w:r w:rsidRPr="00BC2075">
        <w:rPr>
          <w:rFonts w:ascii="Courier New" w:eastAsia="Times New Roman" w:hAnsi="Courier New" w:cs="Courier New"/>
          <w:color w:val="333333"/>
          <w:lang w:val="en-US" w:eastAsia="ru-RU"/>
        </w:rPr>
        <w:t xml:space="preserve">, </w:t>
      </w:r>
    </w:p>
    <w:p w14:paraId="3E602AA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0A50608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489395B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n_epochs, </w:t>
      </w:r>
    </w:p>
    <w:p w14:paraId="60E3B80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1B175B2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w:t>
      </w:r>
    </w:p>
    <w:p w14:paraId="6A11B28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w:t>
      </w:r>
    </w:p>
    <w:p w14:paraId="43F9BA9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verbose</w:t>
      </w:r>
      <w:r w:rsidRPr="00BC2075">
        <w:rPr>
          <w:rFonts w:ascii="Courier New" w:eastAsia="Times New Roman" w:hAnsi="Courier New" w:cs="Courier New"/>
          <w:color w:val="666666"/>
          <w:lang w:val="en-US" w:eastAsia="ru-RU"/>
        </w:rPr>
        <w:t>=</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5E77B70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t>
      </w:r>
    </w:p>
    <w:p w14:paraId="31B64E2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9E1259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D6C735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1.0521131753921509</w:t>
      </w:r>
    </w:p>
    <w:p w14:paraId="1490B342" w14:textId="53FB6369" w:rsidR="00D72AA3" w:rsidRPr="00BC2075" w:rsidRDefault="00D72AA3"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w:t>
      </w:r>
      <w:r w:rsidRPr="00FA5D05">
        <w:rPr>
          <w:rFonts w:ascii="Courier New" w:eastAsia="Times New Roman" w:hAnsi="Courier New" w:cs="Courier New"/>
          <w:color w:val="000080"/>
          <w:lang w:val="en-US" w:eastAsia="ru-RU"/>
        </w:rPr>
        <w:t>8</w:t>
      </w:r>
      <w:r w:rsidRPr="00BC2075">
        <w:rPr>
          <w:rFonts w:ascii="Courier New" w:eastAsia="Times New Roman" w:hAnsi="Courier New" w:cs="Courier New"/>
          <w:color w:val="000080"/>
          <w:lang w:val="en-US" w:eastAsia="ru-RU"/>
        </w:rPr>
        <w:t>]:</w:t>
      </w:r>
    </w:p>
    <w:p w14:paraId="0E39B3B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w:t>
      </w:r>
      <w:r w:rsidRPr="00BC2075">
        <w:rPr>
          <w:rFonts w:ascii="Courier New" w:eastAsia="Times New Roman" w:hAnsi="Courier New" w:cs="Courier New"/>
          <w:i/>
          <w:iCs/>
          <w:color w:val="408080"/>
          <w:lang w:eastAsia="ru-RU"/>
        </w:rPr>
        <w:t>рисуем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p>
    <w:p w14:paraId="56B0F51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fig</w:t>
      </w:r>
      <w:proofErr w:type="gramEnd"/>
      <w:r w:rsidRPr="00BC2075">
        <w:rPr>
          <w:rFonts w:ascii="Courier New" w:eastAsia="Times New Roman" w:hAnsi="Courier New" w:cs="Courier New"/>
          <w:color w:val="333333"/>
          <w:lang w:val="en-US" w:eastAsia="ru-RU"/>
        </w:rPr>
        <w:t xml:space="preserve">, axs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subplots(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5DB712E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35CED7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2F0E443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loss'</w:t>
      </w:r>
      <w:r w:rsidRPr="00BC2075">
        <w:rPr>
          <w:rFonts w:ascii="Courier New" w:eastAsia="Times New Roman" w:hAnsi="Courier New" w:cs="Courier New"/>
          <w:color w:val="333333"/>
          <w:lang w:val="en-US" w:eastAsia="ru-RU"/>
        </w:rPr>
        <w:t>)</w:t>
      </w:r>
    </w:p>
    <w:p w14:paraId="515B0FD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2D7AED7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'loss'</w:t>
      </w:r>
      <w:r w:rsidRPr="00BC2075">
        <w:rPr>
          <w:rFonts w:ascii="Courier New" w:eastAsia="Times New Roman" w:hAnsi="Courier New" w:cs="Courier New"/>
          <w:color w:val="333333"/>
          <w:lang w:val="en-US" w:eastAsia="ru-RU"/>
        </w:rPr>
        <w:t>)</w:t>
      </w:r>
    </w:p>
    <w:p w14:paraId="5FF3CF1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75C39F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8286A5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6184222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MAE'</w:t>
      </w:r>
      <w:r w:rsidRPr="00BC2075">
        <w:rPr>
          <w:rFonts w:ascii="Courier New" w:eastAsia="Times New Roman" w:hAnsi="Courier New" w:cs="Courier New"/>
          <w:color w:val="333333"/>
          <w:lang w:val="en-US" w:eastAsia="ru-RU"/>
        </w:rPr>
        <w:t>)</w:t>
      </w:r>
    </w:p>
    <w:p w14:paraId="251F4C3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3CBBEB9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1048F0B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948856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E32E58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w:t>
      </w:r>
      <w:proofErr w:type="gramStart"/>
      <w:r w:rsidRPr="00BC2075">
        <w:rPr>
          <w:rFonts w:ascii="Courier New" w:eastAsia="Times New Roman" w:hAnsi="Courier New" w:cs="Courier New"/>
          <w:color w:val="333333"/>
          <w:lang w:val="en-US" w:eastAsia="ru-RU"/>
        </w:rPr>
        <w:t>layout()</w:t>
      </w:r>
      <w:proofErr w:type="gramEnd"/>
    </w:p>
    <w:p w14:paraId="119D85A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proofErr w:type="gramEnd"/>
      <w:r w:rsidRPr="00BC2075">
        <w:rPr>
          <w:rFonts w:ascii="Courier New" w:eastAsia="Times New Roman" w:hAnsi="Courier New" w:cs="Courier New"/>
          <w:color w:val="BA2121"/>
          <w:lang w:val="en-US" w:eastAsia="ru-RU"/>
        </w:rPr>
        <w:t>'ModelQual.png'</w:t>
      </w:r>
      <w:r w:rsidRPr="00BC2075">
        <w:rPr>
          <w:rFonts w:ascii="Courier New" w:eastAsia="Times New Roman" w:hAnsi="Courier New" w:cs="Courier New"/>
          <w:color w:val="333333"/>
          <w:lang w:val="en-US" w:eastAsia="ru-RU"/>
        </w:rPr>
        <w:t>,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631E18C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roofErr w:type="gramEnd"/>
    </w:p>
    <w:p w14:paraId="14AAAAA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2624A6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FCDE51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8DA13F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строим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предсказания</w:t>
      </w:r>
    </w:p>
    <w:p w14:paraId="413DEE6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make_forecasts(model, test, n_lag, n_seq)</w:t>
      </w:r>
    </w:p>
    <w:p w14:paraId="7FF004A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forecasts,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35EEE0E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836787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CB7A3A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вытаскиваем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реальные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сценарии</w:t>
      </w:r>
    </w:p>
    <w:p w14:paraId="3C0E094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[row[n_lag:]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0186807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actual,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1FFB64B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A53BA9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на</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них</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считаем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r w:rsidRPr="00BC2075">
        <w:rPr>
          <w:rFonts w:ascii="Courier New" w:eastAsia="Times New Roman" w:hAnsi="Courier New" w:cs="Courier New"/>
          <w:i/>
          <w:iCs/>
          <w:color w:val="408080"/>
          <w:lang w:val="en-US" w:eastAsia="ru-RU"/>
        </w:rPr>
        <w:t xml:space="preserve"> RMSE</w:t>
      </w:r>
    </w:p>
    <w:p w14:paraId="492B013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evaluate_</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actual, forecasts, n_lag, n_seq)</w:t>
      </w:r>
    </w:p>
    <w:p w14:paraId="11DAC44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0A8D4C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рисуем</w:t>
      </w:r>
      <w:proofErr w:type="gramEnd"/>
    </w:p>
    <w:p w14:paraId="37F788D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plot_</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series, forecasts,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2E4A9DC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plot_forecasts_</w:t>
      </w:r>
      <w:proofErr w:type="gramStart"/>
      <w:r w:rsidRPr="00BC2075">
        <w:rPr>
          <w:rFonts w:ascii="Courier New" w:eastAsia="Times New Roman" w:hAnsi="Courier New" w:cs="Courier New"/>
          <w:color w:val="333333"/>
          <w:lang w:val="en-US" w:eastAsia="ru-RU"/>
        </w:rPr>
        <w:t>cropped(</w:t>
      </w:r>
      <w:proofErr w:type="gramEnd"/>
      <w:r w:rsidRPr="00BC2075">
        <w:rPr>
          <w:rFonts w:ascii="Courier New" w:eastAsia="Times New Roman" w:hAnsi="Courier New" w:cs="Courier New"/>
          <w:color w:val="333333"/>
          <w:lang w:val="en-US" w:eastAsia="ru-RU"/>
        </w:rPr>
        <w:t>series, forecasts,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ADD66E9" w14:textId="116FC10F" w:rsidR="00D72AA3" w:rsidRPr="00BC2075" w:rsidRDefault="00D72AA3"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w:t>
      </w:r>
      <w:r w:rsidRPr="00FA5D05">
        <w:rPr>
          <w:rFonts w:ascii="Courier New" w:eastAsia="Times New Roman" w:hAnsi="Courier New" w:cs="Courier New"/>
          <w:color w:val="000080"/>
          <w:lang w:val="en-US" w:eastAsia="ru-RU"/>
        </w:rPr>
        <w:t>9</w:t>
      </w:r>
      <w:r w:rsidRPr="00BC2075">
        <w:rPr>
          <w:rFonts w:ascii="Courier New" w:eastAsia="Times New Roman" w:hAnsi="Courier New" w:cs="Courier New"/>
          <w:color w:val="000080"/>
          <w:lang w:val="en-US" w:eastAsia="ru-RU"/>
        </w:rPr>
        <w:t>]:</w:t>
      </w:r>
    </w:p>
    <w:p w14:paraId="1AC1FC3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scipy.stats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spearmanr</w:t>
      </w:r>
    </w:p>
    <w:p w14:paraId="1EF5C8B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620C15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spearmanr(</w:t>
      </w:r>
      <w:proofErr w:type="gramEnd"/>
      <w:r w:rsidRPr="00BC2075">
        <w:rPr>
          <w:rFonts w:ascii="Courier New" w:eastAsia="Times New Roman" w:hAnsi="Courier New" w:cs="Courier New"/>
          <w:color w:val="333333"/>
          <w:lang w:val="en-US" w:eastAsia="ru-RU"/>
        </w:rPr>
        <w:t>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0C2674B1" w14:textId="325C7693" w:rsidR="00D72AA3" w:rsidRPr="00BC2075" w:rsidRDefault="00D72AA3"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w:t>
      </w:r>
      <w:r w:rsidRPr="00FA5D05">
        <w:rPr>
          <w:rFonts w:ascii="Courier New" w:eastAsia="Times New Roman" w:hAnsi="Courier New" w:cs="Courier New"/>
          <w:color w:val="000080"/>
          <w:lang w:val="en-US" w:eastAsia="ru-RU"/>
        </w:rPr>
        <w:t>10</w:t>
      </w:r>
      <w:r w:rsidRPr="00BC2075">
        <w:rPr>
          <w:rFonts w:ascii="Courier New" w:eastAsia="Times New Roman" w:hAnsi="Courier New" w:cs="Courier New"/>
          <w:color w:val="000080"/>
          <w:lang w:val="en-US" w:eastAsia="ru-RU"/>
        </w:rPr>
        <w:t>]:</w:t>
      </w:r>
    </w:p>
    <w:p w14:paraId="3A576C6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summary()</w:t>
      </w:r>
      <w:proofErr w:type="gramEnd"/>
    </w:p>
    <w:p w14:paraId="46E5F3B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Model: "sequential_11"</w:t>
      </w:r>
    </w:p>
    <w:p w14:paraId="7EC4C1C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5D4BA00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Layer (type)                 Output Shape              Param #   </w:t>
      </w:r>
    </w:p>
    <w:p w14:paraId="3946FC3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w:t>
      </w:r>
    </w:p>
    <w:p w14:paraId="7345C0D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lstm_11 (LSTM)               (1, 64)                   24320     </w:t>
      </w:r>
    </w:p>
    <w:p w14:paraId="5604A8B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0BC8500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dropout_11 (Dropout)         (1, 64)                   0         </w:t>
      </w:r>
    </w:p>
    <w:p w14:paraId="1EB2686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3D5BB45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dense_22 (Dense)             (1, 64)                   4160      </w:t>
      </w:r>
    </w:p>
    <w:p w14:paraId="0222830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0108EB4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lastRenderedPageBreak/>
        <w:t xml:space="preserve">dense_23 (Dense)             (1, 3)                    195       </w:t>
      </w:r>
    </w:p>
    <w:p w14:paraId="4E36A67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w:t>
      </w:r>
    </w:p>
    <w:p w14:paraId="219CD90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Total params: 28,675</w:t>
      </w:r>
    </w:p>
    <w:p w14:paraId="193E91F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Trainable params: 28,675</w:t>
      </w:r>
    </w:p>
    <w:p w14:paraId="1071D7C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 xml:space="preserve">Non-trainable params: </w:t>
      </w:r>
      <w:proofErr w:type="gramStart"/>
      <w:r w:rsidRPr="00BC2075">
        <w:rPr>
          <w:rFonts w:ascii="Courier New" w:eastAsia="Times New Roman" w:hAnsi="Courier New" w:cs="Courier New"/>
          <w:color w:val="000000"/>
          <w:lang w:val="en-US" w:eastAsia="ru-RU"/>
        </w:rPr>
        <w:t>0</w:t>
      </w:r>
      <w:proofErr w:type="gramEnd"/>
    </w:p>
    <w:p w14:paraId="7A70494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lang w:val="en-US" w:eastAsia="ru-RU"/>
        </w:rPr>
      </w:pPr>
      <w:r w:rsidRPr="00BC2075">
        <w:rPr>
          <w:rFonts w:ascii="Courier New" w:eastAsia="Times New Roman" w:hAnsi="Courier New" w:cs="Courier New"/>
          <w:color w:val="000000"/>
          <w:lang w:val="en-US" w:eastAsia="ru-RU"/>
        </w:rPr>
        <w:t>_________________________________________________________________</w:t>
      </w:r>
    </w:p>
    <w:p w14:paraId="40B83462" w14:textId="7CA4D645" w:rsidR="00D72AA3" w:rsidRPr="00BC2075" w:rsidRDefault="00D72AA3"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[11]:</w:t>
      </w:r>
    </w:p>
    <w:p w14:paraId="75BE7CB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#def create_</w:t>
      </w:r>
      <w:proofErr w:type="gramStart"/>
      <w:r w:rsidRPr="00BC2075">
        <w:rPr>
          <w:rFonts w:ascii="Courier New" w:eastAsia="Times New Roman" w:hAnsi="Courier New" w:cs="Courier New"/>
          <w:i/>
          <w:iCs/>
          <w:color w:val="408080"/>
          <w:lang w:val="en-US" w:eastAsia="ru-RU"/>
        </w:rPr>
        <w:t>timeline(</w:t>
      </w:r>
      <w:proofErr w:type="gramEnd"/>
      <w:r w:rsidRPr="00BC2075">
        <w:rPr>
          <w:rFonts w:ascii="Courier New" w:eastAsia="Times New Roman" w:hAnsi="Courier New" w:cs="Courier New"/>
          <w:i/>
          <w:iCs/>
          <w:color w:val="408080"/>
          <w:lang w:val="en-US" w:eastAsia="ru-RU"/>
        </w:rPr>
        <w:t>timeline):</w:t>
      </w:r>
    </w:p>
    <w:p w14:paraId="27C3BF5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B904972" w14:textId="248034E4" w:rsidR="00D72AA3" w:rsidRPr="00FA5D0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#попытка прогнозирования</w:t>
      </w:r>
      <w:r w:rsidRPr="00FA5D0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цен</w:t>
      </w:r>
      <w:r w:rsidRPr="00FA5D0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w:t>
      </w:r>
      <w:r w:rsidRPr="00FA5D0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нефть</w:t>
      </w:r>
    </w:p>
    <w:p w14:paraId="022C920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2EA33F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oil_df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w:t>
      </w:r>
      <w:proofErr w:type="gramStart"/>
      <w:r w:rsidRPr="00BC2075">
        <w:rPr>
          <w:rFonts w:ascii="Courier New" w:eastAsia="Times New Roman" w:hAnsi="Courier New" w:cs="Courier New"/>
          <w:color w:val="333333"/>
          <w:lang w:val="en-US" w:eastAsia="ru-RU"/>
        </w:rPr>
        <w:t>csv(</w:t>
      </w:r>
      <w:proofErr w:type="gramEnd"/>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Нефть</w:t>
      </w:r>
      <w:r w:rsidRPr="00BC2075">
        <w:rPr>
          <w:rFonts w:ascii="Courier New" w:eastAsia="Times New Roman" w:hAnsi="Courier New" w:cs="Courier New"/>
          <w:color w:val="BA2121"/>
          <w:lang w:val="en-US" w:eastAsia="ru-RU"/>
        </w:rPr>
        <w:t>.WTI.Mounth.csv'</w:t>
      </w:r>
      <w:r w:rsidRPr="00BC2075">
        <w:rPr>
          <w:rFonts w:ascii="Courier New" w:eastAsia="Times New Roman" w:hAnsi="Courier New" w:cs="Courier New"/>
          <w:color w:val="333333"/>
          <w:lang w:val="en-US" w:eastAsia="ru-RU"/>
        </w:rPr>
        <w:t>)</w:t>
      </w:r>
    </w:p>
    <w:p w14:paraId="6DD7568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91F6FC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oil_</w:t>
      </w:r>
      <w:proofErr w:type="gramStart"/>
      <w:r w:rsidRPr="00BC2075">
        <w:rPr>
          <w:rFonts w:ascii="Courier New" w:eastAsia="Times New Roman" w:hAnsi="Courier New" w:cs="Courier New"/>
          <w:color w:val="333333"/>
          <w:lang w:val="en-US" w:eastAsia="ru-RU"/>
        </w:rPr>
        <w:t>df[</w:t>
      </w:r>
      <w:proofErr w:type="gramEnd"/>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Цена</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oil_df[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Цена</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str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replace(</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proofErr w:type="gramStart"/>
      <w:r w:rsidRPr="00BC2075">
        <w:rPr>
          <w:rFonts w:ascii="Courier New" w:eastAsia="Times New Roman" w:hAnsi="Courier New" w:cs="Courier New"/>
          <w:color w:val="333333"/>
          <w:lang w:val="en-US" w:eastAsia="ru-RU"/>
        </w:rPr>
        <w:t>astype(</w:t>
      </w:r>
      <w:proofErr w:type="gramEnd"/>
      <w:r w:rsidRPr="00BC2075">
        <w:rPr>
          <w:rFonts w:ascii="Courier New" w:eastAsia="Times New Roman" w:hAnsi="Courier New" w:cs="Courier New"/>
          <w:color w:val="008000"/>
          <w:lang w:val="en-US" w:eastAsia="ru-RU"/>
        </w:rPr>
        <w:t>float</w:t>
      </w:r>
      <w:r w:rsidRPr="00BC2075">
        <w:rPr>
          <w:rFonts w:ascii="Courier New" w:eastAsia="Times New Roman" w:hAnsi="Courier New" w:cs="Courier New"/>
          <w:color w:val="333333"/>
          <w:lang w:val="en-US" w:eastAsia="ru-RU"/>
        </w:rPr>
        <w:t>)</w:t>
      </w:r>
    </w:p>
    <w:p w14:paraId="4610D9E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F85137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oil_df[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BA2121"/>
          <w:lang w:eastAsia="ru-RU"/>
        </w:rPr>
        <w:t>Цена</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w:t>
      </w:r>
    </w:p>
    <w:p w14:paraId="7F48A92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roofErr w:type="gramEnd"/>
    </w:p>
    <w:p w14:paraId="218F013C" w14:textId="77777777" w:rsidR="00D72AA3" w:rsidRPr="00BC2075" w:rsidRDefault="00D72AA3" w:rsidP="00BC2075">
      <w:pPr>
        <w:spacing w:after="0" w:line="240" w:lineRule="auto"/>
        <w:rPr>
          <w:rFonts w:ascii="Courier New" w:eastAsia="Times New Roman" w:hAnsi="Courier New" w:cs="Courier New"/>
          <w:color w:val="000000"/>
          <w:lang w:val="en-US" w:eastAsia="ru-RU"/>
        </w:rPr>
      </w:pPr>
    </w:p>
    <w:p w14:paraId="062F2534" w14:textId="293865BB" w:rsidR="00D72AA3" w:rsidRPr="00BC2075" w:rsidRDefault="00BC2075"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[12</w:t>
      </w:r>
      <w:r w:rsidR="00D72AA3" w:rsidRPr="00BC2075">
        <w:rPr>
          <w:rFonts w:ascii="Courier New" w:eastAsia="Times New Roman" w:hAnsi="Courier New" w:cs="Courier New"/>
          <w:color w:val="000080"/>
          <w:lang w:val="en-US" w:eastAsia="ru-RU"/>
        </w:rPr>
        <w:t>]:</w:t>
      </w:r>
    </w:p>
    <w:p w14:paraId="59B2FD8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42B5026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35291104"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#test_c = 'Russian Federation'</w:t>
      </w:r>
    </w:p>
    <w:p w14:paraId="037E8EC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9378D2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32FFC5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all_countries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72F0A59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r w:rsidRPr="00BC2075">
        <w:rPr>
          <w:rFonts w:ascii="Courier New" w:eastAsia="Times New Roman" w:hAnsi="Courier New" w:cs="Courier New"/>
          <w:color w:val="333333"/>
          <w:lang w:val="en-US" w:eastAsia="ru-RU"/>
        </w:rPr>
        <w:t>,</w:t>
      </w:r>
    </w:p>
    <w:p w14:paraId="150E7C9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States'</w:t>
      </w:r>
      <w:r w:rsidRPr="00BC2075">
        <w:rPr>
          <w:rFonts w:ascii="Courier New" w:eastAsia="Times New Roman" w:hAnsi="Courier New" w:cs="Courier New"/>
          <w:color w:val="333333"/>
          <w:lang w:val="en-US" w:eastAsia="ru-RU"/>
        </w:rPr>
        <w:t>,</w:t>
      </w:r>
    </w:p>
    <w:p w14:paraId="67CE466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Kingdom'</w:t>
      </w:r>
      <w:r w:rsidRPr="00BC2075">
        <w:rPr>
          <w:rFonts w:ascii="Courier New" w:eastAsia="Times New Roman" w:hAnsi="Courier New" w:cs="Courier New"/>
          <w:color w:val="333333"/>
          <w:lang w:val="en-US" w:eastAsia="ru-RU"/>
        </w:rPr>
        <w:t>,</w:t>
      </w:r>
    </w:p>
    <w:p w14:paraId="6F6FDB4C"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'Germany'</w:t>
      </w:r>
      <w:r w:rsidRPr="00BC2075">
        <w:rPr>
          <w:rFonts w:ascii="Courier New" w:eastAsia="Times New Roman" w:hAnsi="Courier New" w:cs="Courier New"/>
          <w:color w:val="333333"/>
          <w:lang w:val="en-US" w:eastAsia="ru-RU"/>
        </w:rPr>
        <w:t>,</w:t>
      </w:r>
    </w:p>
    <w:p w14:paraId="313CD27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'China, Hong Kong SAR'</w:t>
      </w:r>
      <w:r w:rsidRPr="00BC2075">
        <w:rPr>
          <w:rFonts w:ascii="Courier New" w:eastAsia="Times New Roman" w:hAnsi="Courier New" w:cs="Courier New"/>
          <w:color w:val="333333"/>
          <w:lang w:val="en-US" w:eastAsia="ru-RU"/>
        </w:rPr>
        <w:t>,</w:t>
      </w:r>
    </w:p>
    <w:p w14:paraId="05621F2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'Canada'</w:t>
      </w:r>
      <w:r w:rsidRPr="00BC2075">
        <w:rPr>
          <w:rFonts w:ascii="Courier New" w:eastAsia="Times New Roman" w:hAnsi="Courier New" w:cs="Courier New"/>
          <w:color w:val="333333"/>
          <w:lang w:val="en-US" w:eastAsia="ru-RU"/>
        </w:rPr>
        <w:t>,</w:t>
      </w:r>
    </w:p>
    <w:p w14:paraId="2052F14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'Japan'</w:t>
      </w:r>
      <w:r w:rsidRPr="00BC2075">
        <w:rPr>
          <w:rFonts w:ascii="Courier New" w:eastAsia="Times New Roman" w:hAnsi="Courier New" w:cs="Courier New"/>
          <w:color w:val="333333"/>
          <w:lang w:val="en-US" w:eastAsia="ru-RU"/>
        </w:rPr>
        <w:t>,</w:t>
      </w:r>
    </w:p>
    <w:p w14:paraId="28FF8BF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'Turkey'</w:t>
      </w:r>
      <w:r w:rsidRPr="00BC2075">
        <w:rPr>
          <w:rFonts w:ascii="Courier New" w:eastAsia="Times New Roman" w:hAnsi="Courier New" w:cs="Courier New"/>
          <w:color w:val="333333"/>
          <w:lang w:val="en-US" w:eastAsia="ru-RU"/>
        </w:rPr>
        <w:t>,</w:t>
      </w:r>
    </w:p>
    <w:p w14:paraId="6EA91B4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'Denmark'</w:t>
      </w:r>
      <w:r w:rsidRPr="00BC2075">
        <w:rPr>
          <w:rFonts w:ascii="Courier New" w:eastAsia="Times New Roman" w:hAnsi="Courier New" w:cs="Courier New"/>
          <w:color w:val="333333"/>
          <w:lang w:val="en-US" w:eastAsia="ru-RU"/>
        </w:rPr>
        <w:t>,</w:t>
      </w:r>
    </w:p>
    <w:p w14:paraId="68896F5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'Maldives'</w:t>
      </w:r>
      <w:r w:rsidRPr="00BC2075">
        <w:rPr>
          <w:rFonts w:ascii="Courier New" w:eastAsia="Times New Roman" w:hAnsi="Courier New" w:cs="Courier New"/>
          <w:color w:val="333333"/>
          <w:lang w:val="en-US" w:eastAsia="ru-RU"/>
        </w:rPr>
        <w:t>,</w:t>
      </w:r>
    </w:p>
    <w:p w14:paraId="7B81BED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'Sweden'</w:t>
      </w:r>
      <w:r w:rsidRPr="00BC2075">
        <w:rPr>
          <w:rFonts w:ascii="Courier New" w:eastAsia="Times New Roman" w:hAnsi="Courier New" w:cs="Courier New"/>
          <w:color w:val="333333"/>
          <w:lang w:val="en-US" w:eastAsia="ru-RU"/>
        </w:rPr>
        <w:t>,</w:t>
      </w:r>
    </w:p>
    <w:p w14:paraId="3B8219B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'Korea, Republic of'</w:t>
      </w:r>
      <w:r w:rsidRPr="00BC2075">
        <w:rPr>
          <w:rFonts w:ascii="Courier New" w:eastAsia="Times New Roman" w:hAnsi="Courier New" w:cs="Courier New"/>
          <w:color w:val="333333"/>
          <w:lang w:val="en-US" w:eastAsia="ru-RU"/>
        </w:rPr>
        <w:t>,</w:t>
      </w:r>
    </w:p>
    <w:p w14:paraId="0921478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'Switzerland'</w:t>
      </w:r>
      <w:r w:rsidRPr="00BC2075">
        <w:rPr>
          <w:rFonts w:ascii="Courier New" w:eastAsia="Times New Roman" w:hAnsi="Courier New" w:cs="Courier New"/>
          <w:color w:val="333333"/>
          <w:lang w:val="en-US" w:eastAsia="ru-RU"/>
        </w:rPr>
        <w:t>,</w:t>
      </w:r>
    </w:p>
    <w:p w14:paraId="5CC24C9A" w14:textId="77777777" w:rsidR="00D72AA3" w:rsidRPr="00FA5D0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BA2121"/>
          <w:lang w:val="en-US" w:eastAsia="ru-RU"/>
        </w:rPr>
        <w:t>'Tunisia'</w:t>
      </w:r>
      <w:r w:rsidRPr="00FA5D05">
        <w:rPr>
          <w:rFonts w:ascii="Courier New" w:eastAsia="Times New Roman" w:hAnsi="Courier New" w:cs="Courier New"/>
          <w:color w:val="333333"/>
          <w:lang w:val="en-US" w:eastAsia="ru-RU"/>
        </w:rPr>
        <w:t>,</w:t>
      </w:r>
    </w:p>
    <w:p w14:paraId="25019720" w14:textId="77777777" w:rsidR="00D72AA3" w:rsidRPr="00FA5D0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FA5D0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BA2121"/>
          <w:lang w:val="en-US" w:eastAsia="ru-RU"/>
        </w:rPr>
        <w:t>'Malaysia'</w:t>
      </w:r>
      <w:r w:rsidRPr="00FA5D05">
        <w:rPr>
          <w:rFonts w:ascii="Courier New" w:eastAsia="Times New Roman" w:hAnsi="Courier New" w:cs="Courier New"/>
          <w:color w:val="333333"/>
          <w:lang w:val="en-US" w:eastAsia="ru-RU"/>
        </w:rPr>
        <w:t>,</w:t>
      </w:r>
    </w:p>
    <w:p w14:paraId="490F5EAC" w14:textId="77777777" w:rsidR="00D72AA3" w:rsidRPr="00FA5D0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FA5D05">
        <w:rPr>
          <w:rFonts w:ascii="Courier New" w:eastAsia="Times New Roman" w:hAnsi="Courier New" w:cs="Courier New"/>
          <w:color w:val="333333"/>
          <w:lang w:val="en-US" w:eastAsia="ru-RU"/>
        </w:rPr>
        <w:t xml:space="preserve">    </w:t>
      </w:r>
      <w:r w:rsidRPr="00FA5D05">
        <w:rPr>
          <w:rFonts w:ascii="Courier New" w:eastAsia="Times New Roman" w:hAnsi="Courier New" w:cs="Courier New"/>
          <w:color w:val="BA2121"/>
          <w:lang w:val="en-US" w:eastAsia="ru-RU"/>
        </w:rPr>
        <w:t>'Argentina'</w:t>
      </w:r>
      <w:r w:rsidRPr="00FA5D05">
        <w:rPr>
          <w:rFonts w:ascii="Courier New" w:eastAsia="Times New Roman" w:hAnsi="Courier New" w:cs="Courier New"/>
          <w:color w:val="333333"/>
          <w:lang w:val="en-US" w:eastAsia="ru-RU"/>
        </w:rPr>
        <w:t>,</w:t>
      </w:r>
    </w:p>
    <w:p w14:paraId="6DAFC13A" w14:textId="77777777" w:rsidR="00D72AA3" w:rsidRPr="00FA5D0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FA5D05">
        <w:rPr>
          <w:rFonts w:ascii="Courier New" w:eastAsia="Times New Roman" w:hAnsi="Courier New" w:cs="Courier New"/>
          <w:color w:val="333333"/>
          <w:lang w:val="en-US" w:eastAsia="ru-RU"/>
        </w:rPr>
        <w:t>]</w:t>
      </w:r>
    </w:p>
    <w:p w14:paraId="0A94B89F" w14:textId="77777777" w:rsidR="00D72AA3" w:rsidRPr="00FA5D0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67B6AA1" w14:textId="77777777" w:rsidR="00D72AA3" w:rsidRPr="00FA5D0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7B6652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c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all_countries:</w:t>
      </w:r>
    </w:p>
    <w:p w14:paraId="3B543C2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9945E9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w:t>
      </w:r>
    </w:p>
    <w:p w14:paraId="3BFE7A9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CB1A64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sort_</w:t>
      </w:r>
      <w:proofErr w:type="gramStart"/>
      <w:r w:rsidRPr="00BC2075">
        <w:rPr>
          <w:rFonts w:ascii="Courier New" w:eastAsia="Times New Roman" w:hAnsi="Courier New" w:cs="Courier New"/>
          <w:color w:val="333333"/>
          <w:lang w:val="en-US" w:eastAsia="ru-RU"/>
        </w:rPr>
        <w:t>values(</w:t>
      </w:r>
      <w:proofErr w:type="gramEnd"/>
      <w:r w:rsidRPr="00BC2075">
        <w:rPr>
          <w:rFonts w:ascii="Courier New" w:eastAsia="Times New Roman" w:hAnsi="Courier New" w:cs="Courier New"/>
          <w:color w:val="333333"/>
          <w:lang w:val="en-US" w:eastAsia="ru-RU"/>
        </w:rPr>
        <w:t>by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3643FCA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9417CB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w:t>
      </w:r>
      <w:proofErr w:type="gramStart"/>
      <w:r w:rsidRPr="00BC2075">
        <w:rPr>
          <w:rFonts w:ascii="Courier New" w:eastAsia="Times New Roman" w:hAnsi="Courier New" w:cs="Courier New"/>
          <w:color w:val="333333"/>
          <w:lang w:val="en-US" w:eastAsia="ru-RU"/>
        </w:rPr>
        <w:t>subset[</w:t>
      </w:r>
      <w:proofErr w:type="gramEnd"/>
      <w:r w:rsidRPr="00BC2075">
        <w:rPr>
          <w:rFonts w:ascii="Courier New" w:eastAsia="Times New Roman" w:hAnsi="Courier New" w:cs="Courier New"/>
          <w:color w:val="333333"/>
          <w:lang w:val="en-US" w:eastAsia="ru-RU"/>
        </w:rPr>
        <w: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105A931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w:t>
      </w:r>
      <w:proofErr w:type="gramStart"/>
      <w:r w:rsidRPr="00BC2075">
        <w:rPr>
          <w:rFonts w:ascii="Courier New" w:eastAsia="Times New Roman" w:hAnsi="Courier New" w:cs="Courier New"/>
          <w:color w:val="333333"/>
          <w:lang w:val="en-US" w:eastAsia="ru-RU"/>
        </w:rPr>
        <w:t>subset[</w:t>
      </w:r>
      <w:proofErr w:type="gramEnd"/>
      <w:r w:rsidRPr="00BC2075">
        <w:rPr>
          <w:rFonts w:ascii="Courier New" w:eastAsia="Times New Roman" w:hAnsi="Courier New" w:cs="Courier New"/>
          <w:color w:val="333333"/>
          <w:lang w:val="en-US" w:eastAsia="ru-RU"/>
        </w:rPr>
        <w: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7DC875B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E591AC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reset_</w:t>
      </w:r>
      <w:proofErr w:type="gramStart"/>
      <w:r w:rsidRPr="00BC2075">
        <w:rPr>
          <w:rFonts w:ascii="Courier New" w:eastAsia="Times New Roman" w:hAnsi="Courier New" w:cs="Courier New"/>
          <w:color w:val="333333"/>
          <w:lang w:val="en-US" w:eastAsia="ru-RU"/>
        </w:rPr>
        <w:t>index()</w:t>
      </w:r>
      <w:proofErr w:type="gramEnd"/>
    </w:p>
    <w:p w14:paraId="0B659678"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34A405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
    <w:p w14:paraId="62929BF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w:t>
      </w:r>
      <w:proofErr w:type="gramEnd"/>
      <w:r w:rsidRPr="00BC2075">
        <w:rPr>
          <w:rFonts w:ascii="Courier New" w:eastAsia="Times New Roman" w:hAnsi="Courier New" w:cs="Courier New"/>
          <w:color w:val="333333"/>
          <w:lang w:val="en-US" w:eastAsia="ru-RU"/>
        </w:rPr>
        <w:t>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5</w:t>
      </w:r>
      <w:r w:rsidRPr="00BC2075">
        <w:rPr>
          <w:rFonts w:ascii="Courier New" w:eastAsia="Times New Roman" w:hAnsi="Courier New" w:cs="Courier New"/>
          <w:color w:val="333333"/>
          <w:lang w:val="en-US" w:eastAsia="ru-RU"/>
        </w:rPr>
        <w:t>))</w:t>
      </w:r>
    </w:p>
    <w:p w14:paraId="2D7687E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748B11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title(c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 Import'</w:t>
      </w:r>
      <w:r w:rsidRPr="00BC2075">
        <w:rPr>
          <w:rFonts w:ascii="Courier New" w:eastAsia="Times New Roman" w:hAnsi="Courier New" w:cs="Courier New"/>
          <w:color w:val="333333"/>
          <w:lang w:val="en-US" w:eastAsia="ru-RU"/>
        </w:rPr>
        <w:t>)</w:t>
      </w:r>
    </w:p>
    <w:p w14:paraId="7ABD8E39"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period_in_date,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5506119F"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proofErr w:type="gramEnd"/>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64DEF6C6"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proofErr w:type="gramEnd"/>
      <w:r w:rsidRPr="00BC2075">
        <w:rPr>
          <w:rFonts w:ascii="Courier New" w:eastAsia="Times New Roman" w:hAnsi="Courier New" w:cs="Courier New"/>
          <w:color w:val="BA2121"/>
          <w:lang w:val="en-US" w:eastAsia="ru-RU"/>
        </w:rPr>
        <w:t>'Import value'</w:t>
      </w:r>
      <w:r w:rsidRPr="00BC2075">
        <w:rPr>
          <w:rFonts w:ascii="Courier New" w:eastAsia="Times New Roman" w:hAnsi="Courier New" w:cs="Courier New"/>
          <w:color w:val="333333"/>
          <w:lang w:val="en-US" w:eastAsia="ru-RU"/>
        </w:rPr>
        <w:t>)</w:t>
      </w:r>
    </w:p>
    <w:p w14:paraId="58ADE6F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w:t>
      </w:r>
      <w:proofErr w:type="gramStart"/>
      <w:r w:rsidRPr="00BC2075">
        <w:rPr>
          <w:rFonts w:ascii="Courier New" w:eastAsia="Times New Roman" w:hAnsi="Courier New" w:cs="Courier New"/>
          <w:color w:val="333333"/>
          <w:lang w:val="en-US" w:eastAsia="ru-RU"/>
        </w:rPr>
        <w:t>layout()</w:t>
      </w:r>
      <w:proofErr w:type="gramEnd"/>
    </w:p>
    <w:p w14:paraId="228368AE"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proofErr w:type="gramEnd"/>
      <w:r w:rsidRPr="00BC2075">
        <w:rPr>
          <w:rFonts w:ascii="Courier New" w:eastAsia="Times New Roman" w:hAnsi="Courier New" w:cs="Courier New"/>
          <w:color w:val="BA2121"/>
          <w:lang w:val="en-US" w:eastAsia="ru-RU"/>
        </w:rPr>
        <w:t>'Clear_pics/Clear_Import_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26539CD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0B50F2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show()</w:t>
      </w:r>
      <w:proofErr w:type="gramEnd"/>
    </w:p>
    <w:p w14:paraId="6D13B26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7AFBB83"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BB95CF2"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w:t>
      </w:r>
      <w:proofErr w:type="gramEnd"/>
      <w:r w:rsidRPr="00BC2075">
        <w:rPr>
          <w:rFonts w:ascii="Courier New" w:eastAsia="Times New Roman" w:hAnsi="Courier New" w:cs="Courier New"/>
          <w:color w:val="333333"/>
          <w:lang w:val="en-US" w:eastAsia="ru-RU"/>
        </w:rPr>
        <w:t>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5</w:t>
      </w:r>
      <w:r w:rsidRPr="00BC2075">
        <w:rPr>
          <w:rFonts w:ascii="Courier New" w:eastAsia="Times New Roman" w:hAnsi="Courier New" w:cs="Courier New"/>
          <w:color w:val="333333"/>
          <w:lang w:val="en-US" w:eastAsia="ru-RU"/>
        </w:rPr>
        <w:t>))</w:t>
      </w:r>
    </w:p>
    <w:p w14:paraId="312F66EA"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28BDEED"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title(c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 Export'</w:t>
      </w:r>
      <w:r w:rsidRPr="00BC2075">
        <w:rPr>
          <w:rFonts w:ascii="Courier New" w:eastAsia="Times New Roman" w:hAnsi="Courier New" w:cs="Courier New"/>
          <w:color w:val="333333"/>
          <w:lang w:val="en-US" w:eastAsia="ru-RU"/>
        </w:rPr>
        <w:t>)</w:t>
      </w:r>
    </w:p>
    <w:p w14:paraId="4AF3DB4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period_in_date, 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082F0617"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proofErr w:type="gramEnd"/>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0F0950B0"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proofErr w:type="gramEnd"/>
      <w:r w:rsidRPr="00BC2075">
        <w:rPr>
          <w:rFonts w:ascii="Courier New" w:eastAsia="Times New Roman" w:hAnsi="Courier New" w:cs="Courier New"/>
          <w:color w:val="BA2121"/>
          <w:lang w:val="en-US" w:eastAsia="ru-RU"/>
        </w:rPr>
        <w:t>'Import value'</w:t>
      </w:r>
      <w:r w:rsidRPr="00BC2075">
        <w:rPr>
          <w:rFonts w:ascii="Courier New" w:eastAsia="Times New Roman" w:hAnsi="Courier New" w:cs="Courier New"/>
          <w:color w:val="333333"/>
          <w:lang w:val="en-US" w:eastAsia="ru-RU"/>
        </w:rPr>
        <w:t>)</w:t>
      </w:r>
    </w:p>
    <w:p w14:paraId="7369297B"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w:t>
      </w:r>
      <w:proofErr w:type="gramStart"/>
      <w:r w:rsidRPr="00BC2075">
        <w:rPr>
          <w:rFonts w:ascii="Courier New" w:eastAsia="Times New Roman" w:hAnsi="Courier New" w:cs="Courier New"/>
          <w:color w:val="333333"/>
          <w:lang w:val="en-US" w:eastAsia="ru-RU"/>
        </w:rPr>
        <w:t>layout()</w:t>
      </w:r>
      <w:proofErr w:type="gramEnd"/>
    </w:p>
    <w:p w14:paraId="246940B5"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proofErr w:type="gramEnd"/>
      <w:r w:rsidRPr="00BC2075">
        <w:rPr>
          <w:rFonts w:ascii="Courier New" w:eastAsia="Times New Roman" w:hAnsi="Courier New" w:cs="Courier New"/>
          <w:color w:val="BA2121"/>
          <w:lang w:val="en-US" w:eastAsia="ru-RU"/>
        </w:rPr>
        <w:t>'Clear_pics/Clear_Export_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74E41E51" w14:textId="77777777" w:rsidR="00D72AA3" w:rsidRPr="00BC207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E6BFCF6" w14:textId="77777777" w:rsidR="00D72AA3" w:rsidRPr="00FA5D05" w:rsidRDefault="00D72AA3"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FA5D05">
        <w:rPr>
          <w:rFonts w:ascii="Courier New" w:eastAsia="Times New Roman" w:hAnsi="Courier New" w:cs="Courier New"/>
          <w:color w:val="333333"/>
          <w:lang w:val="en-US" w:eastAsia="ru-RU"/>
        </w:rPr>
        <w:t>plt</w:t>
      </w:r>
      <w:r w:rsidRPr="00FA5D05">
        <w:rPr>
          <w:rFonts w:ascii="Courier New" w:eastAsia="Times New Roman" w:hAnsi="Courier New" w:cs="Courier New"/>
          <w:color w:val="666666"/>
          <w:lang w:val="en-US" w:eastAsia="ru-RU"/>
        </w:rPr>
        <w:t>.</w:t>
      </w:r>
      <w:r w:rsidRPr="00FA5D05">
        <w:rPr>
          <w:rFonts w:ascii="Courier New" w:eastAsia="Times New Roman" w:hAnsi="Courier New" w:cs="Courier New"/>
          <w:color w:val="333333"/>
          <w:lang w:val="en-US" w:eastAsia="ru-RU"/>
        </w:rPr>
        <w:t>show()</w:t>
      </w:r>
      <w:proofErr w:type="gramEnd"/>
    </w:p>
    <w:p w14:paraId="15D3AE64" w14:textId="77777777" w:rsidR="00D72AA3" w:rsidRPr="00D72AA3" w:rsidRDefault="00D72AA3" w:rsidP="00D72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lang w:val="en-US" w:eastAsia="ru-RU"/>
        </w:rPr>
      </w:pPr>
    </w:p>
    <w:p w14:paraId="62097E1C" w14:textId="25ABFD48" w:rsidR="00B57EA8" w:rsidRPr="00122DFA" w:rsidRDefault="00B57EA8" w:rsidP="00D72AA3">
      <w:pPr>
        <w:spacing w:after="0" w:line="360" w:lineRule="auto"/>
        <w:jc w:val="both"/>
        <w:rPr>
          <w:rFonts w:ascii="Times New Roman" w:eastAsiaTheme="minorEastAsia" w:hAnsi="Times New Roman" w:cs="Times New Roman"/>
          <w:sz w:val="28"/>
          <w:szCs w:val="28"/>
          <w:lang w:val="en-US"/>
        </w:rPr>
      </w:pPr>
      <w:r w:rsidRPr="00122DFA">
        <w:rPr>
          <w:rFonts w:ascii="Times New Roman" w:eastAsiaTheme="minorEastAsia" w:hAnsi="Times New Roman" w:cs="Times New Roman"/>
          <w:color w:val="000000" w:themeColor="text1"/>
          <w:lang w:val="en-US"/>
        </w:rPr>
        <w:br w:type="page"/>
      </w:r>
    </w:p>
    <w:p w14:paraId="51E5AB4B" w14:textId="37C29234" w:rsidR="00122DFA" w:rsidRPr="00FA5D05" w:rsidRDefault="00122DFA" w:rsidP="00122DFA">
      <w:pPr>
        <w:pStyle w:val="1"/>
        <w:spacing w:before="0" w:after="120" w:line="360" w:lineRule="auto"/>
        <w:jc w:val="center"/>
        <w:rPr>
          <w:rFonts w:ascii="Times New Roman" w:eastAsiaTheme="minorEastAsia" w:hAnsi="Times New Roman" w:cs="Times New Roman"/>
          <w:color w:val="000000" w:themeColor="text1"/>
          <w:lang w:val="en-US"/>
        </w:rPr>
      </w:pPr>
      <w:bookmarkStart w:id="267" w:name="_Toc59209456"/>
      <w:r>
        <w:rPr>
          <w:rFonts w:ascii="Times New Roman" w:eastAsiaTheme="minorEastAsia" w:hAnsi="Times New Roman" w:cs="Times New Roman"/>
          <w:color w:val="000000" w:themeColor="text1"/>
        </w:rPr>
        <w:lastRenderedPageBreak/>
        <w:t>Приложение</w:t>
      </w:r>
      <w:r w:rsidRPr="00FA5D05">
        <w:rPr>
          <w:rFonts w:ascii="Times New Roman" w:eastAsiaTheme="minorEastAsia" w:hAnsi="Times New Roman" w:cs="Times New Roman"/>
          <w:color w:val="000000" w:themeColor="text1"/>
          <w:lang w:val="en-US"/>
        </w:rPr>
        <w:t xml:space="preserve"> </w:t>
      </w:r>
      <w:r>
        <w:rPr>
          <w:rFonts w:ascii="Times New Roman" w:eastAsiaTheme="minorEastAsia" w:hAnsi="Times New Roman" w:cs="Times New Roman"/>
          <w:color w:val="000000" w:themeColor="text1"/>
        </w:rPr>
        <w:t>Б</w:t>
      </w:r>
      <w:r w:rsidRPr="00FA5D05">
        <w:rPr>
          <w:rFonts w:ascii="Times New Roman" w:eastAsiaTheme="minorEastAsia" w:hAnsi="Times New Roman" w:cs="Times New Roman"/>
          <w:color w:val="000000" w:themeColor="text1"/>
          <w:lang w:val="en-US"/>
        </w:rPr>
        <w:t xml:space="preserve">. </w:t>
      </w:r>
      <w:r>
        <w:rPr>
          <w:rFonts w:ascii="Times New Roman" w:eastAsiaTheme="minorEastAsia" w:hAnsi="Times New Roman" w:cs="Times New Roman"/>
          <w:color w:val="000000" w:themeColor="text1"/>
        </w:rPr>
        <w:t>Листинг</w:t>
      </w:r>
      <w:r w:rsidRPr="00FA5D05">
        <w:rPr>
          <w:rFonts w:ascii="Times New Roman" w:eastAsiaTheme="minorEastAsia" w:hAnsi="Times New Roman" w:cs="Times New Roman"/>
          <w:color w:val="000000" w:themeColor="text1"/>
          <w:lang w:val="en-US"/>
        </w:rPr>
        <w:t xml:space="preserve"> </w:t>
      </w:r>
      <w:r>
        <w:rPr>
          <w:rFonts w:ascii="Times New Roman" w:eastAsiaTheme="minorEastAsia" w:hAnsi="Times New Roman" w:cs="Times New Roman"/>
          <w:color w:val="000000" w:themeColor="text1"/>
        </w:rPr>
        <w:t>программы</w:t>
      </w:r>
      <w:r w:rsidRPr="00FA5D05">
        <w:rPr>
          <w:rFonts w:ascii="Times New Roman" w:eastAsiaTheme="minorEastAsia" w:hAnsi="Times New Roman" w:cs="Times New Roman"/>
          <w:color w:val="000000" w:themeColor="text1"/>
          <w:lang w:val="en-US"/>
        </w:rPr>
        <w:t xml:space="preserve"> </w:t>
      </w:r>
      <w:r w:rsidRPr="00BE69FA">
        <w:rPr>
          <w:rFonts w:ascii="Times New Roman" w:eastAsiaTheme="minorEastAsia" w:hAnsi="Times New Roman" w:cs="Times New Roman"/>
          <w:color w:val="000000" w:themeColor="text1"/>
          <w:lang w:val="en-US"/>
        </w:rPr>
        <w:t>Jupyter</w:t>
      </w:r>
      <w:r w:rsidRPr="00FA5D05">
        <w:rPr>
          <w:rFonts w:ascii="Times New Roman" w:eastAsiaTheme="minorEastAsia" w:hAnsi="Times New Roman" w:cs="Times New Roman"/>
          <w:color w:val="000000" w:themeColor="text1"/>
          <w:lang w:val="en-US"/>
        </w:rPr>
        <w:t>-</w:t>
      </w:r>
      <w:r w:rsidRPr="00BE69FA">
        <w:rPr>
          <w:rFonts w:ascii="Times New Roman" w:eastAsiaTheme="minorEastAsia" w:hAnsi="Times New Roman" w:cs="Times New Roman"/>
          <w:color w:val="000000" w:themeColor="text1"/>
        </w:rPr>
        <w:t>ноубука</w:t>
      </w:r>
      <w:r w:rsidRPr="00FA5D05">
        <w:rPr>
          <w:rFonts w:ascii="Times New Roman" w:eastAsiaTheme="minorEastAsia" w:hAnsi="Times New Roman" w:cs="Times New Roman"/>
          <w:color w:val="000000" w:themeColor="text1"/>
          <w:lang w:val="en-US"/>
        </w:rPr>
        <w:t xml:space="preserve"> </w:t>
      </w:r>
      <w:r w:rsidRPr="00122DFA">
        <w:rPr>
          <w:rFonts w:ascii="Times New Roman" w:eastAsiaTheme="minorEastAsia" w:hAnsi="Times New Roman" w:cs="Times New Roman"/>
          <w:color w:val="auto"/>
          <w:lang w:val="en-US"/>
        </w:rPr>
        <w:t>LTSM</w:t>
      </w:r>
      <w:r w:rsidRPr="00FA5D05">
        <w:rPr>
          <w:rFonts w:ascii="Times New Roman" w:eastAsiaTheme="minorEastAsia" w:hAnsi="Times New Roman" w:cs="Times New Roman"/>
          <w:color w:val="auto"/>
          <w:lang w:val="en-US"/>
        </w:rPr>
        <w:t>_</w:t>
      </w:r>
      <w:r w:rsidRPr="00122DFA">
        <w:rPr>
          <w:rFonts w:ascii="Times New Roman" w:eastAsiaTheme="minorEastAsia" w:hAnsi="Times New Roman" w:cs="Times New Roman"/>
          <w:color w:val="auto"/>
          <w:lang w:val="en-US"/>
        </w:rPr>
        <w:t>test</w:t>
      </w:r>
      <w:r w:rsidRPr="00FA5D05">
        <w:rPr>
          <w:rFonts w:ascii="Times New Roman" w:eastAsiaTheme="minorEastAsia" w:hAnsi="Times New Roman" w:cs="Times New Roman"/>
          <w:color w:val="auto"/>
          <w:lang w:val="en-US"/>
        </w:rPr>
        <w:t>_</w:t>
      </w:r>
      <w:r>
        <w:rPr>
          <w:rFonts w:ascii="Times New Roman" w:eastAsiaTheme="minorEastAsia" w:hAnsi="Times New Roman" w:cs="Times New Roman"/>
          <w:color w:val="auto"/>
          <w:lang w:val="en-US"/>
        </w:rPr>
        <w:t>all</w:t>
      </w:r>
      <w:r w:rsidRPr="00FA5D05">
        <w:rPr>
          <w:rFonts w:ascii="Times New Roman" w:eastAsiaTheme="minorEastAsia" w:hAnsi="Times New Roman" w:cs="Times New Roman"/>
          <w:color w:val="auto"/>
          <w:lang w:val="en-US"/>
        </w:rPr>
        <w:t>_</w:t>
      </w:r>
      <w:r>
        <w:rPr>
          <w:rFonts w:ascii="Times New Roman" w:eastAsiaTheme="minorEastAsia" w:hAnsi="Times New Roman" w:cs="Times New Roman"/>
          <w:color w:val="auto"/>
          <w:lang w:val="en-US"/>
        </w:rPr>
        <w:t>c</w:t>
      </w:r>
      <w:r w:rsidRPr="00FA5D05">
        <w:rPr>
          <w:rFonts w:ascii="Times New Roman" w:eastAsiaTheme="minorEastAsia" w:hAnsi="Times New Roman" w:cs="Times New Roman"/>
          <w:color w:val="auto"/>
          <w:lang w:val="en-US"/>
        </w:rPr>
        <w:t>.</w:t>
      </w:r>
      <w:r w:rsidRPr="00122DFA">
        <w:rPr>
          <w:rFonts w:ascii="Times New Roman" w:eastAsiaTheme="minorEastAsia" w:hAnsi="Times New Roman" w:cs="Times New Roman"/>
          <w:color w:val="auto"/>
          <w:lang w:val="en-US"/>
        </w:rPr>
        <w:t>ipynb</w:t>
      </w:r>
      <w:bookmarkEnd w:id="267"/>
      <w:r w:rsidRPr="00FA5D05">
        <w:rPr>
          <w:rFonts w:ascii="Times New Roman" w:eastAsiaTheme="minorEastAsia" w:hAnsi="Times New Roman" w:cs="Times New Roman"/>
          <w:color w:val="auto"/>
          <w:lang w:val="en-US"/>
        </w:rPr>
        <w:t xml:space="preserve"> </w:t>
      </w:r>
    </w:p>
    <w:p w14:paraId="769369C2" w14:textId="77777777" w:rsidR="00122DFA" w:rsidRPr="00122DFA" w:rsidRDefault="00122DFA" w:rsidP="00122DFA">
      <w:pPr>
        <w:spacing w:after="0" w:line="360" w:lineRule="auto"/>
        <w:ind w:firstLine="709"/>
        <w:jc w:val="both"/>
        <w:rPr>
          <w:rFonts w:ascii="Times New Roman" w:eastAsiaTheme="minorEastAsia" w:hAnsi="Times New Roman" w:cs="Times New Roman"/>
          <w:sz w:val="28"/>
          <w:szCs w:val="28"/>
        </w:rPr>
      </w:pPr>
      <w:r w:rsidRPr="00BE69FA">
        <w:rPr>
          <w:rFonts w:ascii="Times New Roman" w:eastAsiaTheme="minorEastAsia" w:hAnsi="Times New Roman" w:cs="Times New Roman"/>
          <w:color w:val="000000" w:themeColor="text1"/>
          <w:sz w:val="28"/>
          <w:szCs w:val="28"/>
        </w:rPr>
        <w:t xml:space="preserve">В данном приложении представлен код </w:t>
      </w:r>
      <w:r w:rsidRPr="00BE69FA">
        <w:rPr>
          <w:rFonts w:ascii="Times New Roman" w:eastAsiaTheme="minorEastAsia" w:hAnsi="Times New Roman" w:cs="Times New Roman"/>
          <w:color w:val="000000" w:themeColor="text1"/>
          <w:sz w:val="28"/>
          <w:szCs w:val="28"/>
          <w:lang w:val="en-US"/>
        </w:rPr>
        <w:t>Jupyter</w:t>
      </w:r>
      <w:r w:rsidRPr="00BE69FA">
        <w:rPr>
          <w:rFonts w:ascii="Times New Roman" w:eastAsiaTheme="minorEastAsia" w:hAnsi="Times New Roman" w:cs="Times New Roman"/>
          <w:color w:val="000000" w:themeColor="text1"/>
          <w:sz w:val="28"/>
          <w:szCs w:val="28"/>
        </w:rPr>
        <w:t xml:space="preserve">-ноубука </w:t>
      </w:r>
      <w:r w:rsidRPr="00122DFA">
        <w:rPr>
          <w:rFonts w:ascii="Times New Roman" w:eastAsiaTheme="minorEastAsia" w:hAnsi="Times New Roman" w:cs="Times New Roman"/>
          <w:sz w:val="28"/>
          <w:szCs w:val="28"/>
          <w:lang w:val="en-US"/>
        </w:rPr>
        <w:t>LTSM</w:t>
      </w:r>
      <w:r w:rsidRPr="00122DFA">
        <w:rPr>
          <w:rFonts w:ascii="Times New Roman" w:eastAsiaTheme="minorEastAsia" w:hAnsi="Times New Roman" w:cs="Times New Roman"/>
          <w:sz w:val="28"/>
          <w:szCs w:val="28"/>
        </w:rPr>
        <w:t>_</w:t>
      </w:r>
      <w:r w:rsidRPr="00122DFA">
        <w:rPr>
          <w:rFonts w:ascii="Times New Roman" w:eastAsiaTheme="minorEastAsia" w:hAnsi="Times New Roman" w:cs="Times New Roman"/>
          <w:sz w:val="28"/>
          <w:szCs w:val="28"/>
          <w:lang w:val="en-US"/>
        </w:rPr>
        <w:t>test</w:t>
      </w:r>
      <w:r w:rsidRPr="00122DFA">
        <w:rPr>
          <w:rFonts w:ascii="Times New Roman" w:eastAsiaTheme="minorEastAsia" w:hAnsi="Times New Roman" w:cs="Times New Roman"/>
          <w:sz w:val="28"/>
          <w:szCs w:val="28"/>
        </w:rPr>
        <w:t>_</w:t>
      </w:r>
      <w:r w:rsidRPr="00122DFA">
        <w:rPr>
          <w:rFonts w:ascii="Times New Roman" w:eastAsiaTheme="minorEastAsia" w:hAnsi="Times New Roman" w:cs="Times New Roman"/>
          <w:sz w:val="28"/>
          <w:szCs w:val="28"/>
          <w:lang w:val="en-US"/>
        </w:rPr>
        <w:t>all</w:t>
      </w:r>
      <w:r w:rsidRPr="00122DFA">
        <w:rPr>
          <w:rFonts w:ascii="Times New Roman" w:eastAsiaTheme="minorEastAsia" w:hAnsi="Times New Roman" w:cs="Times New Roman"/>
          <w:sz w:val="28"/>
          <w:szCs w:val="28"/>
        </w:rPr>
        <w:t>_</w:t>
      </w:r>
      <w:r w:rsidRPr="00122DFA">
        <w:rPr>
          <w:rFonts w:ascii="Times New Roman" w:eastAsiaTheme="minorEastAsia" w:hAnsi="Times New Roman" w:cs="Times New Roman"/>
          <w:sz w:val="28"/>
          <w:szCs w:val="28"/>
          <w:lang w:val="en-US"/>
        </w:rPr>
        <w:t>c</w:t>
      </w:r>
      <w:r w:rsidRPr="00122DFA">
        <w:rPr>
          <w:rFonts w:ascii="Times New Roman" w:eastAsiaTheme="minorEastAsia" w:hAnsi="Times New Roman" w:cs="Times New Roman"/>
          <w:sz w:val="28"/>
          <w:szCs w:val="28"/>
        </w:rPr>
        <w:t>.</w:t>
      </w:r>
      <w:r w:rsidRPr="00122DFA">
        <w:rPr>
          <w:rFonts w:ascii="Times New Roman" w:eastAsiaTheme="minorEastAsia" w:hAnsi="Times New Roman" w:cs="Times New Roman"/>
          <w:sz w:val="28"/>
          <w:szCs w:val="28"/>
          <w:lang w:val="en-US"/>
        </w:rPr>
        <w:t>ipynb</w:t>
      </w:r>
      <w:r w:rsidRPr="00122DFA">
        <w:rPr>
          <w:rFonts w:ascii="Times New Roman" w:eastAsiaTheme="minorEastAsia" w:hAnsi="Times New Roman" w:cs="Times New Roman"/>
          <w:sz w:val="28"/>
          <w:szCs w:val="28"/>
        </w:rPr>
        <w:t>.</w:t>
      </w:r>
    </w:p>
    <w:p w14:paraId="3946500A" w14:textId="77777777" w:rsidR="00BC2075" w:rsidRPr="00BC2075" w:rsidRDefault="00BC2075" w:rsidP="00BC2075">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[1]:</w:t>
      </w:r>
    </w:p>
    <w:p w14:paraId="5979564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игнорируем warnings, чтобы не захламлять вывод</w:t>
      </w:r>
    </w:p>
    <w:p w14:paraId="1EF039B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warnings</w:t>
      </w:r>
    </w:p>
    <w:p w14:paraId="00E3CDD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warnings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filterwarnings(</w:t>
      </w:r>
      <w:proofErr w:type="gramEnd"/>
      <w:r w:rsidRPr="00BC2075">
        <w:rPr>
          <w:rFonts w:ascii="Courier New" w:eastAsia="Times New Roman" w:hAnsi="Courier New" w:cs="Courier New"/>
          <w:color w:val="BA2121"/>
          <w:lang w:val="en-US" w:eastAsia="ru-RU"/>
        </w:rPr>
        <w:t>"ignore"</w:t>
      </w:r>
      <w:r w:rsidRPr="00BC2075">
        <w:rPr>
          <w:rFonts w:ascii="Courier New" w:eastAsia="Times New Roman" w:hAnsi="Courier New" w:cs="Courier New"/>
          <w:color w:val="333333"/>
          <w:lang w:val="en-US" w:eastAsia="ru-RU"/>
        </w:rPr>
        <w:t>)</w:t>
      </w:r>
    </w:p>
    <w:p w14:paraId="3E5D9F0E" w14:textId="77777777" w:rsidR="00BC2075" w:rsidRPr="00BC2075" w:rsidRDefault="00BC2075"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[2]:</w:t>
      </w:r>
    </w:p>
    <w:p w14:paraId="28ABBB0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импортируем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зависимости</w:t>
      </w:r>
    </w:p>
    <w:p w14:paraId="5F32997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333549B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DataFrame</w:t>
      </w:r>
    </w:p>
    <w:p w14:paraId="1E5A884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tensorflow</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tf</w:t>
      </w:r>
    </w:p>
    <w:p w14:paraId="122B544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Series</w:t>
      </w:r>
    </w:p>
    <w:p w14:paraId="234DEA8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concat</w:t>
      </w:r>
    </w:p>
    <w:p w14:paraId="7F2A639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read_csv</w:t>
      </w:r>
    </w:p>
    <w:p w14:paraId="183B034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datetime</w:t>
      </w:r>
    </w:p>
    <w:p w14:paraId="2AF88A0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sklearn.metrics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mean_squared_error</w:t>
      </w:r>
    </w:p>
    <w:p w14:paraId="1BD468A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sklearn.preprocessing</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MinMaxScaler, StandardScaler</w:t>
      </w:r>
    </w:p>
    <w:p w14:paraId="3EC0231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keras.models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Sequential</w:t>
      </w:r>
    </w:p>
    <w:p w14:paraId="6C0F015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keras.layers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LSTM, Conv1D, Dropout, Dense</w:t>
      </w:r>
    </w:p>
    <w:p w14:paraId="16B28A1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keras</w:t>
      </w:r>
    </w:p>
    <w:p w14:paraId="5A67A1F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matplotlib.pyplot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plt</w:t>
      </w:r>
    </w:p>
    <w:p w14:paraId="54BC666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math</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sqrt</w:t>
      </w:r>
    </w:p>
    <w:p w14:paraId="5AB06A2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style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use(</w:t>
      </w:r>
      <w:proofErr w:type="gramEnd"/>
      <w:r w:rsidRPr="00BC2075">
        <w:rPr>
          <w:rFonts w:ascii="Courier New" w:eastAsia="Times New Roman" w:hAnsi="Courier New" w:cs="Courier New"/>
          <w:color w:val="BA2121"/>
          <w:lang w:val="en-US" w:eastAsia="ru-RU"/>
        </w:rPr>
        <w:t>'ggplot'</w:t>
      </w:r>
      <w:r w:rsidRPr="00BC2075">
        <w:rPr>
          <w:rFonts w:ascii="Courier New" w:eastAsia="Times New Roman" w:hAnsi="Courier New" w:cs="Courier New"/>
          <w:color w:val="333333"/>
          <w:lang w:val="en-US" w:eastAsia="ru-RU"/>
        </w:rPr>
        <w:t>)</w:t>
      </w:r>
    </w:p>
    <w:p w14:paraId="3CE669D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array</w:t>
      </w:r>
    </w:p>
    <w:p w14:paraId="6E770BA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pandas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pd</w:t>
      </w:r>
    </w:p>
    <w:p w14:paraId="68063E5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import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numpy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as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np</w:t>
      </w:r>
    </w:p>
    <w:p w14:paraId="52924614" w14:textId="77777777" w:rsidR="00BC2075" w:rsidRPr="00BC2075" w:rsidRDefault="00BC2075"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[3]:</w:t>
      </w:r>
    </w:p>
    <w:p w14:paraId="5097492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функции</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связанные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предобработкой</w:t>
      </w:r>
    </w:p>
    <w:p w14:paraId="56DD44F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1AC7B2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series_to_supervised</w:t>
      </w:r>
      <w:r w:rsidRPr="00BC2075">
        <w:rPr>
          <w:rFonts w:ascii="Courier New" w:eastAsia="Times New Roman" w:hAnsi="Courier New" w:cs="Courier New"/>
          <w:color w:val="333333"/>
          <w:lang w:val="en-US" w:eastAsia="ru-RU"/>
        </w:rPr>
        <w:t>(data, n_in</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n_out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dropnan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50FC2C9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7547EFB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массив возможных кусков из временного ряда, </w:t>
      </w:r>
    </w:p>
    <w:p w14:paraId="63C3C27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таких что они включают n_in элементов как обучающую часть, </w:t>
      </w:r>
    </w:p>
    <w:p w14:paraId="2EE290FB" w14:textId="341554D4" w:rsidR="00BC2075" w:rsidRPr="00BC2075" w:rsidRDefault="00BC2075" w:rsidP="00620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и n_out как предсказываемую. По сути устраняет "краевые эфекты"</w:t>
      </w:r>
    </w:p>
    <w:p w14:paraId="44E0AF3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val="en-US" w:eastAsia="ru-RU"/>
        </w:rPr>
        <w:t xml:space="preserve">    """</w:t>
      </w:r>
    </w:p>
    <w:p w14:paraId="7AADEBF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D42B55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n_vars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if</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type</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data)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else</w:t>
      </w:r>
      <w:r w:rsidRPr="00BC2075">
        <w:rPr>
          <w:rFonts w:ascii="Courier New" w:eastAsia="Times New Roman" w:hAnsi="Courier New" w:cs="Courier New"/>
          <w:color w:val="333333"/>
          <w:lang w:val="en-US" w:eastAsia="ru-RU"/>
        </w:rPr>
        <w:t xml:space="preserve"> data</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03342E5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DataFrame(data)</w:t>
      </w:r>
    </w:p>
    <w:p w14:paraId="03E18D3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cols</w:t>
      </w:r>
      <w:proofErr w:type="gramEnd"/>
      <w:r w:rsidRPr="00BC2075">
        <w:rPr>
          <w:rFonts w:ascii="Courier New" w:eastAsia="Times New Roman" w:hAnsi="Courier New" w:cs="Courier New"/>
          <w:color w:val="333333"/>
          <w:lang w:val="en-US" w:eastAsia="ru-RU"/>
        </w:rPr>
        <w:t xml:space="preserve">, names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7EF2CB1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(n_in,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36577C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shift(i))</w:t>
      </w:r>
    </w:p>
    <w:p w14:paraId="26B1D15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names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0EB980C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n_out):</w:t>
      </w:r>
    </w:p>
    <w:p w14:paraId="7D8D26C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cols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df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shift(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w:t>
      </w:r>
    </w:p>
    <w:p w14:paraId="2B15A91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79058B1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names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64B5A4C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else</w:t>
      </w:r>
      <w:proofErr w:type="gramEnd"/>
      <w:r w:rsidRPr="00BC2075">
        <w:rPr>
          <w:rFonts w:ascii="Courier New" w:eastAsia="Times New Roman" w:hAnsi="Courier New" w:cs="Courier New"/>
          <w:color w:val="333333"/>
          <w:lang w:val="en-US" w:eastAsia="ru-RU"/>
        </w:rPr>
        <w:t>:</w:t>
      </w:r>
    </w:p>
    <w:p w14:paraId="277E715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names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'var</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(n_vars)]</w:t>
      </w:r>
    </w:p>
    <w:p w14:paraId="38CE8EF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agg</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concat(cols, axis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674F5F5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columns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names</w:t>
      </w:r>
    </w:p>
    <w:p w14:paraId="6B095CA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dropnan:</w:t>
      </w:r>
    </w:p>
    <w:p w14:paraId="6133660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agg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dropna(</w:t>
      </w:r>
      <w:proofErr w:type="gramEnd"/>
      <w:r w:rsidRPr="00BC2075">
        <w:rPr>
          <w:rFonts w:ascii="Courier New" w:eastAsia="Times New Roman" w:hAnsi="Courier New" w:cs="Courier New"/>
          <w:color w:val="333333"/>
          <w:lang w:val="en-US" w:eastAsia="ru-RU"/>
        </w:rPr>
        <w:t>inplace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0BDDF6C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agg</w:t>
      </w:r>
    </w:p>
    <w:p w14:paraId="5D51212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C71045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difference</w:t>
      </w:r>
      <w:r w:rsidRPr="00BC2075">
        <w:rPr>
          <w:rFonts w:ascii="Courier New" w:eastAsia="Times New Roman" w:hAnsi="Courier New" w:cs="Courier New"/>
          <w:color w:val="333333"/>
          <w:lang w:val="en-US" w:eastAsia="ru-RU"/>
        </w:rPr>
        <w:t>(dataset, interval</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66BF980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F372C8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62B388B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Считает разницу между элементами временного ряда,</w:t>
      </w:r>
    </w:p>
    <w:p w14:paraId="1C918AC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отстоящими друг от друга на interval</w:t>
      </w:r>
    </w:p>
    <w:p w14:paraId="168514F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0A82DF9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9C867B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diff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7840AD3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 xml:space="preserve">(interval,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(dataset)):</w:t>
      </w:r>
    </w:p>
    <w:p w14:paraId="644275A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value</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dataset[i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interval]</w:t>
      </w:r>
    </w:p>
    <w:p w14:paraId="64A8F4A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diff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value)</w:t>
      </w:r>
    </w:p>
    <w:p w14:paraId="40BF0BE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Series(diff)</w:t>
      </w:r>
    </w:p>
    <w:p w14:paraId="7C38773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D42016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prepare_data</w:t>
      </w:r>
      <w:r w:rsidRPr="00BC2075">
        <w:rPr>
          <w:rFonts w:ascii="Courier New" w:eastAsia="Times New Roman" w:hAnsi="Courier New" w:cs="Courier New"/>
          <w:color w:val="333333"/>
          <w:lang w:val="en-US" w:eastAsia="ru-RU"/>
        </w:rPr>
        <w:t>(series, n_test, n_lag, n_seq):</w:t>
      </w:r>
    </w:p>
    <w:p w14:paraId="083B808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DBEFE9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533A5D4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Преобразует данные с помощью нахождения разности (тк данные имеют четкий тренд) и шкалирования,</w:t>
      </w:r>
    </w:p>
    <w:p w14:paraId="0119F02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формирует тренировочную и обучающую части выборки</w:t>
      </w:r>
    </w:p>
    <w:p w14:paraId="5B1DA1F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1ADC40C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EACE2E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raw_values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1988EFD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565C89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difference(</w:t>
      </w:r>
      <w:proofErr w:type="gramEnd"/>
      <w:r w:rsidRPr="00BC2075">
        <w:rPr>
          <w:rFonts w:ascii="Courier New" w:eastAsia="Times New Roman" w:hAnsi="Courier New" w:cs="Courier New"/>
          <w:color w:val="333333"/>
          <w:lang w:val="en-US" w:eastAsia="ru-RU"/>
        </w:rPr>
        <w:t xml:space="preserve">raw_values,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1CCE5A7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33719E3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diff_values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diff_</w:t>
      </w:r>
      <w:proofErr w:type="gramStart"/>
      <w:r w:rsidRPr="00BC2075">
        <w:rPr>
          <w:rFonts w:ascii="Courier New" w:eastAsia="Times New Roman" w:hAnsi="Courier New" w:cs="Courier New"/>
          <w:color w:val="333333"/>
          <w:lang w:val="en-US" w:eastAsia="ru-RU"/>
        </w:rPr>
        <w:t>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proofErr w:type="gramEnd"/>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(diff_values),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28CF57A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56394C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scaler</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StandardScaler()</w:t>
      </w:r>
    </w:p>
    <w:p w14:paraId="484FD66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fit_</w:t>
      </w:r>
      <w:proofErr w:type="gramStart"/>
      <w:r w:rsidRPr="00BC2075">
        <w:rPr>
          <w:rFonts w:ascii="Courier New" w:eastAsia="Times New Roman" w:hAnsi="Courier New" w:cs="Courier New"/>
          <w:color w:val="333333"/>
          <w:lang w:val="en-US" w:eastAsia="ru-RU"/>
        </w:rPr>
        <w:t>transform(</w:t>
      </w:r>
      <w:proofErr w:type="gramEnd"/>
      <w:r w:rsidRPr="00BC2075">
        <w:rPr>
          <w:rFonts w:ascii="Courier New" w:eastAsia="Times New Roman" w:hAnsi="Courier New" w:cs="Courier New"/>
          <w:color w:val="333333"/>
          <w:lang w:val="en-US" w:eastAsia="ru-RU"/>
        </w:rPr>
        <w:t>diff_values)</w:t>
      </w:r>
    </w:p>
    <w:p w14:paraId="39E1497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scaled_values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scaled_</w:t>
      </w:r>
      <w:proofErr w:type="gramStart"/>
      <w:r w:rsidRPr="00BC2075">
        <w:rPr>
          <w:rFonts w:ascii="Courier New" w:eastAsia="Times New Roman" w:hAnsi="Courier New" w:cs="Courier New"/>
          <w:color w:val="333333"/>
          <w:lang w:val="en-US" w:eastAsia="ru-RU"/>
        </w:rPr>
        <w:t>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proofErr w:type="gramEnd"/>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(scaled_values),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12CD4E5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supervised</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series_to_supervised(scaled_values, n_lag, n_seq)</w:t>
      </w:r>
    </w:p>
    <w:p w14:paraId="6942A10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supervised_values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3C28E32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79E7BC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train</w:t>
      </w:r>
      <w:proofErr w:type="gramEnd"/>
      <w:r w:rsidRPr="00BC2075">
        <w:rPr>
          <w:rFonts w:ascii="Courier New" w:eastAsia="Times New Roman" w:hAnsi="Courier New" w:cs="Courier New"/>
          <w:color w:val="333333"/>
          <w:lang w:val="en-US" w:eastAsia="ru-RU"/>
        </w:rPr>
        <w:t xml:space="preserve">,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supervised_values[</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 supervised_values[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n_test:]</w:t>
      </w:r>
    </w:p>
    <w:p w14:paraId="65FF2E6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scaler, train, test</w:t>
      </w:r>
    </w:p>
    <w:p w14:paraId="09A3E63C" w14:textId="77777777" w:rsidR="00BC2075" w:rsidRPr="00BC2075" w:rsidRDefault="00BC2075"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[4]:</w:t>
      </w:r>
    </w:p>
    <w:p w14:paraId="6FC443D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функция построения сети</w:t>
      </w:r>
    </w:p>
    <w:p w14:paraId="576B8A3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53A2243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b/>
          <w:bCs/>
          <w:color w:val="008000"/>
          <w:lang w:eastAsia="ru-RU"/>
        </w:rPr>
        <w:t>def</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0000FF"/>
          <w:lang w:eastAsia="ru-RU"/>
        </w:rPr>
        <w:t>fit_</w:t>
      </w:r>
      <w:proofErr w:type="gramStart"/>
      <w:r w:rsidRPr="00BC2075">
        <w:rPr>
          <w:rFonts w:ascii="Courier New" w:eastAsia="Times New Roman" w:hAnsi="Courier New" w:cs="Courier New"/>
          <w:color w:val="0000FF"/>
          <w:lang w:eastAsia="ru-RU"/>
        </w:rPr>
        <w:t>lstm</w:t>
      </w:r>
      <w:r w:rsidRPr="00BC2075">
        <w:rPr>
          <w:rFonts w:ascii="Courier New" w:eastAsia="Times New Roman" w:hAnsi="Courier New" w:cs="Courier New"/>
          <w:color w:val="333333"/>
          <w:lang w:eastAsia="ru-RU"/>
        </w:rPr>
        <w:t>(</w:t>
      </w:r>
      <w:proofErr w:type="gramEnd"/>
    </w:p>
    <w:p w14:paraId="0E55243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eastAsia="ru-RU"/>
        </w:rPr>
        <w:t xml:space="preserve">    </w:t>
      </w:r>
      <w:proofErr w:type="gramStart"/>
      <w:r w:rsidRPr="00BC2075">
        <w:rPr>
          <w:rFonts w:ascii="Courier New" w:eastAsia="Times New Roman" w:hAnsi="Courier New" w:cs="Courier New"/>
          <w:color w:val="333333"/>
          <w:lang w:val="en-US" w:eastAsia="ru-RU"/>
        </w:rPr>
        <w:t>train</w:t>
      </w:r>
      <w:proofErr w:type="gramEnd"/>
      <w:r w:rsidRPr="00BC2075">
        <w:rPr>
          <w:rFonts w:ascii="Courier New" w:eastAsia="Times New Roman" w:hAnsi="Courier New" w:cs="Courier New"/>
          <w:color w:val="333333"/>
          <w:lang w:val="en-US" w:eastAsia="ru-RU"/>
        </w:rPr>
        <w:t xml:space="preserve">, </w:t>
      </w:r>
    </w:p>
    <w:p w14:paraId="735ADC3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7FC0324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0B56B6E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nb_epoch, </w:t>
      </w:r>
    </w:p>
    <w:p w14:paraId="18B26F7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106A012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 </w:t>
      </w:r>
    </w:p>
    <w:p w14:paraId="4DBA99A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 </w:t>
      </w:r>
    </w:p>
    <w:p w14:paraId="0AA61BE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218A0EA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verbose</w:t>
      </w:r>
      <w:r w:rsidRPr="00BC2075">
        <w:rPr>
          <w:rFonts w:ascii="Courier New" w:eastAsia="Times New Roman" w:hAnsi="Courier New" w:cs="Courier New"/>
          <w:color w:val="666666"/>
          <w:lang w:val="en-US" w:eastAsia="ru-RU"/>
        </w:rPr>
        <w:t>=</w:t>
      </w:r>
      <w:proofErr w:type="gramEnd"/>
      <w:r w:rsidRPr="00BC2075">
        <w:rPr>
          <w:rFonts w:ascii="Courier New" w:eastAsia="Times New Roman" w:hAnsi="Courier New" w:cs="Courier New"/>
          <w:color w:val="666666"/>
          <w:lang w:val="en-US" w:eastAsia="ru-RU"/>
        </w:rPr>
        <w:t>2</w:t>
      </w:r>
    </w:p>
    <w:p w14:paraId="4861791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w:t>
      </w:r>
    </w:p>
    <w:p w14:paraId="5E6FE97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p>
    <w:p w14:paraId="065D0A6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BA2121"/>
          <w:lang w:eastAsia="ru-RU"/>
        </w:rPr>
        <w:t>"""</w:t>
      </w:r>
    </w:p>
    <w:p w14:paraId="3A63AD9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Создает и обучает нейросеть с учетом выбранных параметров.</w:t>
      </w:r>
    </w:p>
    <w:p w14:paraId="1D0638F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lastRenderedPageBreak/>
        <w:t xml:space="preserve">    Возвращает саму модель и историю изменения метрик loss и val_loss в процессе обучения.</w:t>
      </w:r>
    </w:p>
    <w:p w14:paraId="12C52D4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3167082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8B0E10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train[</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train[:, n_lag:]</w:t>
      </w:r>
    </w:p>
    <w:p w14:paraId="14B615C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86F12C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830CDD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proofErr w:type="gramEnd"/>
      <w:r w:rsidRPr="00BC2075">
        <w:rPr>
          <w:rFonts w:ascii="Courier New" w:eastAsia="Times New Roman" w:hAnsi="Courier New" w:cs="Courier New"/>
          <w:color w:val="333333"/>
          <w:lang w:val="en-US" w:eastAsia="ru-RU"/>
        </w:rPr>
        <w:t>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1356622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Sequential()</w:t>
      </w:r>
    </w:p>
    <w:p w14:paraId="73FFC42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61544D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history</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68FFC8B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7C527E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opt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optimizers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Adam(learning_rate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learning_rate)</w:t>
      </w:r>
    </w:p>
    <w:p w14:paraId="2198543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BE445A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w:t>
      </w:r>
      <w:proofErr w:type="gramStart"/>
      <w:r w:rsidRPr="00BC2075">
        <w:rPr>
          <w:rFonts w:ascii="Courier New" w:eastAsia="Times New Roman" w:hAnsi="Courier New" w:cs="Courier New"/>
          <w:i/>
          <w:iCs/>
          <w:color w:val="408080"/>
          <w:lang w:val="en-US" w:eastAsia="ru-RU"/>
        </w:rPr>
        <w:t>model.add(</w:t>
      </w:r>
      <w:proofErr w:type="gramEnd"/>
      <w:r w:rsidRPr="00BC2075">
        <w:rPr>
          <w:rFonts w:ascii="Courier New" w:eastAsia="Times New Roman" w:hAnsi="Courier New" w:cs="Courier New"/>
          <w:i/>
          <w:iCs/>
          <w:color w:val="408080"/>
          <w:lang w:val="en-US" w:eastAsia="ru-RU"/>
        </w:rPr>
        <w:t>Conv1D(32, kernel_size=3))</w:t>
      </w:r>
    </w:p>
    <w:p w14:paraId="2F5213C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ACDA4F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w:t>
      </w:r>
      <w:proofErr w:type="gramEnd"/>
      <w:r w:rsidRPr="00BC2075">
        <w:rPr>
          <w:rFonts w:ascii="Courier New" w:eastAsia="Times New Roman" w:hAnsi="Courier New" w:cs="Courier New"/>
          <w:color w:val="333333"/>
          <w:lang w:val="en-US" w:eastAsia="ru-RU"/>
        </w:rPr>
        <w:t>LSTM(</w:t>
      </w:r>
    </w:p>
    <w:p w14:paraId="3E3E723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7CB19E8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batch_input_shape</w:t>
      </w:r>
      <w:proofErr w:type="gramStart"/>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n_batch,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 </w:t>
      </w:r>
    </w:p>
    <w:p w14:paraId="451C3B8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stateful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6724556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w:t>
      </w:r>
      <w:proofErr w:type="gramEnd"/>
      <w:r w:rsidRPr="00BC2075">
        <w:rPr>
          <w:rFonts w:ascii="Courier New" w:eastAsia="Times New Roman" w:hAnsi="Courier New" w:cs="Courier New"/>
          <w:color w:val="333333"/>
          <w:lang w:val="en-US" w:eastAsia="ru-RU"/>
        </w:rPr>
        <w:t>Dropout(</w:t>
      </w:r>
      <w:r w:rsidRPr="00BC2075">
        <w:rPr>
          <w:rFonts w:ascii="Courier New" w:eastAsia="Times New Roman" w:hAnsi="Courier New" w:cs="Courier New"/>
          <w:color w:val="666666"/>
          <w:lang w:val="en-US" w:eastAsia="ru-RU"/>
        </w:rPr>
        <w:t>0.3</w:t>
      </w:r>
      <w:r w:rsidRPr="00BC2075">
        <w:rPr>
          <w:rFonts w:ascii="Courier New" w:eastAsia="Times New Roman" w:hAnsi="Courier New" w:cs="Courier New"/>
          <w:color w:val="333333"/>
          <w:lang w:val="en-US" w:eastAsia="ru-RU"/>
        </w:rPr>
        <w:t>))</w:t>
      </w:r>
    </w:p>
    <w:p w14:paraId="77EE16F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w:t>
      </w:r>
      <w:proofErr w:type="gramEnd"/>
      <w:r w:rsidRPr="00BC2075">
        <w:rPr>
          <w:rFonts w:ascii="Courier New" w:eastAsia="Times New Roman" w:hAnsi="Courier New" w:cs="Courier New"/>
          <w:color w:val="333333"/>
          <w:lang w:val="en-US" w:eastAsia="ru-RU"/>
        </w:rPr>
        <w:t>Dense(</w:t>
      </w:r>
      <w:r w:rsidRPr="00BC2075">
        <w:rPr>
          <w:rFonts w:ascii="Courier New" w:eastAsia="Times New Roman" w:hAnsi="Courier New" w:cs="Courier New"/>
          <w:color w:val="666666"/>
          <w:lang w:val="en-US" w:eastAsia="ru-RU"/>
        </w:rPr>
        <w:t>64</w:t>
      </w:r>
      <w:r w:rsidRPr="00BC2075">
        <w:rPr>
          <w:rFonts w:ascii="Courier New" w:eastAsia="Times New Roman" w:hAnsi="Courier New" w:cs="Courier New"/>
          <w:color w:val="333333"/>
          <w:lang w:val="en-US" w:eastAsia="ru-RU"/>
        </w:rPr>
        <w:t>, activation</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'tanh'</w:t>
      </w:r>
      <w:r w:rsidRPr="00BC2075">
        <w:rPr>
          <w:rFonts w:ascii="Courier New" w:eastAsia="Times New Roman" w:hAnsi="Courier New" w:cs="Courier New"/>
          <w:color w:val="333333"/>
          <w:lang w:val="en-US" w:eastAsia="ru-RU"/>
        </w:rPr>
        <w:t>))</w:t>
      </w:r>
    </w:p>
    <w:p w14:paraId="03F37F1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F60216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5ED2F4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add(</w:t>
      </w:r>
      <w:proofErr w:type="gramEnd"/>
      <w:r w:rsidRPr="00BC2075">
        <w:rPr>
          <w:rFonts w:ascii="Courier New" w:eastAsia="Times New Roman" w:hAnsi="Courier New" w:cs="Courier New"/>
          <w:color w:val="333333"/>
          <w:lang w:val="en-US" w:eastAsia="ru-RU"/>
        </w:rPr>
        <w:t>Dense(y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73C652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compile(</w:t>
      </w:r>
      <w:proofErr w:type="gramEnd"/>
      <w:r w:rsidRPr="00BC2075">
        <w:rPr>
          <w:rFonts w:ascii="Courier New" w:eastAsia="Times New Roman" w:hAnsi="Courier New" w:cs="Courier New"/>
          <w:color w:val="333333"/>
          <w:lang w:val="en-US" w:eastAsia="ru-RU"/>
        </w:rPr>
        <w:t>loss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'mean_squared_error'</w:t>
      </w:r>
      <w:r w:rsidRPr="00BC2075">
        <w:rPr>
          <w:rFonts w:ascii="Courier New" w:eastAsia="Times New Roman" w:hAnsi="Courier New" w:cs="Courier New"/>
          <w:color w:val="333333"/>
          <w:lang w:val="en-US" w:eastAsia="ru-RU"/>
        </w:rPr>
        <w:t>, optimizer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opt, metrics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BA2121"/>
          <w:lang w:val="en-US" w:eastAsia="ru-RU"/>
        </w:rPr>
        <w:t>'accuracy'</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730079C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44BC7F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A441DE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history</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fit(</w:t>
      </w:r>
    </w:p>
    <w:p w14:paraId="423B536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p>
    <w:p w14:paraId="78FA4F6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epochs</w:t>
      </w:r>
      <w:r w:rsidRPr="00BC2075">
        <w:rPr>
          <w:rFonts w:ascii="Courier New" w:eastAsia="Times New Roman" w:hAnsi="Courier New" w:cs="Courier New"/>
          <w:color w:val="666666"/>
          <w:lang w:val="en-US" w:eastAsia="ru-RU"/>
        </w:rPr>
        <w:t>=</w:t>
      </w:r>
      <w:proofErr w:type="gramEnd"/>
      <w:r w:rsidRPr="00BC2075">
        <w:rPr>
          <w:rFonts w:ascii="Courier New" w:eastAsia="Times New Roman" w:hAnsi="Courier New" w:cs="Courier New"/>
          <w:color w:val="333333"/>
          <w:lang w:val="en-US" w:eastAsia="ru-RU"/>
        </w:rPr>
        <w:t xml:space="preserve">n_epochs, </w:t>
      </w:r>
    </w:p>
    <w:p w14:paraId="35C5383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n_batch, </w:t>
      </w:r>
    </w:p>
    <w:p w14:paraId="6A09DA4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validation_split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validation_size, </w:t>
      </w:r>
    </w:p>
    <w:p w14:paraId="17071F1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verbose</w:t>
      </w:r>
      <w:r w:rsidRPr="00BC2075">
        <w:rPr>
          <w:rFonts w:ascii="Courier New" w:eastAsia="Times New Roman" w:hAnsi="Courier New" w:cs="Courier New"/>
          <w:color w:val="666666"/>
          <w:lang w:val="en-US" w:eastAsia="ru-RU"/>
        </w:rPr>
        <w:t>=</w:t>
      </w:r>
      <w:proofErr w:type="gramEnd"/>
      <w:r w:rsidRPr="00BC2075">
        <w:rPr>
          <w:rFonts w:ascii="Courier New" w:eastAsia="Times New Roman" w:hAnsi="Courier New" w:cs="Courier New"/>
          <w:color w:val="333333"/>
          <w:lang w:val="en-US" w:eastAsia="ru-RU"/>
        </w:rPr>
        <w:t xml:space="preserve">verbose, </w:t>
      </w:r>
    </w:p>
    <w:p w14:paraId="0740C4F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callbacks</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[tf</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keras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callbacks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EarlyStopping(monitor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 patience</w:t>
      </w:r>
      <w:r w:rsidRPr="00BC2075">
        <w:rPr>
          <w:rFonts w:ascii="Courier New" w:eastAsia="Times New Roman" w:hAnsi="Courier New" w:cs="Courier New"/>
          <w:color w:val="666666"/>
          <w:lang w:val="en-US" w:eastAsia="ru-RU"/>
        </w:rPr>
        <w:t>=16</w:t>
      </w:r>
      <w:r w:rsidRPr="00BC2075">
        <w:rPr>
          <w:rFonts w:ascii="Courier New" w:eastAsia="Times New Roman" w:hAnsi="Courier New" w:cs="Courier New"/>
          <w:color w:val="333333"/>
          <w:lang w:val="en-US" w:eastAsia="ru-RU"/>
        </w:rPr>
        <w:t>, min_delta</w:t>
      </w:r>
      <w:r w:rsidRPr="00BC2075">
        <w:rPr>
          <w:rFonts w:ascii="Courier New" w:eastAsia="Times New Roman" w:hAnsi="Courier New" w:cs="Courier New"/>
          <w:color w:val="666666"/>
          <w:lang w:val="en-US" w:eastAsia="ru-RU"/>
        </w:rPr>
        <w:t>=1e-4</w:t>
      </w:r>
      <w:r w:rsidRPr="00BC2075">
        <w:rPr>
          <w:rFonts w:ascii="Courier New" w:eastAsia="Times New Roman" w:hAnsi="Courier New" w:cs="Courier New"/>
          <w:color w:val="333333"/>
          <w:lang w:val="en-US" w:eastAsia="ru-RU"/>
        </w:rPr>
        <w:t>,restore_best_weights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5AD225F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B07E2A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88E092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model, history</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history</w:t>
      </w:r>
    </w:p>
    <w:p w14:paraId="4C025F75" w14:textId="77777777" w:rsidR="00BC2075" w:rsidRPr="00BC2075" w:rsidRDefault="00BC2075" w:rsidP="00BC2075">
      <w:pPr>
        <w:spacing w:after="0" w:line="240" w:lineRule="auto"/>
        <w:jc w:val="right"/>
        <w:rPr>
          <w:rFonts w:ascii="Courier New" w:eastAsia="Times New Roman" w:hAnsi="Courier New" w:cs="Courier New"/>
          <w:color w:val="000080"/>
          <w:lang w:val="en-US" w:eastAsia="ru-RU"/>
        </w:rPr>
      </w:pPr>
      <w:r w:rsidRPr="00BC2075">
        <w:rPr>
          <w:rFonts w:ascii="Courier New" w:eastAsia="Times New Roman" w:hAnsi="Courier New" w:cs="Courier New"/>
          <w:color w:val="000080"/>
          <w:lang w:val="en-US" w:eastAsia="ru-RU"/>
        </w:rPr>
        <w:t>In [5]:</w:t>
      </w:r>
    </w:p>
    <w:p w14:paraId="1214E51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функции</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выполняющие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прогноз</w:t>
      </w:r>
    </w:p>
    <w:p w14:paraId="46A6930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F63594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forecast_lstm</w:t>
      </w:r>
      <w:r w:rsidRPr="00BC2075">
        <w:rPr>
          <w:rFonts w:ascii="Courier New" w:eastAsia="Times New Roman" w:hAnsi="Courier New" w:cs="Courier New"/>
          <w:color w:val="333333"/>
          <w:lang w:val="en-US" w:eastAsia="ru-RU"/>
        </w:rPr>
        <w:t>(model, X, n_batch):</w:t>
      </w:r>
    </w:p>
    <w:p w14:paraId="216585B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EC76D8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53C0FEA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Предсказание предстоящих значений после заданной точки</w:t>
      </w:r>
    </w:p>
    <w:p w14:paraId="2DF5174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2E8A6F0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FD366B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X</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(X))</w:t>
      </w:r>
    </w:p>
    <w:p w14:paraId="3C196E2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model</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predict(X, batch_size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n_batch)</w:t>
      </w:r>
    </w:p>
    <w:p w14:paraId="36A2991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16D6FA0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0433BC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E5A367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make_forecasts</w:t>
      </w:r>
      <w:r w:rsidRPr="00BC2075">
        <w:rPr>
          <w:rFonts w:ascii="Courier New" w:eastAsia="Times New Roman" w:hAnsi="Courier New" w:cs="Courier New"/>
          <w:color w:val="333333"/>
          <w:lang w:val="en-US" w:eastAsia="ru-RU"/>
        </w:rPr>
        <w:t>(model, test, n_lag, n_seq, n_batch</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25E7300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312AE92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Делает предсказания с помощью переданной модели</w:t>
      </w:r>
    </w:p>
    <w:p w14:paraId="563FE1E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lastRenderedPageBreak/>
        <w:t xml:space="preserve">    для всех временных участков из test</w:t>
      </w:r>
    </w:p>
    <w:p w14:paraId="6BCB09A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673D38B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32B656A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(test)):</w:t>
      </w:r>
    </w:p>
    <w:p w14:paraId="1826C35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X, 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test[</w:t>
      </w:r>
      <w:proofErr w:type="gramEnd"/>
      <w:r w:rsidRPr="00BC2075">
        <w:rPr>
          <w:rFonts w:ascii="Courier New" w:eastAsia="Times New Roman" w:hAnsi="Courier New" w:cs="Courier New"/>
          <w:color w:val="333333"/>
          <w:lang w:val="en-US" w:eastAsia="ru-RU"/>
        </w:rPr>
        <w:t xml:space="preserve">i, </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:n_lag], test[i, n_lag:]</w:t>
      </w:r>
    </w:p>
    <w:p w14:paraId="221FF04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forecast_lstm(model, X, n_batch)</w:t>
      </w:r>
    </w:p>
    <w:p w14:paraId="3E52160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forecast)</w:t>
      </w:r>
    </w:p>
    <w:p w14:paraId="6E231D5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forecasts</w:t>
      </w:r>
    </w:p>
    <w:p w14:paraId="542AACC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4329A5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458E6B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inverse_difference</w:t>
      </w:r>
      <w:r w:rsidRPr="00BC2075">
        <w:rPr>
          <w:rFonts w:ascii="Courier New" w:eastAsia="Times New Roman" w:hAnsi="Courier New" w:cs="Courier New"/>
          <w:color w:val="333333"/>
          <w:lang w:val="en-US" w:eastAsia="ru-RU"/>
        </w:rPr>
        <w:t>(last_ob, forecast):</w:t>
      </w:r>
    </w:p>
    <w:p w14:paraId="0197907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E8CD4A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Перевод значений из разности к абсолютным </w:t>
      </w:r>
    </w:p>
    <w:p w14:paraId="6BC60A5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2786A50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374AB8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5DE4E1D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forecast[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last_ob)</w:t>
      </w:r>
    </w:p>
    <w:p w14:paraId="30B8A46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687350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7C0AC0F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 xml:space="preserve">forecast[i]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inverted[i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p>
    <w:p w14:paraId="439A632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inverted</w:t>
      </w:r>
    </w:p>
    <w:p w14:paraId="14DAC6A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804D03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BB3862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inverse_transform</w:t>
      </w:r>
      <w:r w:rsidRPr="00BC2075">
        <w:rPr>
          <w:rFonts w:ascii="Courier New" w:eastAsia="Times New Roman" w:hAnsi="Courier New" w:cs="Courier New"/>
          <w:color w:val="333333"/>
          <w:lang w:val="en-US" w:eastAsia="ru-RU"/>
        </w:rPr>
        <w:t>(series, forecasts, scaler, n_test):</w:t>
      </w:r>
    </w:p>
    <w:p w14:paraId="112E28F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2E53D7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1F7362C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Обратное преобразование данных (после шкалирования и взятия разности)</w:t>
      </w:r>
    </w:p>
    <w:p w14:paraId="28A2669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7947261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98E369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
    <w:p w14:paraId="1FD256F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636010F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7777A2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array(forecasts[i])</w:t>
      </w:r>
    </w:p>
    <w:p w14:paraId="3D96A46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reshape(</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w:t>
      </w:r>
    </w:p>
    <w:p w14:paraId="572EDD8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BF4C45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scaler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inverse_</w:t>
      </w:r>
      <w:proofErr w:type="gramStart"/>
      <w:r w:rsidRPr="00BC2075">
        <w:rPr>
          <w:rFonts w:ascii="Courier New" w:eastAsia="Times New Roman" w:hAnsi="Courier New" w:cs="Courier New"/>
          <w:color w:val="333333"/>
          <w:lang w:val="en-US" w:eastAsia="ru-RU"/>
        </w:rPr>
        <w:t>transform(</w:t>
      </w:r>
      <w:proofErr w:type="gramEnd"/>
      <w:r w:rsidRPr="00BC2075">
        <w:rPr>
          <w:rFonts w:ascii="Courier New" w:eastAsia="Times New Roman" w:hAnsi="Courier New" w:cs="Courier New"/>
          <w:color w:val="333333"/>
          <w:lang w:val="en-US" w:eastAsia="ru-RU"/>
        </w:rPr>
        <w:t>forecast)</w:t>
      </w:r>
    </w:p>
    <w:p w14:paraId="381DA1C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inv_scale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inv_</w:t>
      </w:r>
      <w:proofErr w:type="gramStart"/>
      <w:r w:rsidRPr="00BC2075">
        <w:rPr>
          <w:rFonts w:ascii="Courier New" w:eastAsia="Times New Roman" w:hAnsi="Courier New" w:cs="Courier New"/>
          <w:color w:val="333333"/>
          <w:lang w:val="en-US" w:eastAsia="ru-RU"/>
        </w:rPr>
        <w:t>scale[</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w:t>
      </w:r>
    </w:p>
    <w:p w14:paraId="63D3935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6C8B18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index</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1C50172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last_ob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roofErr w:type="gramEnd"/>
      <w:r w:rsidRPr="00BC2075">
        <w:rPr>
          <w:rFonts w:ascii="Courier New" w:eastAsia="Times New Roman" w:hAnsi="Courier New" w:cs="Courier New"/>
          <w:color w:val="333333"/>
          <w:lang w:val="en-US" w:eastAsia="ru-RU"/>
        </w:rPr>
        <w:t>index]</w:t>
      </w:r>
    </w:p>
    <w:p w14:paraId="479453E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inv_diff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w:t>
      </w:r>
      <w:proofErr w:type="gramStart"/>
      <w:r w:rsidRPr="00BC2075">
        <w:rPr>
          <w:rFonts w:ascii="Courier New" w:eastAsia="Times New Roman" w:hAnsi="Courier New" w:cs="Courier New"/>
          <w:color w:val="333333"/>
          <w:lang w:val="en-US" w:eastAsia="ru-RU"/>
        </w:rPr>
        <w:t>difference(</w:t>
      </w:r>
      <w:proofErr w:type="gramEnd"/>
      <w:r w:rsidRPr="00BC2075">
        <w:rPr>
          <w:rFonts w:ascii="Courier New" w:eastAsia="Times New Roman" w:hAnsi="Courier New" w:cs="Courier New"/>
          <w:color w:val="333333"/>
          <w:lang w:val="en-US" w:eastAsia="ru-RU"/>
        </w:rPr>
        <w:t>last_ob, inv_scale)</w:t>
      </w:r>
    </w:p>
    <w:p w14:paraId="2064D6D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7928F8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inverted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append(</w:t>
      </w:r>
      <w:proofErr w:type="gramEnd"/>
      <w:r w:rsidRPr="00BC2075">
        <w:rPr>
          <w:rFonts w:ascii="Courier New" w:eastAsia="Times New Roman" w:hAnsi="Courier New" w:cs="Courier New"/>
          <w:color w:val="333333"/>
          <w:lang w:val="en-US" w:eastAsia="ru-RU"/>
        </w:rPr>
        <w:t>inv_diff)</w:t>
      </w:r>
    </w:p>
    <w:p w14:paraId="2C9837C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return</w:t>
      </w:r>
      <w:proofErr w:type="gramEnd"/>
      <w:r w:rsidRPr="00BC2075">
        <w:rPr>
          <w:rFonts w:ascii="Courier New" w:eastAsia="Times New Roman" w:hAnsi="Courier New" w:cs="Courier New"/>
          <w:color w:val="333333"/>
          <w:lang w:val="en-US" w:eastAsia="ru-RU"/>
        </w:rPr>
        <w:t xml:space="preserve"> inverted</w:t>
      </w:r>
    </w:p>
    <w:p w14:paraId="66A1C1E9" w14:textId="0E367872" w:rsidR="00BC2075" w:rsidRPr="00BC2075" w:rsidRDefault="00BC2075" w:rsidP="00BC2075">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[6]:</w:t>
      </w:r>
    </w:p>
    <w:p w14:paraId="6698ECF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функции для численной и визуальной оценки качества модели</w:t>
      </w:r>
    </w:p>
    <w:p w14:paraId="13C6EFE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from</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00FF"/>
          <w:lang w:val="en-US" w:eastAsia="ru-RU"/>
        </w:rPr>
        <w:t>sklearn.metrics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import</w:t>
      </w:r>
      <w:r w:rsidRPr="00BC2075">
        <w:rPr>
          <w:rFonts w:ascii="Courier New" w:eastAsia="Times New Roman" w:hAnsi="Courier New" w:cs="Courier New"/>
          <w:color w:val="333333"/>
          <w:lang w:val="en-US" w:eastAsia="ru-RU"/>
        </w:rPr>
        <w:t xml:space="preserve"> accuracy_score</w:t>
      </w:r>
    </w:p>
    <w:p w14:paraId="51EF6C8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922720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evaluate_forecasts_acc</w:t>
      </w:r>
      <w:r w:rsidRPr="00BC2075">
        <w:rPr>
          <w:rFonts w:ascii="Courier New" w:eastAsia="Times New Roman" w:hAnsi="Courier New" w:cs="Courier New"/>
          <w:color w:val="333333"/>
          <w:lang w:val="en-US" w:eastAsia="ru-RU"/>
        </w:rPr>
        <w:t>(test, forecasts, n_lag, n_seq):</w:t>
      </w:r>
    </w:p>
    <w:p w14:paraId="697E006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21E1C17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Расчет точности по направлению изменения</w:t>
      </w:r>
    </w:p>
    <w:p w14:paraId="6CC8A4F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w:t>
      </w:r>
    </w:p>
    <w:p w14:paraId="686E49C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eastAsia="ru-RU"/>
        </w:rPr>
        <w:t xml:space="preserve">    </w:t>
      </w: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6A128A8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predicted</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forecasts]</w:t>
      </w:r>
    </w:p>
    <w:p w14:paraId="645A22D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0F7168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228080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64C86CA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
    <w:p w14:paraId="77FDFFE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j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(predicted)):</w:t>
      </w:r>
    </w:p>
    <w:p w14:paraId="664F906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sign(</w:t>
      </w:r>
      <w:proofErr w:type="gramEnd"/>
      <w:r w:rsidRPr="00BC2075">
        <w:rPr>
          <w:rFonts w:ascii="Courier New" w:eastAsia="Times New Roman" w:hAnsi="Courier New" w:cs="Courier New"/>
          <w:color w:val="333333"/>
          <w:lang w:val="en-US" w:eastAsia="ru-RU"/>
        </w:rPr>
        <w:t>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diff(</w:t>
      </w:r>
    </w:p>
    <w:p w14:paraId="15634B2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j]</w:t>
      </w:r>
    </w:p>
    <w:p w14:paraId="1D48116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0D0999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pred_diff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sign(</w:t>
      </w:r>
      <w:proofErr w:type="gramEnd"/>
      <w:r w:rsidRPr="00BC2075">
        <w:rPr>
          <w:rFonts w:ascii="Courier New" w:eastAsia="Times New Roman" w:hAnsi="Courier New" w:cs="Courier New"/>
          <w:color w:val="333333"/>
          <w:lang w:val="en-US" w:eastAsia="ru-RU"/>
        </w:rPr>
        <w:t>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diff(</w:t>
      </w:r>
    </w:p>
    <w:p w14:paraId="0DA2569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predicted[</w:t>
      </w:r>
      <w:proofErr w:type="gramEnd"/>
      <w:r w:rsidRPr="00BC2075">
        <w:rPr>
          <w:rFonts w:ascii="Courier New" w:eastAsia="Times New Roman" w:hAnsi="Courier New" w:cs="Courier New"/>
          <w:color w:val="333333"/>
          <w:lang w:val="en-US" w:eastAsia="ru-RU"/>
        </w:rPr>
        <w:t>j</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predicted[j]</w:t>
      </w:r>
    </w:p>
    <w:p w14:paraId="27E15D3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BC2BA5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873528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actual_binary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actual_diff)</w:t>
      </w:r>
    </w:p>
    <w:p w14:paraId="0B31E45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predicted_binary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list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pred_diff)</w:t>
      </w:r>
    </w:p>
    <w:p w14:paraId="14122C5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83B985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BA2121"/>
          <w:lang w:val="en-US" w:eastAsia="ru-RU"/>
        </w:rPr>
        <w:t>'Binary acccuracy:'</w:t>
      </w:r>
      <w:r w:rsidRPr="00BC2075">
        <w:rPr>
          <w:rFonts w:ascii="Courier New" w:eastAsia="Times New Roman" w:hAnsi="Courier New" w:cs="Courier New"/>
          <w:color w:val="333333"/>
          <w:lang w:val="en-US" w:eastAsia="ru-RU"/>
        </w:rPr>
        <w:t>, accuracy_score(actual_binary, predicted_binary))</w:t>
      </w:r>
    </w:p>
    <w:p w14:paraId="415004D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5D59D2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EFA586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evaluate_forecasts</w:t>
      </w:r>
      <w:r w:rsidRPr="00BC2075">
        <w:rPr>
          <w:rFonts w:ascii="Courier New" w:eastAsia="Times New Roman" w:hAnsi="Courier New" w:cs="Courier New"/>
          <w:color w:val="333333"/>
          <w:lang w:val="en-US" w:eastAsia="ru-RU"/>
        </w:rPr>
        <w:t>(test, forecasts, n_lag, n_seq):</w:t>
      </w:r>
    </w:p>
    <w:p w14:paraId="451E379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347835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598627C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Расчет и вывод метрики RMSE для каждой удаленности предсказания</w:t>
      </w:r>
    </w:p>
    <w:p w14:paraId="0AB1A7B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5C7C9CF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(n_seq):</w:t>
      </w:r>
    </w:p>
    <w:p w14:paraId="339F202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7AA233C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predicted</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[forecast[i]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forecast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forecasts]</w:t>
      </w:r>
    </w:p>
    <w:p w14:paraId="3BA8C2B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5443B31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43A387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894450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rmse</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sqrt(mean_squared_error(actual, predicted))</w:t>
      </w:r>
    </w:p>
    <w:p w14:paraId="3B281E2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BA2121"/>
          <w:lang w:val="en-US" w:eastAsia="ru-RU"/>
        </w:rPr>
        <w:t>'t+</w:t>
      </w:r>
      <w:r w:rsidRPr="00BC2075">
        <w:rPr>
          <w:rFonts w:ascii="Courier New" w:eastAsia="Times New Roman" w:hAnsi="Courier New" w:cs="Courier New"/>
          <w:b/>
          <w:bCs/>
          <w:color w:val="BB6688"/>
          <w:lang w:val="en-US" w:eastAsia="ru-RU"/>
        </w:rPr>
        <w:t>%d</w:t>
      </w:r>
      <w:r w:rsidRPr="00BC2075">
        <w:rPr>
          <w:rFonts w:ascii="Courier New" w:eastAsia="Times New Roman" w:hAnsi="Courier New" w:cs="Courier New"/>
          <w:color w:val="BA2121"/>
          <w:lang w:val="en-US" w:eastAsia="ru-RU"/>
        </w:rPr>
        <w:t xml:space="preserve"> RMSE: </w:t>
      </w:r>
      <w:r w:rsidRPr="00BC2075">
        <w:rPr>
          <w:rFonts w:ascii="Courier New" w:eastAsia="Times New Roman" w:hAnsi="Courier New" w:cs="Courier New"/>
          <w:b/>
          <w:bCs/>
          <w:color w:val="BB6688"/>
          <w:lang w:val="en-US" w:eastAsia="ru-RU"/>
        </w:rPr>
        <w:t>%f</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rmse))</w:t>
      </w:r>
    </w:p>
    <w:p w14:paraId="0D1A133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C5F01C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w:t>
      </w:r>
      <w:r w:rsidRPr="00BC2075">
        <w:rPr>
          <w:rFonts w:ascii="Courier New" w:eastAsia="Times New Roman" w:hAnsi="Courier New" w:cs="Courier New"/>
          <w:color w:val="333333"/>
          <w:lang w:val="en-US" w:eastAsia="ru-RU"/>
        </w:rPr>
        <w:t>(series, c,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23D464B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627D0F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608948F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0DC0D10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полный (Включает весь train sample).</w:t>
      </w:r>
    </w:p>
    <w:p w14:paraId="39207E5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2E9CC12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EAAC95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w:t>
      </w:r>
      <w:proofErr w:type="gramEnd"/>
      <w:r w:rsidRPr="00BC2075">
        <w:rPr>
          <w:rFonts w:ascii="Courier New" w:eastAsia="Times New Roman" w:hAnsi="Courier New" w:cs="Courier New"/>
          <w:color w:val="333333"/>
          <w:lang w:val="en-US" w:eastAsia="ru-RU"/>
        </w:rPr>
        <w:t>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08F9DB3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45C1FC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0D3B073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C912D4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588334F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3C93D3B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0E2D706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xaxis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003E6C0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yaxis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75C3E48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7722AC3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834AEF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829FBF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proofErr w:type="gramEnd"/>
      <w:r w:rsidRPr="00BC2075">
        <w:rPr>
          <w:rFonts w:ascii="Courier New" w:eastAsia="Times New Roman" w:hAnsi="Courier New" w:cs="Courier New"/>
          <w:color w:val="BA2121"/>
          <w:lang w:val="en-US" w:eastAsia="ru-RU"/>
        </w:rPr>
        <w:t>'Forecasts Plot: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w:t>
      </w:r>
    </w:p>
    <w:p w14:paraId="2DB5488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proofErr w:type="gramEnd"/>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1EACCD5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proofErr w:type="gramEnd"/>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664E826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AA22FF"/>
          <w:lang w:val="en-US" w:eastAsia="ru-RU"/>
        </w:rPr>
        <w:t>not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6CEEB18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w:t>
      </w:r>
      <w:proofErr w:type="gramStart"/>
      <w:r w:rsidRPr="00BC2075">
        <w:rPr>
          <w:rFonts w:ascii="Courier New" w:eastAsia="Times New Roman" w:hAnsi="Courier New" w:cs="Courier New"/>
          <w:color w:val="333333"/>
          <w:lang w:val="en-US" w:eastAsia="ru-RU"/>
        </w:rPr>
        <w:t>layout()</w:t>
      </w:r>
      <w:proofErr w:type="gramEnd"/>
    </w:p>
    <w:p w14:paraId="1C1D02F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proofErr w:type="gramEnd"/>
      <w:r w:rsidRPr="00BC2075">
        <w:rPr>
          <w:rFonts w:ascii="Courier New" w:eastAsia="Times New Roman" w:hAnsi="Courier New" w:cs="Courier New"/>
          <w:color w:val="333333"/>
          <w:lang w:val="en-US" w:eastAsia="ru-RU"/>
        </w:rPr>
        <w:t>save,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2006F0A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54A2DD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close()</w:t>
      </w:r>
      <w:proofErr w:type="gramEnd"/>
    </w:p>
    <w:p w14:paraId="49CDC41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5E93DA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lastRenderedPageBreak/>
        <w:t>def</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00FF"/>
          <w:lang w:val="en-US" w:eastAsia="ru-RU"/>
        </w:rPr>
        <w:t>plot_forecasts_cropped</w:t>
      </w:r>
      <w:r w:rsidRPr="00BC2075">
        <w:rPr>
          <w:rFonts w:ascii="Courier New" w:eastAsia="Times New Roman" w:hAnsi="Courier New" w:cs="Courier New"/>
          <w:color w:val="333333"/>
          <w:lang w:val="en-US" w:eastAsia="ru-RU"/>
        </w:rPr>
        <w:t>(series, c, forecasts, n_test, save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0FF068C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4F033B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BA2121"/>
          <w:lang w:eastAsia="ru-RU"/>
        </w:rPr>
        <w:t>"""</w:t>
      </w:r>
    </w:p>
    <w:p w14:paraId="5DFBFD3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Отрисовка графика предсказаний из каждой точки тестовой выборки</w:t>
      </w:r>
    </w:p>
    <w:p w14:paraId="272F1B9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График обрезанный для лучшей читаемости</w:t>
      </w:r>
    </w:p>
    <w:p w14:paraId="5542A1E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BA2121"/>
          <w:lang w:eastAsia="ru-RU"/>
        </w:rPr>
        <w:t xml:space="preserve">    (Включает небольшую часть train sample).</w:t>
      </w:r>
    </w:p>
    <w:p w14:paraId="78494B1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i/>
          <w:iCs/>
          <w:color w:val="BA2121"/>
          <w:lang w:eastAsia="ru-RU"/>
        </w:rPr>
        <w:t xml:space="preserve">    </w:t>
      </w:r>
      <w:r w:rsidRPr="00BC2075">
        <w:rPr>
          <w:rFonts w:ascii="Courier New" w:eastAsia="Times New Roman" w:hAnsi="Courier New" w:cs="Courier New"/>
          <w:i/>
          <w:iCs/>
          <w:color w:val="BA2121"/>
          <w:lang w:val="en-US" w:eastAsia="ru-RU"/>
        </w:rPr>
        <w:t>"""</w:t>
      </w:r>
    </w:p>
    <w:p w14:paraId="2ED3ACF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99E7AE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FDD081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figure(</w:t>
      </w:r>
      <w:proofErr w:type="gramEnd"/>
      <w:r w:rsidRPr="00BC2075">
        <w:rPr>
          <w:rFonts w:ascii="Courier New" w:eastAsia="Times New Roman" w:hAnsi="Courier New" w:cs="Courier New"/>
          <w:color w:val="333333"/>
          <w:lang w:val="en-US" w:eastAsia="ru-RU"/>
        </w:rPr>
        <w:t>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7D8B577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5A6F0D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values)</w:t>
      </w:r>
    </w:p>
    <w:p w14:paraId="5071E03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BB45B3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(forecasts)):</w:t>
      </w:r>
    </w:p>
    <w:p w14:paraId="111C9C7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n_test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11AB0CE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off_e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 xml:space="preserve">forecasts[i])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1</w:t>
      </w:r>
    </w:p>
    <w:p w14:paraId="6A1B7A1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xaxis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x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008000"/>
          <w:lang w:val="en-US" w:eastAsia="ru-RU"/>
        </w:rPr>
        <w:t>range</w:t>
      </w:r>
      <w:r w:rsidRPr="00BC2075">
        <w:rPr>
          <w:rFonts w:ascii="Courier New" w:eastAsia="Times New Roman" w:hAnsi="Courier New" w:cs="Courier New"/>
          <w:color w:val="333333"/>
          <w:lang w:val="en-US" w:eastAsia="ru-RU"/>
        </w:rPr>
        <w:t>(off_s, off_e)]</w:t>
      </w:r>
    </w:p>
    <w:p w14:paraId="3B27EC0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yaxis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values[off_s]]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forecasts[i]</w:t>
      </w:r>
    </w:p>
    <w:p w14:paraId="05974F7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w:t>
      </w:r>
      <w:proofErr w:type="gramEnd"/>
      <w:r w:rsidRPr="00BC2075">
        <w:rPr>
          <w:rFonts w:ascii="Courier New" w:eastAsia="Times New Roman" w:hAnsi="Courier New" w:cs="Courier New"/>
          <w:color w:val="333333"/>
          <w:lang w:val="en-US" w:eastAsia="ru-RU"/>
        </w:rPr>
        <w:t>xaxis, yaxis, color</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'green'</w:t>
      </w:r>
      <w:r w:rsidRPr="00BC2075">
        <w:rPr>
          <w:rFonts w:ascii="Courier New" w:eastAsia="Times New Roman" w:hAnsi="Courier New" w:cs="Courier New"/>
          <w:color w:val="333333"/>
          <w:lang w:val="en-US" w:eastAsia="ru-RU"/>
        </w:rPr>
        <w:t>)</w:t>
      </w:r>
    </w:p>
    <w:p w14:paraId="18D0708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F79E54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xlim(</w:t>
      </w:r>
      <w:proofErr w:type="gramEnd"/>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 xml:space="preserve">(series)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len</w:t>
      </w:r>
      <w:r w:rsidRPr="00BC2075">
        <w:rPr>
          <w:rFonts w:ascii="Courier New" w:eastAsia="Times New Roman" w:hAnsi="Courier New" w:cs="Courier New"/>
          <w:color w:val="333333"/>
          <w:lang w:val="en-US" w:eastAsia="ru-RU"/>
        </w:rPr>
        <w:t>(series)])</w:t>
      </w:r>
    </w:p>
    <w:p w14:paraId="525CABE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ylim(</w:t>
      </w:r>
      <w:proofErr w:type="gramEnd"/>
    </w:p>
    <w:p w14:paraId="483BAD1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min</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xml:space="preserve">n_test:]), </w:t>
      </w:r>
      <w:r w:rsidRPr="00BC2075">
        <w:rPr>
          <w:rFonts w:ascii="Courier New" w:eastAsia="Times New Roman" w:hAnsi="Courier New" w:cs="Courier New"/>
          <w:color w:val="008000"/>
          <w:lang w:val="en-US" w:eastAsia="ru-RU"/>
        </w:rPr>
        <w:t>max</w:t>
      </w:r>
      <w:r w:rsidRPr="00BC2075">
        <w:rPr>
          <w:rFonts w:ascii="Courier New" w:eastAsia="Times New Roman" w:hAnsi="Courier New" w:cs="Courier New"/>
          <w:color w:val="333333"/>
          <w:lang w:val="en-US" w:eastAsia="ru-RU"/>
        </w:rPr>
        <w:t>(series[</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n_test:])]</w:t>
      </w:r>
    </w:p>
    <w:p w14:paraId="346BFB9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DA0689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DDA19C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title(</w:t>
      </w:r>
      <w:proofErr w:type="gramEnd"/>
      <w:r w:rsidRPr="00BC2075">
        <w:rPr>
          <w:rFonts w:ascii="Courier New" w:eastAsia="Times New Roman" w:hAnsi="Courier New" w:cs="Courier New"/>
          <w:color w:val="BA2121"/>
          <w:lang w:val="en-US" w:eastAsia="ru-RU"/>
        </w:rPr>
        <w:t>'Forecasts Plot: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w:t>
      </w:r>
    </w:p>
    <w:p w14:paraId="331D250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xlabel(</w:t>
      </w:r>
      <w:proofErr w:type="gramEnd"/>
      <w:r w:rsidRPr="00BC2075">
        <w:rPr>
          <w:rFonts w:ascii="Courier New" w:eastAsia="Times New Roman" w:hAnsi="Courier New" w:cs="Courier New"/>
          <w:color w:val="BA2121"/>
          <w:lang w:val="en-US" w:eastAsia="ru-RU"/>
        </w:rPr>
        <w:t>'Time point'</w:t>
      </w:r>
      <w:r w:rsidRPr="00BC2075">
        <w:rPr>
          <w:rFonts w:ascii="Courier New" w:eastAsia="Times New Roman" w:hAnsi="Courier New" w:cs="Courier New"/>
          <w:color w:val="333333"/>
          <w:lang w:val="en-US" w:eastAsia="ru-RU"/>
        </w:rPr>
        <w:t>)</w:t>
      </w:r>
    </w:p>
    <w:p w14:paraId="0022E0C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ylabel(</w:t>
      </w:r>
      <w:proofErr w:type="gramEnd"/>
      <w:r w:rsidRPr="00BC2075">
        <w:rPr>
          <w:rFonts w:ascii="Courier New" w:eastAsia="Times New Roman" w:hAnsi="Courier New" w:cs="Courier New"/>
          <w:color w:val="BA2121"/>
          <w:lang w:val="en-US" w:eastAsia="ru-RU"/>
        </w:rPr>
        <w:t>'log value'</w:t>
      </w:r>
      <w:r w:rsidRPr="00BC2075">
        <w:rPr>
          <w:rFonts w:ascii="Courier New" w:eastAsia="Times New Roman" w:hAnsi="Courier New" w:cs="Courier New"/>
          <w:color w:val="333333"/>
          <w:lang w:val="en-US" w:eastAsia="ru-RU"/>
        </w:rPr>
        <w:t>)</w:t>
      </w:r>
    </w:p>
    <w:p w14:paraId="5516EF1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save </w:t>
      </w:r>
      <w:r w:rsidRPr="00BC2075">
        <w:rPr>
          <w:rFonts w:ascii="Courier New" w:eastAsia="Times New Roman" w:hAnsi="Courier New" w:cs="Courier New"/>
          <w:b/>
          <w:bCs/>
          <w:color w:val="AA22FF"/>
          <w:lang w:val="en-US" w:eastAsia="ru-RU"/>
        </w:rPr>
        <w:t>is</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AA22FF"/>
          <w:lang w:val="en-US" w:eastAsia="ru-RU"/>
        </w:rPr>
        <w:t>not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None</w:t>
      </w:r>
      <w:r w:rsidRPr="00BC2075">
        <w:rPr>
          <w:rFonts w:ascii="Courier New" w:eastAsia="Times New Roman" w:hAnsi="Courier New" w:cs="Courier New"/>
          <w:color w:val="333333"/>
          <w:lang w:val="en-US" w:eastAsia="ru-RU"/>
        </w:rPr>
        <w:t>:</w:t>
      </w:r>
    </w:p>
    <w:p w14:paraId="6BDF1E4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w:t>
      </w:r>
      <w:proofErr w:type="gramStart"/>
      <w:r w:rsidRPr="00BC2075">
        <w:rPr>
          <w:rFonts w:ascii="Courier New" w:eastAsia="Times New Roman" w:hAnsi="Courier New" w:cs="Courier New"/>
          <w:color w:val="333333"/>
          <w:lang w:val="en-US" w:eastAsia="ru-RU"/>
        </w:rPr>
        <w:t>layout()</w:t>
      </w:r>
      <w:proofErr w:type="gramEnd"/>
    </w:p>
    <w:p w14:paraId="699A22C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proofErr w:type="gramEnd"/>
      <w:r w:rsidRPr="00BC2075">
        <w:rPr>
          <w:rFonts w:ascii="Courier New" w:eastAsia="Times New Roman" w:hAnsi="Courier New" w:cs="Courier New"/>
          <w:color w:val="333333"/>
          <w:lang w:val="en-US" w:eastAsia="ru-RU"/>
        </w:rPr>
        <w:t>save,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2C88C6CE" w14:textId="5AB7720C"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FA5D0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plt</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close()</w:t>
      </w:r>
    </w:p>
    <w:p w14:paraId="163F92AC" w14:textId="5570ACDA" w:rsidR="00BC2075" w:rsidRPr="00BC2075" w:rsidRDefault="00BC2075" w:rsidP="00BC2075">
      <w:pPr>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[7]:</w:t>
      </w:r>
    </w:p>
    <w:p w14:paraId="0BA1FED8" w14:textId="7CE72B7F"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 ЭТОЙ ЯЧЕЙКЕ ЦИКЛ ДЛЯ ИМПОРТА. ДЛЯ ЭКСПОРТА В СЛЕДУЮЩЕЙ ЯЧЕЙКЕ.</w:t>
      </w:r>
    </w:p>
    <w:p w14:paraId="60BA5D6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Все параметры</w:t>
      </w:r>
    </w:p>
    <w:p w14:paraId="689E872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24B375E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n_lag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36</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длина фрагмента временного ряда, используемая для предсказания</w:t>
      </w:r>
    </w:p>
    <w:p w14:paraId="13BEE22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n_seq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количество временных точек, для которых будет строиться предсказание</w:t>
      </w:r>
    </w:p>
    <w:p w14:paraId="1CF5E33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n_test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абсолютный размер тестовой выборки</w:t>
      </w:r>
    </w:p>
    <w:p w14:paraId="201A2C3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validation_size</w:t>
      </w:r>
      <w:r w:rsidRPr="00BC2075">
        <w:rPr>
          <w:rFonts w:ascii="Courier New" w:eastAsia="Times New Roman" w:hAnsi="Courier New" w:cs="Courier New"/>
          <w:color w:val="666666"/>
          <w:lang w:eastAsia="ru-RU"/>
        </w:rPr>
        <w:t>=0.1</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относительный размер валидационной выборки из трейна</w:t>
      </w:r>
    </w:p>
    <w:p w14:paraId="271F0A2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n_epochs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эпох обучения</w:t>
      </w:r>
    </w:p>
    <w:p w14:paraId="6CD561A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n_neurons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64</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LSTM нейронов</w:t>
      </w:r>
    </w:p>
    <w:p w14:paraId="510FCAD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learning_rate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1e-5</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как быстро двигаемся по весам в процессе оптимизации</w:t>
      </w:r>
    </w:p>
    <w:p w14:paraId="65E6448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будем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логарифимировать</w:t>
      </w:r>
    </w:p>
    <w:p w14:paraId="4DE0748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6E3CF7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C9BC3D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all_countries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EB4788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r w:rsidRPr="00BC2075">
        <w:rPr>
          <w:rFonts w:ascii="Courier New" w:eastAsia="Times New Roman" w:hAnsi="Courier New" w:cs="Courier New"/>
          <w:color w:val="333333"/>
          <w:lang w:val="en-US" w:eastAsia="ru-RU"/>
        </w:rPr>
        <w:t>,</w:t>
      </w:r>
    </w:p>
    <w:p w14:paraId="4C819F9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States'</w:t>
      </w:r>
      <w:r w:rsidRPr="00BC2075">
        <w:rPr>
          <w:rFonts w:ascii="Courier New" w:eastAsia="Times New Roman" w:hAnsi="Courier New" w:cs="Courier New"/>
          <w:color w:val="333333"/>
          <w:lang w:val="en-US" w:eastAsia="ru-RU"/>
        </w:rPr>
        <w:t>,</w:t>
      </w:r>
    </w:p>
    <w:p w14:paraId="23D3A8E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Kingdom'</w:t>
      </w:r>
      <w:r w:rsidRPr="00BC2075">
        <w:rPr>
          <w:rFonts w:ascii="Courier New" w:eastAsia="Times New Roman" w:hAnsi="Courier New" w:cs="Courier New"/>
          <w:color w:val="333333"/>
          <w:lang w:val="en-US" w:eastAsia="ru-RU"/>
        </w:rPr>
        <w:t>,</w:t>
      </w:r>
    </w:p>
    <w:p w14:paraId="0A02E82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'Germany'</w:t>
      </w:r>
      <w:r w:rsidRPr="00BC2075">
        <w:rPr>
          <w:rFonts w:ascii="Courier New" w:eastAsia="Times New Roman" w:hAnsi="Courier New" w:cs="Courier New"/>
          <w:color w:val="333333"/>
          <w:lang w:val="en-US" w:eastAsia="ru-RU"/>
        </w:rPr>
        <w:t>,</w:t>
      </w:r>
    </w:p>
    <w:p w14:paraId="2C91ECC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'China, Hong Kong SAR'</w:t>
      </w:r>
      <w:r w:rsidRPr="00BC2075">
        <w:rPr>
          <w:rFonts w:ascii="Courier New" w:eastAsia="Times New Roman" w:hAnsi="Courier New" w:cs="Courier New"/>
          <w:color w:val="333333"/>
          <w:lang w:val="en-US" w:eastAsia="ru-RU"/>
        </w:rPr>
        <w:t>,</w:t>
      </w:r>
    </w:p>
    <w:p w14:paraId="75354D6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'Canada'</w:t>
      </w:r>
      <w:r w:rsidRPr="00BC2075">
        <w:rPr>
          <w:rFonts w:ascii="Courier New" w:eastAsia="Times New Roman" w:hAnsi="Courier New" w:cs="Courier New"/>
          <w:color w:val="333333"/>
          <w:lang w:val="en-US" w:eastAsia="ru-RU"/>
        </w:rPr>
        <w:t>,</w:t>
      </w:r>
    </w:p>
    <w:p w14:paraId="18E6803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'Japan'</w:t>
      </w:r>
      <w:r w:rsidRPr="00BC2075">
        <w:rPr>
          <w:rFonts w:ascii="Courier New" w:eastAsia="Times New Roman" w:hAnsi="Courier New" w:cs="Courier New"/>
          <w:color w:val="333333"/>
          <w:lang w:val="en-US" w:eastAsia="ru-RU"/>
        </w:rPr>
        <w:t>,</w:t>
      </w:r>
    </w:p>
    <w:p w14:paraId="5DD0BEA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r w:rsidRPr="00BC2075">
        <w:rPr>
          <w:rFonts w:ascii="Courier New" w:eastAsia="Times New Roman" w:hAnsi="Courier New" w:cs="Courier New"/>
          <w:color w:val="BA2121"/>
          <w:lang w:val="en-US" w:eastAsia="ru-RU"/>
        </w:rPr>
        <w:t>'Turkey'</w:t>
      </w:r>
      <w:r w:rsidRPr="00BC2075">
        <w:rPr>
          <w:rFonts w:ascii="Courier New" w:eastAsia="Times New Roman" w:hAnsi="Courier New" w:cs="Courier New"/>
          <w:color w:val="333333"/>
          <w:lang w:val="en-US" w:eastAsia="ru-RU"/>
        </w:rPr>
        <w:t>,</w:t>
      </w:r>
    </w:p>
    <w:p w14:paraId="2C2FDBC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'Denmark'</w:t>
      </w:r>
      <w:r w:rsidRPr="00BC2075">
        <w:rPr>
          <w:rFonts w:ascii="Courier New" w:eastAsia="Times New Roman" w:hAnsi="Courier New" w:cs="Courier New"/>
          <w:color w:val="333333"/>
          <w:lang w:val="en-US" w:eastAsia="ru-RU"/>
        </w:rPr>
        <w:t>,</w:t>
      </w:r>
    </w:p>
    <w:p w14:paraId="430E139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'Maldives'</w:t>
      </w:r>
      <w:r w:rsidRPr="00BC2075">
        <w:rPr>
          <w:rFonts w:ascii="Courier New" w:eastAsia="Times New Roman" w:hAnsi="Courier New" w:cs="Courier New"/>
          <w:color w:val="333333"/>
          <w:lang w:val="en-US" w:eastAsia="ru-RU"/>
        </w:rPr>
        <w:t>,</w:t>
      </w:r>
    </w:p>
    <w:p w14:paraId="0E13571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'Sweden'</w:t>
      </w:r>
      <w:r w:rsidRPr="00BC2075">
        <w:rPr>
          <w:rFonts w:ascii="Courier New" w:eastAsia="Times New Roman" w:hAnsi="Courier New" w:cs="Courier New"/>
          <w:color w:val="333333"/>
          <w:lang w:val="en-US" w:eastAsia="ru-RU"/>
        </w:rPr>
        <w:t>,</w:t>
      </w:r>
    </w:p>
    <w:p w14:paraId="1700B3C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'Korea, Republic of'</w:t>
      </w:r>
      <w:r w:rsidRPr="00BC2075">
        <w:rPr>
          <w:rFonts w:ascii="Courier New" w:eastAsia="Times New Roman" w:hAnsi="Courier New" w:cs="Courier New"/>
          <w:color w:val="333333"/>
          <w:lang w:val="en-US" w:eastAsia="ru-RU"/>
        </w:rPr>
        <w:t>,</w:t>
      </w:r>
    </w:p>
    <w:p w14:paraId="10FE538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'Switzerland'</w:t>
      </w:r>
      <w:r w:rsidRPr="00BC2075">
        <w:rPr>
          <w:rFonts w:ascii="Courier New" w:eastAsia="Times New Roman" w:hAnsi="Courier New" w:cs="Courier New"/>
          <w:color w:val="333333"/>
          <w:lang w:val="en-US" w:eastAsia="ru-RU"/>
        </w:rPr>
        <w:t>,</w:t>
      </w:r>
    </w:p>
    <w:p w14:paraId="07D83C2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'Tunisia'</w:t>
      </w:r>
      <w:r w:rsidRPr="00BC2075">
        <w:rPr>
          <w:rFonts w:ascii="Courier New" w:eastAsia="Times New Roman" w:hAnsi="Courier New" w:cs="Courier New"/>
          <w:color w:val="333333"/>
          <w:lang w:val="en-US" w:eastAsia="ru-RU"/>
        </w:rPr>
        <w:t>,</w:t>
      </w:r>
    </w:p>
    <w:p w14:paraId="0D87E47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eastAsia="ru-RU"/>
        </w:rPr>
        <w:t>'Malaysia'</w:t>
      </w:r>
      <w:r w:rsidRPr="00BC2075">
        <w:rPr>
          <w:rFonts w:ascii="Courier New" w:eastAsia="Times New Roman" w:hAnsi="Courier New" w:cs="Courier New"/>
          <w:color w:val="333333"/>
          <w:lang w:eastAsia="ru-RU"/>
        </w:rPr>
        <w:t>,</w:t>
      </w:r>
    </w:p>
    <w:p w14:paraId="31550D6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BA2121"/>
          <w:lang w:eastAsia="ru-RU"/>
        </w:rPr>
        <w:t>'Argentina'</w:t>
      </w:r>
      <w:r w:rsidRPr="00BC2075">
        <w:rPr>
          <w:rFonts w:ascii="Courier New" w:eastAsia="Times New Roman" w:hAnsi="Courier New" w:cs="Courier New"/>
          <w:color w:val="333333"/>
          <w:lang w:eastAsia="ru-RU"/>
        </w:rPr>
        <w:t>,</w:t>
      </w:r>
    </w:p>
    <w:p w14:paraId="26EF6C7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w:t>
      </w:r>
    </w:p>
    <w:p w14:paraId="4A21522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7B5A314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читаем табличку, вытаскиваем данные импорта США как удобный вариант для обучения</w:t>
      </w:r>
    </w:p>
    <w:p w14:paraId="4E20918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527CFA0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1F90F20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6A0D5D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BA2121"/>
          <w:lang w:val="en-US" w:eastAsia="ru-RU"/>
        </w:rPr>
        <w:t>'IMPORT RESULTS'</w:t>
      </w:r>
      <w:r w:rsidRPr="00BC2075">
        <w:rPr>
          <w:rFonts w:ascii="Courier New" w:eastAsia="Times New Roman" w:hAnsi="Courier New" w:cs="Courier New"/>
          <w:color w:val="333333"/>
          <w:lang w:val="en-US" w:eastAsia="ru-RU"/>
        </w:rPr>
        <w:t>)</w:t>
      </w:r>
    </w:p>
    <w:p w14:paraId="3337C1B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p>
    <w:p w14:paraId="7D10517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'Country'</w:t>
      </w:r>
      <w:r w:rsidRPr="00BC2075">
        <w:rPr>
          <w:rFonts w:ascii="Courier New" w:eastAsia="Times New Roman" w:hAnsi="Courier New" w:cs="Courier New"/>
          <w:color w:val="333333"/>
          <w:lang w:val="en-US" w:eastAsia="ru-RU"/>
        </w:rPr>
        <w:t>,</w:t>
      </w:r>
    </w:p>
    <w:p w14:paraId="7611377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0D899AC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p>
    <w:p w14:paraId="7303E0A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76CEDD2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sep</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5AA2D9D9" w14:textId="4B7CA384"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t>
      </w:r>
    </w:p>
    <w:p w14:paraId="348C519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country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all_countries:</w:t>
      </w:r>
    </w:p>
    <w:p w14:paraId="06220B8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6322254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w:t>
      </w:r>
    </w:p>
    <w:p w14:paraId="2FFD9ED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2FC45E5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B6462E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w:t>
      </w:r>
      <w:proofErr w:type="gramStart"/>
      <w:r w:rsidRPr="00BC2075">
        <w:rPr>
          <w:rFonts w:ascii="Courier New" w:eastAsia="Times New Roman" w:hAnsi="Courier New" w:cs="Courier New"/>
          <w:color w:val="333333"/>
          <w:lang w:val="en-US" w:eastAsia="ru-RU"/>
        </w:rPr>
        <w:t>subset[</w:t>
      </w:r>
      <w:proofErr w:type="gramEnd"/>
      <w:r w:rsidRPr="00BC2075">
        <w:rPr>
          <w:rFonts w:ascii="Courier New" w:eastAsia="Times New Roman" w:hAnsi="Courier New" w:cs="Courier New"/>
          <w:color w:val="333333"/>
          <w:lang w:val="en-US" w:eastAsia="ru-RU"/>
        </w:rPr>
        <w: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753351A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w:t>
      </w:r>
      <w:proofErr w:type="gramStart"/>
      <w:r w:rsidRPr="00BC2075">
        <w:rPr>
          <w:rFonts w:ascii="Courier New" w:eastAsia="Times New Roman" w:hAnsi="Courier New" w:cs="Courier New"/>
          <w:color w:val="333333"/>
          <w:lang w:val="en-US" w:eastAsia="ru-RU"/>
        </w:rPr>
        <w:t>subset[</w:t>
      </w:r>
      <w:proofErr w:type="gramEnd"/>
      <w:r w:rsidRPr="00BC2075">
        <w:rPr>
          <w:rFonts w:ascii="Courier New" w:eastAsia="Times New Roman" w:hAnsi="Courier New" w:cs="Courier New"/>
          <w:color w:val="333333"/>
          <w:lang w:val="en-US" w:eastAsia="ru-RU"/>
        </w:rPr>
        <w: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4CD102D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9668D0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country_import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3E3C413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89EE3B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2931D0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если</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надо</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логарифмируем</w:t>
      </w:r>
    </w:p>
    <w:p w14:paraId="10CC7F5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103CF2B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D37F10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index:</w:t>
      </w:r>
    </w:p>
    <w:p w14:paraId="362598B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log(series[i])</w:t>
      </w:r>
    </w:p>
    <w:p w14:paraId="5B6181A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6B781D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8FDDCD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готовим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данные</w:t>
      </w:r>
    </w:p>
    <w:p w14:paraId="0E0E10F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scaler</w:t>
      </w:r>
      <w:proofErr w:type="gramEnd"/>
      <w:r w:rsidRPr="00BC2075">
        <w:rPr>
          <w:rFonts w:ascii="Courier New" w:eastAsia="Times New Roman" w:hAnsi="Courier New" w:cs="Courier New"/>
          <w:color w:val="333333"/>
          <w:lang w:val="en-US" w:eastAsia="ru-RU"/>
        </w:rPr>
        <w:t xml:space="preserve">,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prepare_data(series, n_test, n_lag, n_seq)</w:t>
      </w:r>
    </w:p>
    <w:p w14:paraId="4CAE1DB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EB7AA1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строим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модель</w:t>
      </w:r>
    </w:p>
    <w:p w14:paraId="7705D4D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proofErr w:type="gramEnd"/>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fit_lstm(</w:t>
      </w:r>
    </w:p>
    <w:p w14:paraId="35C2AEF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train</w:t>
      </w:r>
      <w:proofErr w:type="gramEnd"/>
      <w:r w:rsidRPr="00BC2075">
        <w:rPr>
          <w:rFonts w:ascii="Courier New" w:eastAsia="Times New Roman" w:hAnsi="Courier New" w:cs="Courier New"/>
          <w:color w:val="333333"/>
          <w:lang w:val="en-US" w:eastAsia="ru-RU"/>
        </w:rPr>
        <w:t xml:space="preserve">, </w:t>
      </w:r>
    </w:p>
    <w:p w14:paraId="08C0285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4ED8FBF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7547AC9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n_epochs, </w:t>
      </w:r>
    </w:p>
    <w:p w14:paraId="59B5FA7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3556BC1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w:t>
      </w:r>
    </w:p>
    <w:p w14:paraId="5B7B7B4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w:t>
      </w:r>
    </w:p>
    <w:p w14:paraId="2B361FD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roofErr w:type="gramStart"/>
      <w:r w:rsidRPr="00BC2075">
        <w:rPr>
          <w:rFonts w:ascii="Courier New" w:eastAsia="Times New Roman" w:hAnsi="Courier New" w:cs="Courier New"/>
          <w:color w:val="333333"/>
          <w:lang w:val="en-US" w:eastAsia="ru-RU"/>
        </w:rPr>
        <w:t>verbose</w:t>
      </w:r>
      <w:r w:rsidRPr="00BC2075">
        <w:rPr>
          <w:rFonts w:ascii="Courier New" w:eastAsia="Times New Roman" w:hAnsi="Courier New" w:cs="Courier New"/>
          <w:color w:val="666666"/>
          <w:lang w:val="en-US" w:eastAsia="ru-RU"/>
        </w:rPr>
        <w:t>=</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5670B0B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C38DB2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6C3C9CF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p>
    <w:p w14:paraId="6C5DBCB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country</w:t>
      </w:r>
      <w:proofErr w:type="gramEnd"/>
      <w:r w:rsidRPr="00BC2075">
        <w:rPr>
          <w:rFonts w:ascii="Courier New" w:eastAsia="Times New Roman" w:hAnsi="Courier New" w:cs="Courier New"/>
          <w:color w:val="333333"/>
          <w:lang w:val="en-US" w:eastAsia="ru-RU"/>
        </w:rPr>
        <w:t xml:space="preserve">, </w:t>
      </w:r>
    </w:p>
    <w:p w14:paraId="631D995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0191596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401EBAD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75F3042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sep</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06F3320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3AD1D7C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F4FECD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w:t>
      </w:r>
      <w:r w:rsidRPr="00BC2075">
        <w:rPr>
          <w:rFonts w:ascii="Courier New" w:eastAsia="Times New Roman" w:hAnsi="Courier New" w:cs="Courier New"/>
          <w:i/>
          <w:iCs/>
          <w:color w:val="408080"/>
          <w:lang w:eastAsia="ru-RU"/>
        </w:rPr>
        <w:t>рисуем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p>
    <w:p w14:paraId="583D13F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fig</w:t>
      </w:r>
      <w:proofErr w:type="gramEnd"/>
      <w:r w:rsidRPr="00BC2075">
        <w:rPr>
          <w:rFonts w:ascii="Courier New" w:eastAsia="Times New Roman" w:hAnsi="Courier New" w:cs="Courier New"/>
          <w:color w:val="333333"/>
          <w:lang w:val="en-US" w:eastAsia="ru-RU"/>
        </w:rPr>
        <w:t xml:space="preserve">, axs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subplots(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3A340F9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A46454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74DBBA0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loss: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2C7DBD9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6EDE681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'loss'</w:t>
      </w:r>
      <w:r w:rsidRPr="00BC2075">
        <w:rPr>
          <w:rFonts w:ascii="Courier New" w:eastAsia="Times New Roman" w:hAnsi="Courier New" w:cs="Courier New"/>
          <w:color w:val="333333"/>
          <w:lang w:val="en-US" w:eastAsia="ru-RU"/>
        </w:rPr>
        <w:t>)</w:t>
      </w:r>
    </w:p>
    <w:p w14:paraId="654B792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B743F9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5B7421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726F50D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MAE: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337CEB7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5A62509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08BB276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EE231E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6A1C60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w:t>
      </w:r>
      <w:proofErr w:type="gramStart"/>
      <w:r w:rsidRPr="00BC2075">
        <w:rPr>
          <w:rFonts w:ascii="Courier New" w:eastAsia="Times New Roman" w:hAnsi="Courier New" w:cs="Courier New"/>
          <w:color w:val="333333"/>
          <w:lang w:val="en-US" w:eastAsia="ru-RU"/>
        </w:rPr>
        <w:t>layout()</w:t>
      </w:r>
      <w:proofErr w:type="gramEnd"/>
    </w:p>
    <w:p w14:paraId="5736190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proofErr w:type="gramEnd"/>
      <w:r w:rsidRPr="00BC2075">
        <w:rPr>
          <w:rFonts w:ascii="Courier New" w:eastAsia="Times New Roman" w:hAnsi="Courier New" w:cs="Courier New"/>
          <w:color w:val="BA2121"/>
          <w:lang w:val="en-US" w:eastAsia="ru-RU"/>
        </w:rPr>
        <w:t>'Models_quality_pics_import/ModelQual_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4FB2B699" w14:textId="0799ECE0"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close()</w:t>
      </w:r>
      <w:proofErr w:type="gramEnd"/>
    </w:p>
    <w:p w14:paraId="1613EA3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50D29A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строим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предсказания</w:t>
      </w:r>
    </w:p>
    <w:p w14:paraId="3502E3A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make_forecasts(model, test, n_lag, n_seq)</w:t>
      </w:r>
    </w:p>
    <w:p w14:paraId="4AE523B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forecasts,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5396E77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F3B640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47839A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вытаскиваем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реальные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сценарии</w:t>
      </w:r>
    </w:p>
    <w:p w14:paraId="13498E5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[row[n_lag:]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07E6A06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actual,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35A498D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688288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на</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них</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считаем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r w:rsidRPr="00BC2075">
        <w:rPr>
          <w:rFonts w:ascii="Courier New" w:eastAsia="Times New Roman" w:hAnsi="Courier New" w:cs="Courier New"/>
          <w:i/>
          <w:iCs/>
          <w:color w:val="408080"/>
          <w:lang w:val="en-US" w:eastAsia="ru-RU"/>
        </w:rPr>
        <w:t xml:space="preserve"> RMSE</w:t>
      </w:r>
    </w:p>
    <w:p w14:paraId="3087944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evaluate_forecasts_</w:t>
      </w:r>
      <w:proofErr w:type="gramStart"/>
      <w:r w:rsidRPr="00BC2075">
        <w:rPr>
          <w:rFonts w:ascii="Courier New" w:eastAsia="Times New Roman" w:hAnsi="Courier New" w:cs="Courier New"/>
          <w:color w:val="333333"/>
          <w:lang w:val="en-US" w:eastAsia="ru-RU"/>
        </w:rPr>
        <w:t>acc(</w:t>
      </w:r>
      <w:proofErr w:type="gramEnd"/>
      <w:r w:rsidRPr="00BC2075">
        <w:rPr>
          <w:rFonts w:ascii="Courier New" w:eastAsia="Times New Roman" w:hAnsi="Courier New" w:cs="Courier New"/>
          <w:color w:val="333333"/>
          <w:lang w:val="en-US" w:eastAsia="ru-RU"/>
        </w:rPr>
        <w:t>actual, forecasts, n_lag, n_seq)</w:t>
      </w:r>
    </w:p>
    <w:p w14:paraId="5C4FCAA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7C1E02E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рисуем</w:t>
      </w:r>
      <w:proofErr w:type="gramEnd"/>
    </w:p>
    <w:p w14:paraId="2661D4B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w:t>
      </w:r>
      <w:proofErr w:type="gramStart"/>
      <w:r w:rsidRPr="00BC2075">
        <w:rPr>
          <w:rFonts w:ascii="Courier New" w:eastAsia="Times New Roman" w:hAnsi="Courier New" w:cs="Courier New"/>
          <w:color w:val="333333"/>
          <w:lang w:val="en-US" w:eastAsia="ru-RU"/>
        </w:rPr>
        <w:t>forecasts(</w:t>
      </w:r>
      <w:proofErr w:type="gramEnd"/>
    </w:p>
    <w:p w14:paraId="122991D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 </w:t>
      </w:r>
    </w:p>
    <w:p w14:paraId="5FCCFBD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55E7127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p>
    <w:p w14:paraId="1CBB6BF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w:t>
      </w:r>
      <w:proofErr w:type="gramStart"/>
      <w:r w:rsidRPr="00BC2075">
        <w:rPr>
          <w:rFonts w:ascii="Courier New" w:eastAsia="Times New Roman" w:hAnsi="Courier New" w:cs="Courier New"/>
          <w:color w:val="666666"/>
          <w:lang w:val="en-US" w:eastAsia="ru-RU"/>
        </w:rPr>
        <w:t>2</w:t>
      </w:r>
      <w:proofErr w:type="gramEnd"/>
      <w:r w:rsidRPr="00BC2075">
        <w:rPr>
          <w:rFonts w:ascii="Courier New" w:eastAsia="Times New Roman" w:hAnsi="Courier New" w:cs="Courier New"/>
          <w:color w:val="333333"/>
          <w:lang w:val="en-US" w:eastAsia="ru-RU"/>
        </w:rPr>
        <w:t xml:space="preserve">, </w:t>
      </w:r>
    </w:p>
    <w:p w14:paraId="5D2ABB2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save</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'Forecasts_pics_import/Forecasts_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4B5B874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1160EDF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E968B7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plot_forecasts_</w:t>
      </w:r>
      <w:proofErr w:type="gramStart"/>
      <w:r w:rsidRPr="00BC2075">
        <w:rPr>
          <w:rFonts w:ascii="Courier New" w:eastAsia="Times New Roman" w:hAnsi="Courier New" w:cs="Courier New"/>
          <w:color w:val="333333"/>
          <w:lang w:val="en-US" w:eastAsia="ru-RU"/>
        </w:rPr>
        <w:t>cropped(</w:t>
      </w:r>
      <w:proofErr w:type="gramEnd"/>
    </w:p>
    <w:p w14:paraId="0070AFB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 </w:t>
      </w:r>
    </w:p>
    <w:p w14:paraId="7E12D44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33659F5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p>
    <w:p w14:paraId="5C9F07B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w:t>
      </w:r>
      <w:proofErr w:type="gramStart"/>
      <w:r w:rsidRPr="00BC2075">
        <w:rPr>
          <w:rFonts w:ascii="Courier New" w:eastAsia="Times New Roman" w:hAnsi="Courier New" w:cs="Courier New"/>
          <w:color w:val="666666"/>
          <w:lang w:val="en-US" w:eastAsia="ru-RU"/>
        </w:rPr>
        <w:t>2</w:t>
      </w:r>
      <w:proofErr w:type="gramEnd"/>
      <w:r w:rsidRPr="00BC2075">
        <w:rPr>
          <w:rFonts w:ascii="Courier New" w:eastAsia="Times New Roman" w:hAnsi="Courier New" w:cs="Courier New"/>
          <w:color w:val="333333"/>
          <w:lang w:val="en-US" w:eastAsia="ru-RU"/>
        </w:rPr>
        <w:t xml:space="preserve">, </w:t>
      </w:r>
    </w:p>
    <w:p w14:paraId="5BF74D3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roofErr w:type="gramStart"/>
      <w:r w:rsidRPr="00BC2075">
        <w:rPr>
          <w:rFonts w:ascii="Courier New" w:eastAsia="Times New Roman" w:hAnsi="Courier New" w:cs="Courier New"/>
          <w:color w:val="333333"/>
          <w:lang w:val="en-US" w:eastAsia="ru-RU"/>
        </w:rPr>
        <w:t>save</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'Forecasts_pics_import/Forecasts_crop_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395A4C7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w:t>
      </w:r>
    </w:p>
    <w:p w14:paraId="22E1EFED" w14:textId="0AD97DF6" w:rsidR="00BC2075" w:rsidRPr="00BC2075" w:rsidRDefault="00BC2075" w:rsidP="00BC2075">
      <w:pPr>
        <w:shd w:val="clear" w:color="auto" w:fill="FFFFFF"/>
        <w:spacing w:after="0" w:line="240" w:lineRule="auto"/>
        <w:jc w:val="right"/>
        <w:rPr>
          <w:rFonts w:ascii="Courier New" w:eastAsia="Times New Roman" w:hAnsi="Courier New" w:cs="Courier New"/>
          <w:color w:val="000080"/>
          <w:lang w:eastAsia="ru-RU"/>
        </w:rPr>
      </w:pPr>
      <w:r w:rsidRPr="00BC2075">
        <w:rPr>
          <w:rFonts w:ascii="Courier New" w:eastAsia="Times New Roman" w:hAnsi="Courier New" w:cs="Courier New"/>
          <w:color w:val="000080"/>
          <w:lang w:eastAsia="ru-RU"/>
        </w:rPr>
        <w:t>In [8]:</w:t>
      </w:r>
    </w:p>
    <w:p w14:paraId="0E036012" w14:textId="705EA272"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 ЭТОЙ ЯЧЕЙКЕ ЦИКЛ ДЛЯ ЭКСПОРТА. ДЛЯ ИМПОРТА В ПРЕДЫДУЩЕЙ ЯЧЕЙКЕ.</w:t>
      </w:r>
    </w:p>
    <w:p w14:paraId="32894AF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Все параметры</w:t>
      </w:r>
    </w:p>
    <w:p w14:paraId="580D909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1B70C6C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n_lag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36</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длина фрагмента временного ряда, используемая для предсказания</w:t>
      </w:r>
    </w:p>
    <w:p w14:paraId="5087670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n_seq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3</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количество временных точек, для которых будет строиться предсказание</w:t>
      </w:r>
    </w:p>
    <w:p w14:paraId="75899A5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n_test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абсолютный размер тестовой выборки</w:t>
      </w:r>
    </w:p>
    <w:p w14:paraId="3AF1F68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validation_size</w:t>
      </w:r>
      <w:r w:rsidRPr="00BC2075">
        <w:rPr>
          <w:rFonts w:ascii="Courier New" w:eastAsia="Times New Roman" w:hAnsi="Courier New" w:cs="Courier New"/>
          <w:color w:val="666666"/>
          <w:lang w:eastAsia="ru-RU"/>
        </w:rPr>
        <w:t>=0.1</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относительный размер валидационной выборки из трейна</w:t>
      </w:r>
    </w:p>
    <w:p w14:paraId="6F8BA8D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n_epochs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1000</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эпох обучения</w:t>
      </w:r>
    </w:p>
    <w:p w14:paraId="5BD8BCA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n_neurons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64</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число LSTM нейронов</w:t>
      </w:r>
    </w:p>
    <w:p w14:paraId="24CA6BC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learning_rate </w:t>
      </w:r>
      <w:r w:rsidRPr="00BC2075">
        <w:rPr>
          <w:rFonts w:ascii="Courier New" w:eastAsia="Times New Roman" w:hAnsi="Courier New" w:cs="Courier New"/>
          <w:color w:val="666666"/>
          <w:lang w:eastAsia="ru-RU"/>
        </w:rPr>
        <w:t>=</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666666"/>
          <w:lang w:eastAsia="ru-RU"/>
        </w:rPr>
        <w:t>1e-5</w:t>
      </w: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i/>
          <w:iCs/>
          <w:color w:val="408080"/>
          <w:lang w:eastAsia="ru-RU"/>
        </w:rPr>
        <w:t># как быстро двигаемся по весам в процессе оптимизации</w:t>
      </w:r>
    </w:p>
    <w:p w14:paraId="04945BC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будем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ли</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логарифимировать</w:t>
      </w:r>
    </w:p>
    <w:p w14:paraId="4A9094A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7A4154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CD0FE43"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all_countries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
    <w:p w14:paraId="58B7366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'Russian Federation'</w:t>
      </w:r>
      <w:r w:rsidRPr="00BC2075">
        <w:rPr>
          <w:rFonts w:ascii="Courier New" w:eastAsia="Times New Roman" w:hAnsi="Courier New" w:cs="Courier New"/>
          <w:color w:val="333333"/>
          <w:lang w:val="en-US" w:eastAsia="ru-RU"/>
        </w:rPr>
        <w:t>,</w:t>
      </w:r>
    </w:p>
    <w:p w14:paraId="07AE834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States'</w:t>
      </w:r>
      <w:r w:rsidRPr="00BC2075">
        <w:rPr>
          <w:rFonts w:ascii="Courier New" w:eastAsia="Times New Roman" w:hAnsi="Courier New" w:cs="Courier New"/>
          <w:color w:val="333333"/>
          <w:lang w:val="en-US" w:eastAsia="ru-RU"/>
        </w:rPr>
        <w:t>,</w:t>
      </w:r>
    </w:p>
    <w:p w14:paraId="4CF00D2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'United Kingdom'</w:t>
      </w:r>
      <w:r w:rsidRPr="00BC2075">
        <w:rPr>
          <w:rFonts w:ascii="Courier New" w:eastAsia="Times New Roman" w:hAnsi="Courier New" w:cs="Courier New"/>
          <w:color w:val="333333"/>
          <w:lang w:val="en-US" w:eastAsia="ru-RU"/>
        </w:rPr>
        <w:t>,</w:t>
      </w:r>
    </w:p>
    <w:p w14:paraId="30360F8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'Germany'</w:t>
      </w:r>
      <w:r w:rsidRPr="00BC2075">
        <w:rPr>
          <w:rFonts w:ascii="Courier New" w:eastAsia="Times New Roman" w:hAnsi="Courier New" w:cs="Courier New"/>
          <w:color w:val="333333"/>
          <w:lang w:val="en-US" w:eastAsia="ru-RU"/>
        </w:rPr>
        <w:t>,</w:t>
      </w:r>
    </w:p>
    <w:p w14:paraId="24FF616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'China, Hong Kong SAR'</w:t>
      </w:r>
      <w:r w:rsidRPr="00BC2075">
        <w:rPr>
          <w:rFonts w:ascii="Courier New" w:eastAsia="Times New Roman" w:hAnsi="Courier New" w:cs="Courier New"/>
          <w:color w:val="333333"/>
          <w:lang w:val="en-US" w:eastAsia="ru-RU"/>
        </w:rPr>
        <w:t>,</w:t>
      </w:r>
    </w:p>
    <w:p w14:paraId="7448635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'Canada'</w:t>
      </w:r>
      <w:r w:rsidRPr="00BC2075">
        <w:rPr>
          <w:rFonts w:ascii="Courier New" w:eastAsia="Times New Roman" w:hAnsi="Courier New" w:cs="Courier New"/>
          <w:color w:val="333333"/>
          <w:lang w:val="en-US" w:eastAsia="ru-RU"/>
        </w:rPr>
        <w:t>,</w:t>
      </w:r>
    </w:p>
    <w:p w14:paraId="1817DFE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'Japan'</w:t>
      </w:r>
      <w:r w:rsidRPr="00BC2075">
        <w:rPr>
          <w:rFonts w:ascii="Courier New" w:eastAsia="Times New Roman" w:hAnsi="Courier New" w:cs="Courier New"/>
          <w:color w:val="333333"/>
          <w:lang w:val="en-US" w:eastAsia="ru-RU"/>
        </w:rPr>
        <w:t>,</w:t>
      </w:r>
    </w:p>
    <w:p w14:paraId="66F5EFA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'Turkey'</w:t>
      </w:r>
      <w:r w:rsidRPr="00BC2075">
        <w:rPr>
          <w:rFonts w:ascii="Courier New" w:eastAsia="Times New Roman" w:hAnsi="Courier New" w:cs="Courier New"/>
          <w:color w:val="333333"/>
          <w:lang w:val="en-US" w:eastAsia="ru-RU"/>
        </w:rPr>
        <w:t>,</w:t>
      </w:r>
    </w:p>
    <w:p w14:paraId="03F76C6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'Denmark'</w:t>
      </w:r>
      <w:r w:rsidRPr="00BC2075">
        <w:rPr>
          <w:rFonts w:ascii="Courier New" w:eastAsia="Times New Roman" w:hAnsi="Courier New" w:cs="Courier New"/>
          <w:color w:val="333333"/>
          <w:lang w:val="en-US" w:eastAsia="ru-RU"/>
        </w:rPr>
        <w:t>,</w:t>
      </w:r>
    </w:p>
    <w:p w14:paraId="46066EA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'Maldives'</w:t>
      </w:r>
      <w:r w:rsidRPr="00BC2075">
        <w:rPr>
          <w:rFonts w:ascii="Courier New" w:eastAsia="Times New Roman" w:hAnsi="Courier New" w:cs="Courier New"/>
          <w:color w:val="333333"/>
          <w:lang w:val="en-US" w:eastAsia="ru-RU"/>
        </w:rPr>
        <w:t>,</w:t>
      </w:r>
    </w:p>
    <w:p w14:paraId="7FCEEDB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'Sweden'</w:t>
      </w:r>
      <w:r w:rsidRPr="00BC2075">
        <w:rPr>
          <w:rFonts w:ascii="Courier New" w:eastAsia="Times New Roman" w:hAnsi="Courier New" w:cs="Courier New"/>
          <w:color w:val="333333"/>
          <w:lang w:val="en-US" w:eastAsia="ru-RU"/>
        </w:rPr>
        <w:t>,</w:t>
      </w:r>
    </w:p>
    <w:p w14:paraId="4081FCB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'Korea, Republic of'</w:t>
      </w:r>
      <w:r w:rsidRPr="00BC2075">
        <w:rPr>
          <w:rFonts w:ascii="Courier New" w:eastAsia="Times New Roman" w:hAnsi="Courier New" w:cs="Courier New"/>
          <w:color w:val="333333"/>
          <w:lang w:val="en-US" w:eastAsia="ru-RU"/>
        </w:rPr>
        <w:t>,</w:t>
      </w:r>
    </w:p>
    <w:p w14:paraId="55C8C8B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'Switzerland'</w:t>
      </w:r>
      <w:r w:rsidRPr="00BC2075">
        <w:rPr>
          <w:rFonts w:ascii="Courier New" w:eastAsia="Times New Roman" w:hAnsi="Courier New" w:cs="Courier New"/>
          <w:color w:val="333333"/>
          <w:lang w:val="en-US" w:eastAsia="ru-RU"/>
        </w:rPr>
        <w:t>,</w:t>
      </w:r>
    </w:p>
    <w:p w14:paraId="12C9760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'Tunisia'</w:t>
      </w:r>
      <w:r w:rsidRPr="00BC2075">
        <w:rPr>
          <w:rFonts w:ascii="Courier New" w:eastAsia="Times New Roman" w:hAnsi="Courier New" w:cs="Courier New"/>
          <w:color w:val="333333"/>
          <w:lang w:val="en-US" w:eastAsia="ru-RU"/>
        </w:rPr>
        <w:t>,</w:t>
      </w:r>
    </w:p>
    <w:p w14:paraId="55C1474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eastAsia="ru-RU"/>
        </w:rPr>
        <w:t>'Malaysia'</w:t>
      </w:r>
      <w:r w:rsidRPr="00BC2075">
        <w:rPr>
          <w:rFonts w:ascii="Courier New" w:eastAsia="Times New Roman" w:hAnsi="Courier New" w:cs="Courier New"/>
          <w:color w:val="333333"/>
          <w:lang w:eastAsia="ru-RU"/>
        </w:rPr>
        <w:t>,</w:t>
      </w:r>
    </w:p>
    <w:p w14:paraId="72D74D3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 xml:space="preserve">    </w:t>
      </w:r>
      <w:r w:rsidRPr="00BC2075">
        <w:rPr>
          <w:rFonts w:ascii="Courier New" w:eastAsia="Times New Roman" w:hAnsi="Courier New" w:cs="Courier New"/>
          <w:color w:val="BA2121"/>
          <w:lang w:eastAsia="ru-RU"/>
        </w:rPr>
        <w:t>'Argentina'</w:t>
      </w:r>
      <w:r w:rsidRPr="00BC2075">
        <w:rPr>
          <w:rFonts w:ascii="Courier New" w:eastAsia="Times New Roman" w:hAnsi="Courier New" w:cs="Courier New"/>
          <w:color w:val="333333"/>
          <w:lang w:eastAsia="ru-RU"/>
        </w:rPr>
        <w:t>,</w:t>
      </w:r>
    </w:p>
    <w:p w14:paraId="48BB526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eastAsia="ru-RU"/>
        </w:rPr>
        <w:t>]</w:t>
      </w:r>
    </w:p>
    <w:p w14:paraId="55556EF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p>
    <w:p w14:paraId="498EFE5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eastAsia="ru-RU"/>
        </w:rPr>
      </w:pPr>
      <w:r w:rsidRPr="00BC2075">
        <w:rPr>
          <w:rFonts w:ascii="Courier New" w:eastAsia="Times New Roman" w:hAnsi="Courier New" w:cs="Courier New"/>
          <w:i/>
          <w:iCs/>
          <w:color w:val="408080"/>
          <w:lang w:eastAsia="ru-RU"/>
        </w:rPr>
        <w:t># читаем табличку, вытаскиваем данные импорта США как удобный вариант для обучения</w:t>
      </w:r>
    </w:p>
    <w:p w14:paraId="0DC0AFD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read_csv(</w:t>
      </w:r>
      <w:r w:rsidRPr="00BC2075">
        <w:rPr>
          <w:rFonts w:ascii="Courier New" w:eastAsia="Times New Roman" w:hAnsi="Courier New" w:cs="Courier New"/>
          <w:color w:val="BA2121"/>
          <w:lang w:val="en-US" w:eastAsia="ru-RU"/>
        </w:rPr>
        <w:t>'MBSComtrade.csv'</w:t>
      </w:r>
      <w:r w:rsidRPr="00BC2075">
        <w:rPr>
          <w:rFonts w:ascii="Courier New" w:eastAsia="Times New Roman" w:hAnsi="Courier New" w:cs="Courier New"/>
          <w:color w:val="333333"/>
          <w:lang w:val="en-US" w:eastAsia="ru-RU"/>
        </w:rPr>
        <w:t>)</w:t>
      </w:r>
    </w:p>
    <w:p w14:paraId="3427A41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pd</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to_datetime(dataframe[</w:t>
      </w:r>
      <w:r w:rsidRPr="00BC2075">
        <w:rPr>
          <w:rFonts w:ascii="Courier New" w:eastAsia="Times New Roman" w:hAnsi="Courier New" w:cs="Courier New"/>
          <w:color w:val="BA2121"/>
          <w:lang w:val="en-US" w:eastAsia="ru-RU"/>
        </w:rPr>
        <w:t>'period_in_date'</w:t>
      </w:r>
      <w:r w:rsidRPr="00BC2075">
        <w:rPr>
          <w:rFonts w:ascii="Courier New" w:eastAsia="Times New Roman" w:hAnsi="Courier New" w:cs="Courier New"/>
          <w:color w:val="333333"/>
          <w:lang w:val="en-US" w:eastAsia="ru-RU"/>
        </w:rPr>
        <w:t>])</w:t>
      </w:r>
    </w:p>
    <w:p w14:paraId="6FCE513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90F269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54846E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BA2121"/>
          <w:lang w:val="en-US" w:eastAsia="ru-RU"/>
        </w:rPr>
        <w:t>'EXPORT RESULTS'</w:t>
      </w:r>
      <w:r w:rsidRPr="00BC2075">
        <w:rPr>
          <w:rFonts w:ascii="Courier New" w:eastAsia="Times New Roman" w:hAnsi="Courier New" w:cs="Courier New"/>
          <w:color w:val="333333"/>
          <w:lang w:val="en-US" w:eastAsia="ru-RU"/>
        </w:rPr>
        <w:t>)</w:t>
      </w:r>
    </w:p>
    <w:p w14:paraId="30D4A97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p>
    <w:p w14:paraId="69751D4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'Country'</w:t>
      </w:r>
      <w:r w:rsidRPr="00BC2075">
        <w:rPr>
          <w:rFonts w:ascii="Courier New" w:eastAsia="Times New Roman" w:hAnsi="Courier New" w:cs="Courier New"/>
          <w:color w:val="333333"/>
          <w:lang w:val="en-US" w:eastAsia="ru-RU"/>
        </w:rPr>
        <w:t>,</w:t>
      </w:r>
    </w:p>
    <w:p w14:paraId="4CF0323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35C3152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p>
    <w:p w14:paraId="180FB40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2D7ABDE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sep</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58D4DBD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w:t>
      </w:r>
    </w:p>
    <w:p w14:paraId="7903213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81E582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country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all_countries:</w:t>
      </w:r>
    </w:p>
    <w:p w14:paraId="0F29B9D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ECB8B3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test_c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w:t>
      </w:r>
    </w:p>
    <w:p w14:paraId="71A82DC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country_subset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dataframe[</w:t>
      </w:r>
      <w:proofErr w:type="gramEnd"/>
      <w:r w:rsidRPr="00BC2075">
        <w:rPr>
          <w:rFonts w:ascii="Courier New" w:eastAsia="Times New Roman" w:hAnsi="Courier New" w:cs="Courier New"/>
          <w:color w:val="333333"/>
          <w:lang w:val="en-US" w:eastAsia="ru-RU"/>
        </w:rPr>
        <w:t>dataframe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country_english_name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5BF0BD4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D9A170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country_import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w:t>
      </w:r>
      <w:proofErr w:type="gramStart"/>
      <w:r w:rsidRPr="00BC2075">
        <w:rPr>
          <w:rFonts w:ascii="Courier New" w:eastAsia="Times New Roman" w:hAnsi="Courier New" w:cs="Courier New"/>
          <w:color w:val="333333"/>
          <w:lang w:val="en-US" w:eastAsia="ru-RU"/>
        </w:rPr>
        <w:t>subset[</w:t>
      </w:r>
      <w:proofErr w:type="gramEnd"/>
      <w:r w:rsidRPr="00BC2075">
        <w:rPr>
          <w:rFonts w:ascii="Courier New" w:eastAsia="Times New Roman" w:hAnsi="Courier New" w:cs="Courier New"/>
          <w:color w:val="333333"/>
          <w:lang w:val="en-US" w:eastAsia="ru-RU"/>
        </w:rPr>
        <w: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'Imports'</w:t>
      </w:r>
      <w:r w:rsidRPr="00BC2075">
        <w:rPr>
          <w:rFonts w:ascii="Courier New" w:eastAsia="Times New Roman" w:hAnsi="Courier New" w:cs="Courier New"/>
          <w:color w:val="333333"/>
          <w:lang w:val="en-US" w:eastAsia="ru-RU"/>
        </w:rPr>
        <w:t>]</w:t>
      </w:r>
    </w:p>
    <w:p w14:paraId="5B73016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country_export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w:t>
      </w:r>
      <w:proofErr w:type="gramStart"/>
      <w:r w:rsidRPr="00BC2075">
        <w:rPr>
          <w:rFonts w:ascii="Courier New" w:eastAsia="Times New Roman" w:hAnsi="Courier New" w:cs="Courier New"/>
          <w:color w:val="333333"/>
          <w:lang w:val="en-US" w:eastAsia="ru-RU"/>
        </w:rPr>
        <w:t>subset[</w:t>
      </w:r>
      <w:proofErr w:type="gramEnd"/>
      <w:r w:rsidRPr="00BC2075">
        <w:rPr>
          <w:rFonts w:ascii="Courier New" w:eastAsia="Times New Roman" w:hAnsi="Courier New" w:cs="Courier New"/>
          <w:color w:val="333333"/>
          <w:lang w:val="en-US" w:eastAsia="ru-RU"/>
        </w:rPr>
        <w:t>country_subset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trade_flow_desc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BA2121"/>
          <w:lang w:val="en-US" w:eastAsia="ru-RU"/>
        </w:rPr>
        <w:t>'Exports'</w:t>
      </w:r>
      <w:r w:rsidRPr="00BC2075">
        <w:rPr>
          <w:rFonts w:ascii="Courier New" w:eastAsia="Times New Roman" w:hAnsi="Courier New" w:cs="Courier New"/>
          <w:color w:val="333333"/>
          <w:lang w:val="en-US" w:eastAsia="ru-RU"/>
        </w:rPr>
        <w:t>]</w:t>
      </w:r>
    </w:p>
    <w:p w14:paraId="660A72C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9E3629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country_export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value</w:t>
      </w:r>
    </w:p>
    <w:p w14:paraId="634A0A3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A76547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8924DF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если</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надо</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логарифмируем</w:t>
      </w:r>
    </w:p>
    <w:p w14:paraId="3FC4D6B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if</w:t>
      </w:r>
      <w:proofErr w:type="gramEnd"/>
      <w:r w:rsidRPr="00BC2075">
        <w:rPr>
          <w:rFonts w:ascii="Courier New" w:eastAsia="Times New Roman" w:hAnsi="Courier New" w:cs="Courier New"/>
          <w:color w:val="333333"/>
          <w:lang w:val="en-US" w:eastAsia="ru-RU"/>
        </w:rPr>
        <w:t xml:space="preserve"> LOG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b/>
          <w:bCs/>
          <w:color w:val="008000"/>
          <w:lang w:val="en-US" w:eastAsia="ru-RU"/>
        </w:rPr>
        <w:t>True</w:t>
      </w:r>
      <w:r w:rsidRPr="00BC2075">
        <w:rPr>
          <w:rFonts w:ascii="Courier New" w:eastAsia="Times New Roman" w:hAnsi="Courier New" w:cs="Courier New"/>
          <w:color w:val="333333"/>
          <w:lang w:val="en-US" w:eastAsia="ru-RU"/>
        </w:rPr>
        <w:t>:</w:t>
      </w:r>
    </w:p>
    <w:p w14:paraId="7D6D0A5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B333EE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b/>
          <w:bCs/>
          <w:color w:val="008000"/>
          <w:lang w:val="en-US" w:eastAsia="ru-RU"/>
        </w:rPr>
        <w:t>for</w:t>
      </w:r>
      <w:proofErr w:type="gramEnd"/>
      <w:r w:rsidRPr="00BC2075">
        <w:rPr>
          <w:rFonts w:ascii="Courier New" w:eastAsia="Times New Roman" w:hAnsi="Courier New" w:cs="Courier New"/>
          <w:color w:val="333333"/>
          <w:lang w:val="en-US" w:eastAsia="ru-RU"/>
        </w:rPr>
        <w:t xml:space="preserve"> i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series</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index:</w:t>
      </w:r>
    </w:p>
    <w:p w14:paraId="5800982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i]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np</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log(series[i])</w:t>
      </w:r>
    </w:p>
    <w:p w14:paraId="29D9FC8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AB9207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B1EED7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готовим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данные</w:t>
      </w:r>
    </w:p>
    <w:p w14:paraId="0C87BFBA"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scaler</w:t>
      </w:r>
      <w:proofErr w:type="gramEnd"/>
      <w:r w:rsidRPr="00BC2075">
        <w:rPr>
          <w:rFonts w:ascii="Courier New" w:eastAsia="Times New Roman" w:hAnsi="Courier New" w:cs="Courier New"/>
          <w:color w:val="333333"/>
          <w:lang w:val="en-US" w:eastAsia="ru-RU"/>
        </w:rPr>
        <w:t xml:space="preserve">, train, test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prepare_data(series, n_test, n_lag, n_seq)</w:t>
      </w:r>
    </w:p>
    <w:p w14:paraId="4ED2F47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DF99EC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строим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модель</w:t>
      </w:r>
    </w:p>
    <w:p w14:paraId="3C4BE89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model</w:t>
      </w:r>
      <w:proofErr w:type="gramEnd"/>
      <w:r w:rsidRPr="00BC2075">
        <w:rPr>
          <w:rFonts w:ascii="Courier New" w:eastAsia="Times New Roman" w:hAnsi="Courier New" w:cs="Courier New"/>
          <w:color w:val="333333"/>
          <w:lang w:val="en-US" w:eastAsia="ru-RU"/>
        </w:rPr>
        <w:t xml:space="preserve">, history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fit_lstm(</w:t>
      </w:r>
    </w:p>
    <w:p w14:paraId="4726D59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train</w:t>
      </w:r>
      <w:proofErr w:type="gramEnd"/>
      <w:r w:rsidRPr="00BC2075">
        <w:rPr>
          <w:rFonts w:ascii="Courier New" w:eastAsia="Times New Roman" w:hAnsi="Courier New" w:cs="Courier New"/>
          <w:color w:val="333333"/>
          <w:lang w:val="en-US" w:eastAsia="ru-RU"/>
        </w:rPr>
        <w:t xml:space="preserve">, </w:t>
      </w:r>
    </w:p>
    <w:p w14:paraId="37DC57B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n_lag, </w:t>
      </w:r>
    </w:p>
    <w:p w14:paraId="1B1F111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n_seq, </w:t>
      </w:r>
    </w:p>
    <w:p w14:paraId="11DF0C2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n_epochs, </w:t>
      </w:r>
    </w:p>
    <w:p w14:paraId="34E2E10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n_neurons, </w:t>
      </w:r>
    </w:p>
    <w:p w14:paraId="7EDEC83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learning_rate,</w:t>
      </w:r>
    </w:p>
    <w:p w14:paraId="43B3D28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validation_size,</w:t>
      </w:r>
    </w:p>
    <w:p w14:paraId="64A14CB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verbose</w:t>
      </w:r>
      <w:r w:rsidRPr="00BC2075">
        <w:rPr>
          <w:rFonts w:ascii="Courier New" w:eastAsia="Times New Roman" w:hAnsi="Courier New" w:cs="Courier New"/>
          <w:color w:val="666666"/>
          <w:lang w:val="en-US" w:eastAsia="ru-RU"/>
        </w:rPr>
        <w:t>=</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p>
    <w:p w14:paraId="1B087B4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2F6EC74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7E0099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print</w:t>
      </w:r>
      <w:r w:rsidRPr="00BC2075">
        <w:rPr>
          <w:rFonts w:ascii="Courier New" w:eastAsia="Times New Roman" w:hAnsi="Courier New" w:cs="Courier New"/>
          <w:color w:val="333333"/>
          <w:lang w:val="en-US" w:eastAsia="ru-RU"/>
        </w:rPr>
        <w:t>(</w:t>
      </w:r>
      <w:proofErr w:type="gramEnd"/>
    </w:p>
    <w:p w14:paraId="78DCF06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country</w:t>
      </w:r>
      <w:proofErr w:type="gramEnd"/>
      <w:r w:rsidRPr="00BC2075">
        <w:rPr>
          <w:rFonts w:ascii="Courier New" w:eastAsia="Times New Roman" w:hAnsi="Courier New" w:cs="Courier New"/>
          <w:color w:val="333333"/>
          <w:lang w:val="en-US" w:eastAsia="ru-RU"/>
        </w:rPr>
        <w:t xml:space="preserve">, </w:t>
      </w:r>
    </w:p>
    <w:p w14:paraId="4EFF4D4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3344569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'val_accuracy'</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5FB9ADE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008000"/>
          <w:lang w:val="en-US" w:eastAsia="ru-RU"/>
        </w:rPr>
        <w:t>round</w:t>
      </w:r>
      <w:r w:rsidRPr="00BC2075">
        <w:rPr>
          <w:rFonts w:ascii="Courier New" w:eastAsia="Times New Roman" w:hAnsi="Courier New" w:cs="Courier New"/>
          <w:color w:val="333333"/>
          <w:lang w:val="en-US" w:eastAsia="ru-RU"/>
        </w:rPr>
        <w:t>(</w:t>
      </w:r>
      <w:proofErr w:type="gramEnd"/>
      <w:r w:rsidRPr="00BC2075">
        <w:rPr>
          <w:rFonts w:ascii="Courier New" w:eastAsia="Times New Roman" w:hAnsi="Courier New" w:cs="Courier New"/>
          <w:color w:val="333333"/>
          <w:lang w:val="en-US" w:eastAsia="ru-RU"/>
        </w:rPr>
        <w: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4</w:t>
      </w:r>
      <w:r w:rsidRPr="00BC2075">
        <w:rPr>
          <w:rFonts w:ascii="Courier New" w:eastAsia="Times New Roman" w:hAnsi="Courier New" w:cs="Courier New"/>
          <w:color w:val="333333"/>
          <w:lang w:val="en-US" w:eastAsia="ru-RU"/>
        </w:rPr>
        <w:t xml:space="preserve">), </w:t>
      </w:r>
    </w:p>
    <w:p w14:paraId="715042D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sep</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w:t>
      </w:r>
      <w:r w:rsidRPr="00BC2075">
        <w:rPr>
          <w:rFonts w:ascii="Courier New" w:eastAsia="Times New Roman" w:hAnsi="Courier New" w:cs="Courier New"/>
          <w:b/>
          <w:bCs/>
          <w:color w:val="BB6622"/>
          <w:lang w:val="en-US" w:eastAsia="ru-RU"/>
        </w:rPr>
        <w:t>\t</w:t>
      </w:r>
      <w:r w:rsidRPr="00BC2075">
        <w:rPr>
          <w:rFonts w:ascii="Courier New" w:eastAsia="Times New Roman" w:hAnsi="Courier New" w:cs="Courier New"/>
          <w:color w:val="BA2121"/>
          <w:lang w:val="en-US" w:eastAsia="ru-RU"/>
        </w:rPr>
        <w:t>'</w:t>
      </w:r>
    </w:p>
    <w:p w14:paraId="2F2205F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474C450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400E50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w:t>
      </w:r>
      <w:r w:rsidRPr="00BC2075">
        <w:rPr>
          <w:rFonts w:ascii="Courier New" w:eastAsia="Times New Roman" w:hAnsi="Courier New" w:cs="Courier New"/>
          <w:i/>
          <w:iCs/>
          <w:color w:val="408080"/>
          <w:lang w:eastAsia="ru-RU"/>
        </w:rPr>
        <w:t>рисуем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p>
    <w:p w14:paraId="415EFBF5"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fig</w:t>
      </w:r>
      <w:proofErr w:type="gramEnd"/>
      <w:r w:rsidRPr="00BC2075">
        <w:rPr>
          <w:rFonts w:ascii="Courier New" w:eastAsia="Times New Roman" w:hAnsi="Courier New" w:cs="Courier New"/>
          <w:color w:val="333333"/>
          <w:lang w:val="en-US" w:eastAsia="ru-RU"/>
        </w:rPr>
        <w:t xml:space="preserve">, axs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subplots(</w:t>
      </w:r>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 figsize</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14</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7</w:t>
      </w:r>
      <w:r w:rsidRPr="00BC2075">
        <w:rPr>
          <w:rFonts w:ascii="Courier New" w:eastAsia="Times New Roman" w:hAnsi="Courier New" w:cs="Courier New"/>
          <w:color w:val="333333"/>
          <w:lang w:val="en-US" w:eastAsia="ru-RU"/>
        </w:rPr>
        <w:t>))</w:t>
      </w:r>
    </w:p>
    <w:p w14:paraId="73F4CB9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133DED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'val_loss'</w:t>
      </w:r>
      <w:r w:rsidRPr="00BC2075">
        <w:rPr>
          <w:rFonts w:ascii="Courier New" w:eastAsia="Times New Roman" w:hAnsi="Courier New" w:cs="Courier New"/>
          <w:color w:val="333333"/>
          <w:lang w:val="en-US" w:eastAsia="ru-RU"/>
        </w:rPr>
        <w:t>])</w:t>
      </w:r>
    </w:p>
    <w:p w14:paraId="0DF8966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loss: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14ADCA8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6A3F54D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0</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'loss'</w:t>
      </w:r>
      <w:r w:rsidRPr="00BC2075">
        <w:rPr>
          <w:rFonts w:ascii="Courier New" w:eastAsia="Times New Roman" w:hAnsi="Courier New" w:cs="Courier New"/>
          <w:color w:val="333333"/>
          <w:lang w:val="en-US" w:eastAsia="ru-RU"/>
        </w:rPr>
        <w:t>)</w:t>
      </w:r>
    </w:p>
    <w:p w14:paraId="1AA7887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282BF3F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93AE1F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plot(history[</w:t>
      </w:r>
      <w:r w:rsidRPr="00BC2075">
        <w:rPr>
          <w:rFonts w:ascii="Courier New" w:eastAsia="Times New Roman" w:hAnsi="Courier New" w:cs="Courier New"/>
          <w:color w:val="BA2121"/>
          <w:lang w:val="en-US" w:eastAsia="ru-RU"/>
        </w:rPr>
        <w:t>'val_mae'</w:t>
      </w:r>
      <w:r w:rsidRPr="00BC2075">
        <w:rPr>
          <w:rFonts w:ascii="Courier New" w:eastAsia="Times New Roman" w:hAnsi="Courier New" w:cs="Courier New"/>
          <w:color w:val="333333"/>
          <w:lang w:val="en-US" w:eastAsia="ru-RU"/>
        </w:rPr>
        <w:t>])</w:t>
      </w:r>
    </w:p>
    <w:p w14:paraId="22FB59A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set_title(</w:t>
      </w:r>
      <w:r w:rsidRPr="00BC2075">
        <w:rPr>
          <w:rFonts w:ascii="Courier New" w:eastAsia="Times New Roman" w:hAnsi="Courier New" w:cs="Courier New"/>
          <w:color w:val="BA2121"/>
          <w:lang w:val="en-US" w:eastAsia="ru-RU"/>
        </w:rPr>
        <w:t>'Validation MAE: '</w:t>
      </w: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test_c)</w:t>
      </w:r>
    </w:p>
    <w:p w14:paraId="1FAC54B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set_xlabel(</w:t>
      </w:r>
      <w:r w:rsidRPr="00BC2075">
        <w:rPr>
          <w:rFonts w:ascii="Courier New" w:eastAsia="Times New Roman" w:hAnsi="Courier New" w:cs="Courier New"/>
          <w:color w:val="BA2121"/>
          <w:lang w:val="en-US" w:eastAsia="ru-RU"/>
        </w:rPr>
        <w:t>'Step'</w:t>
      </w:r>
      <w:r w:rsidRPr="00BC2075">
        <w:rPr>
          <w:rFonts w:ascii="Courier New" w:eastAsia="Times New Roman" w:hAnsi="Courier New" w:cs="Courier New"/>
          <w:color w:val="333333"/>
          <w:lang w:val="en-US" w:eastAsia="ru-RU"/>
        </w:rPr>
        <w:t>)</w:t>
      </w:r>
    </w:p>
    <w:p w14:paraId="313A7E3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axs[</w:t>
      </w:r>
      <w:proofErr w:type="gramEnd"/>
      <w:r w:rsidRPr="00BC2075">
        <w:rPr>
          <w:rFonts w:ascii="Courier New" w:eastAsia="Times New Roman" w:hAnsi="Courier New" w:cs="Courier New"/>
          <w:color w:val="666666"/>
          <w:lang w:val="en-US" w:eastAsia="ru-RU"/>
        </w:rPr>
        <w:t>1</w:t>
      </w:r>
      <w:r w:rsidRPr="00BC2075">
        <w:rPr>
          <w:rFonts w:ascii="Courier New" w:eastAsia="Times New Roman" w:hAnsi="Courier New" w:cs="Courier New"/>
          <w:color w:val="333333"/>
          <w:lang w:val="en-US" w:eastAsia="ru-RU"/>
        </w:rPr>
        <w: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set_ylabel(</w:t>
      </w:r>
      <w:r w:rsidRPr="00BC2075">
        <w:rPr>
          <w:rFonts w:ascii="Courier New" w:eastAsia="Times New Roman" w:hAnsi="Courier New" w:cs="Courier New"/>
          <w:color w:val="BA2121"/>
          <w:lang w:val="en-US" w:eastAsia="ru-RU"/>
        </w:rPr>
        <w:t>'MAE'</w:t>
      </w:r>
      <w:r w:rsidRPr="00BC2075">
        <w:rPr>
          <w:rFonts w:ascii="Courier New" w:eastAsia="Times New Roman" w:hAnsi="Courier New" w:cs="Courier New"/>
          <w:color w:val="333333"/>
          <w:lang w:val="en-US" w:eastAsia="ru-RU"/>
        </w:rPr>
        <w:t>)</w:t>
      </w:r>
    </w:p>
    <w:p w14:paraId="2C0800D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4A15B05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3D1AF13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tight_</w:t>
      </w:r>
      <w:proofErr w:type="gramStart"/>
      <w:r w:rsidRPr="00BC2075">
        <w:rPr>
          <w:rFonts w:ascii="Courier New" w:eastAsia="Times New Roman" w:hAnsi="Courier New" w:cs="Courier New"/>
          <w:color w:val="333333"/>
          <w:lang w:val="en-US" w:eastAsia="ru-RU"/>
        </w:rPr>
        <w:t>layout()</w:t>
      </w:r>
      <w:proofErr w:type="gramEnd"/>
    </w:p>
    <w:p w14:paraId="4DA3BAB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lastRenderedPageBreak/>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savefig(</w:t>
      </w:r>
      <w:proofErr w:type="gramEnd"/>
      <w:r w:rsidRPr="00BC2075">
        <w:rPr>
          <w:rFonts w:ascii="Courier New" w:eastAsia="Times New Roman" w:hAnsi="Courier New" w:cs="Courier New"/>
          <w:color w:val="BA2121"/>
          <w:lang w:val="en-US" w:eastAsia="ru-RU"/>
        </w:rPr>
        <w:t>'Models_quality_pics_export//ModelQual_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 dpi</w:t>
      </w:r>
      <w:r w:rsidRPr="00BC2075">
        <w:rPr>
          <w:rFonts w:ascii="Courier New" w:eastAsia="Times New Roman" w:hAnsi="Courier New" w:cs="Courier New"/>
          <w:color w:val="666666"/>
          <w:lang w:val="en-US" w:eastAsia="ru-RU"/>
        </w:rPr>
        <w:t>=300</w:t>
      </w:r>
      <w:r w:rsidRPr="00BC2075">
        <w:rPr>
          <w:rFonts w:ascii="Courier New" w:eastAsia="Times New Roman" w:hAnsi="Courier New" w:cs="Courier New"/>
          <w:color w:val="333333"/>
          <w:lang w:val="en-US" w:eastAsia="ru-RU"/>
        </w:rPr>
        <w:t>)</w:t>
      </w:r>
    </w:p>
    <w:p w14:paraId="6CFBCA42" w14:textId="798AF5E8"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plt</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close()</w:t>
      </w:r>
      <w:proofErr w:type="gramEnd"/>
    </w:p>
    <w:p w14:paraId="128B2F6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0A64BC7"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строим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предсказания</w:t>
      </w:r>
    </w:p>
    <w:p w14:paraId="06B5BE1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make_forecasts(model, test, n_lag, n_seq)</w:t>
      </w:r>
    </w:p>
    <w:p w14:paraId="1E51B7C9" w14:textId="6308C748"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forecasts,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4004558D"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0152D4E9"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вытаскиваем</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реальные</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сценарии</w:t>
      </w:r>
    </w:p>
    <w:p w14:paraId="61BE9FC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[row[n_lag:] </w:t>
      </w:r>
      <w:r w:rsidRPr="00BC2075">
        <w:rPr>
          <w:rFonts w:ascii="Courier New" w:eastAsia="Times New Roman" w:hAnsi="Courier New" w:cs="Courier New"/>
          <w:b/>
          <w:bCs/>
          <w:color w:val="008000"/>
          <w:lang w:val="en-US" w:eastAsia="ru-RU"/>
        </w:rPr>
        <w:t>for</w:t>
      </w:r>
      <w:r w:rsidRPr="00BC2075">
        <w:rPr>
          <w:rFonts w:ascii="Courier New" w:eastAsia="Times New Roman" w:hAnsi="Courier New" w:cs="Courier New"/>
          <w:color w:val="333333"/>
          <w:lang w:val="en-US" w:eastAsia="ru-RU"/>
        </w:rPr>
        <w:t xml:space="preserve"> row </w:t>
      </w:r>
      <w:r w:rsidRPr="00BC2075">
        <w:rPr>
          <w:rFonts w:ascii="Courier New" w:eastAsia="Times New Roman" w:hAnsi="Courier New" w:cs="Courier New"/>
          <w:b/>
          <w:bCs/>
          <w:color w:val="AA22FF"/>
          <w:lang w:val="en-US" w:eastAsia="ru-RU"/>
        </w:rPr>
        <w:t>in</w:t>
      </w:r>
      <w:r w:rsidRPr="00BC2075">
        <w:rPr>
          <w:rFonts w:ascii="Courier New" w:eastAsia="Times New Roman" w:hAnsi="Courier New" w:cs="Courier New"/>
          <w:color w:val="333333"/>
          <w:lang w:val="en-US" w:eastAsia="ru-RU"/>
        </w:rPr>
        <w:t xml:space="preserve"> test]</w:t>
      </w:r>
    </w:p>
    <w:p w14:paraId="690534F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actual</w:t>
      </w:r>
      <w:proofErr w:type="gramEnd"/>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 xml:space="preserve"> inverse_transform(series, actual, scaler, n_test</w:t>
      </w:r>
      <w:r w:rsidRPr="00BC2075">
        <w:rPr>
          <w:rFonts w:ascii="Courier New" w:eastAsia="Times New Roman" w:hAnsi="Courier New" w:cs="Courier New"/>
          <w:color w:val="666666"/>
          <w:lang w:val="en-US" w:eastAsia="ru-RU"/>
        </w:rPr>
        <w:t>+2</w:t>
      </w:r>
      <w:r w:rsidRPr="00BC2075">
        <w:rPr>
          <w:rFonts w:ascii="Courier New" w:eastAsia="Times New Roman" w:hAnsi="Courier New" w:cs="Courier New"/>
          <w:color w:val="333333"/>
          <w:lang w:val="en-US" w:eastAsia="ru-RU"/>
        </w:rPr>
        <w:t>)</w:t>
      </w:r>
    </w:p>
    <w:p w14:paraId="07CCF31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5C95B42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на</w:t>
      </w:r>
      <w:proofErr w:type="gramEnd"/>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них</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считаем</w:t>
      </w:r>
      <w:r w:rsidRPr="00BC2075">
        <w:rPr>
          <w:rFonts w:ascii="Courier New" w:eastAsia="Times New Roman" w:hAnsi="Courier New" w:cs="Courier New"/>
          <w:i/>
          <w:iCs/>
          <w:color w:val="408080"/>
          <w:lang w:val="en-US" w:eastAsia="ru-RU"/>
        </w:rPr>
        <w:t xml:space="preserve"> </w:t>
      </w:r>
      <w:r w:rsidRPr="00BC2075">
        <w:rPr>
          <w:rFonts w:ascii="Courier New" w:eastAsia="Times New Roman" w:hAnsi="Courier New" w:cs="Courier New"/>
          <w:i/>
          <w:iCs/>
          <w:color w:val="408080"/>
          <w:lang w:eastAsia="ru-RU"/>
        </w:rPr>
        <w:t>метрики</w:t>
      </w:r>
      <w:r w:rsidRPr="00BC2075">
        <w:rPr>
          <w:rFonts w:ascii="Courier New" w:eastAsia="Times New Roman" w:hAnsi="Courier New" w:cs="Courier New"/>
          <w:i/>
          <w:iCs/>
          <w:color w:val="408080"/>
          <w:lang w:val="en-US" w:eastAsia="ru-RU"/>
        </w:rPr>
        <w:t xml:space="preserve"> RMSE</w:t>
      </w:r>
    </w:p>
    <w:p w14:paraId="762C57D6"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evaluate_forecasts_</w:t>
      </w:r>
      <w:proofErr w:type="gramStart"/>
      <w:r w:rsidRPr="00BC2075">
        <w:rPr>
          <w:rFonts w:ascii="Courier New" w:eastAsia="Times New Roman" w:hAnsi="Courier New" w:cs="Courier New"/>
          <w:color w:val="333333"/>
          <w:lang w:val="en-US" w:eastAsia="ru-RU"/>
        </w:rPr>
        <w:t>acc(</w:t>
      </w:r>
      <w:proofErr w:type="gramEnd"/>
      <w:r w:rsidRPr="00BC2075">
        <w:rPr>
          <w:rFonts w:ascii="Courier New" w:eastAsia="Times New Roman" w:hAnsi="Courier New" w:cs="Courier New"/>
          <w:color w:val="333333"/>
          <w:lang w:val="en-US" w:eastAsia="ru-RU"/>
        </w:rPr>
        <w:t>actual, forecasts, n_lag, n_seq)</w:t>
      </w:r>
    </w:p>
    <w:p w14:paraId="1E32A4A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p>
    <w:p w14:paraId="17E27FF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i/>
          <w:iCs/>
          <w:color w:val="408080"/>
          <w:lang w:val="en-US" w:eastAsia="ru-RU"/>
        </w:rPr>
        <w:t xml:space="preserve"># </w:t>
      </w:r>
      <w:proofErr w:type="gramStart"/>
      <w:r w:rsidRPr="00BC2075">
        <w:rPr>
          <w:rFonts w:ascii="Courier New" w:eastAsia="Times New Roman" w:hAnsi="Courier New" w:cs="Courier New"/>
          <w:i/>
          <w:iCs/>
          <w:color w:val="408080"/>
          <w:lang w:eastAsia="ru-RU"/>
        </w:rPr>
        <w:t>рисуем</w:t>
      </w:r>
      <w:proofErr w:type="gramEnd"/>
    </w:p>
    <w:p w14:paraId="67531704"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w:t>
      </w:r>
      <w:proofErr w:type="gramStart"/>
      <w:r w:rsidRPr="00BC2075">
        <w:rPr>
          <w:rFonts w:ascii="Courier New" w:eastAsia="Times New Roman" w:hAnsi="Courier New" w:cs="Courier New"/>
          <w:color w:val="333333"/>
          <w:lang w:val="en-US" w:eastAsia="ru-RU"/>
        </w:rPr>
        <w:t>forecasts(</w:t>
      </w:r>
      <w:proofErr w:type="gramEnd"/>
    </w:p>
    <w:p w14:paraId="79A6E5D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 </w:t>
      </w:r>
    </w:p>
    <w:p w14:paraId="12CB7C5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236CC66E"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p>
    <w:p w14:paraId="1F053AB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w:t>
      </w:r>
      <w:proofErr w:type="gramStart"/>
      <w:r w:rsidRPr="00BC2075">
        <w:rPr>
          <w:rFonts w:ascii="Courier New" w:eastAsia="Times New Roman" w:hAnsi="Courier New" w:cs="Courier New"/>
          <w:color w:val="666666"/>
          <w:lang w:val="en-US" w:eastAsia="ru-RU"/>
        </w:rPr>
        <w:t>2</w:t>
      </w:r>
      <w:proofErr w:type="gramEnd"/>
      <w:r w:rsidRPr="00BC2075">
        <w:rPr>
          <w:rFonts w:ascii="Courier New" w:eastAsia="Times New Roman" w:hAnsi="Courier New" w:cs="Courier New"/>
          <w:color w:val="333333"/>
          <w:lang w:val="en-US" w:eastAsia="ru-RU"/>
        </w:rPr>
        <w:t xml:space="preserve">, </w:t>
      </w:r>
    </w:p>
    <w:p w14:paraId="26AB10C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save</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'Forecasts_pics_export/Forecasts_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0BB01510"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7D24CE1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
    <w:p w14:paraId="0802586B"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plot_forecasts_</w:t>
      </w:r>
      <w:proofErr w:type="gramStart"/>
      <w:r w:rsidRPr="00BC2075">
        <w:rPr>
          <w:rFonts w:ascii="Courier New" w:eastAsia="Times New Roman" w:hAnsi="Courier New" w:cs="Courier New"/>
          <w:color w:val="333333"/>
          <w:lang w:val="en-US" w:eastAsia="ru-RU"/>
        </w:rPr>
        <w:t>cropped(</w:t>
      </w:r>
      <w:proofErr w:type="gramEnd"/>
    </w:p>
    <w:p w14:paraId="5D06A642"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series</w:t>
      </w:r>
      <w:proofErr w:type="gramEnd"/>
      <w:r w:rsidRPr="00BC2075">
        <w:rPr>
          <w:rFonts w:ascii="Courier New" w:eastAsia="Times New Roman" w:hAnsi="Courier New" w:cs="Courier New"/>
          <w:color w:val="333333"/>
          <w:lang w:val="en-US" w:eastAsia="ru-RU"/>
        </w:rPr>
        <w:t xml:space="preserve">, </w:t>
      </w:r>
    </w:p>
    <w:p w14:paraId="63252451"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test_c,</w:t>
      </w:r>
    </w:p>
    <w:p w14:paraId="22EF184F"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forecasts</w:t>
      </w:r>
      <w:proofErr w:type="gramEnd"/>
      <w:r w:rsidRPr="00BC2075">
        <w:rPr>
          <w:rFonts w:ascii="Courier New" w:eastAsia="Times New Roman" w:hAnsi="Courier New" w:cs="Courier New"/>
          <w:color w:val="333333"/>
          <w:lang w:val="en-US" w:eastAsia="ru-RU"/>
        </w:rPr>
        <w:t xml:space="preserve">, </w:t>
      </w:r>
    </w:p>
    <w:p w14:paraId="49846338"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n_test</w:t>
      </w:r>
      <w:r w:rsidRPr="00BC2075">
        <w:rPr>
          <w:rFonts w:ascii="Courier New" w:eastAsia="Times New Roman" w:hAnsi="Courier New" w:cs="Courier New"/>
          <w:color w:val="666666"/>
          <w:lang w:val="en-US" w:eastAsia="ru-RU"/>
        </w:rPr>
        <w:t>+</w:t>
      </w:r>
      <w:proofErr w:type="gramStart"/>
      <w:r w:rsidRPr="00BC2075">
        <w:rPr>
          <w:rFonts w:ascii="Courier New" w:eastAsia="Times New Roman" w:hAnsi="Courier New" w:cs="Courier New"/>
          <w:color w:val="666666"/>
          <w:lang w:val="en-US" w:eastAsia="ru-RU"/>
        </w:rPr>
        <w:t>2</w:t>
      </w:r>
      <w:proofErr w:type="gramEnd"/>
      <w:r w:rsidRPr="00BC2075">
        <w:rPr>
          <w:rFonts w:ascii="Courier New" w:eastAsia="Times New Roman" w:hAnsi="Courier New" w:cs="Courier New"/>
          <w:color w:val="333333"/>
          <w:lang w:val="en-US" w:eastAsia="ru-RU"/>
        </w:rPr>
        <w:t xml:space="preserve">, </w:t>
      </w:r>
    </w:p>
    <w:p w14:paraId="76DF30F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lang w:val="en-US" w:eastAsia="ru-RU"/>
        </w:rPr>
      </w:pPr>
      <w:r w:rsidRPr="00BC2075">
        <w:rPr>
          <w:rFonts w:ascii="Courier New" w:eastAsia="Times New Roman" w:hAnsi="Courier New" w:cs="Courier New"/>
          <w:color w:val="333333"/>
          <w:lang w:val="en-US" w:eastAsia="ru-RU"/>
        </w:rPr>
        <w:t xml:space="preserve">        </w:t>
      </w:r>
      <w:proofErr w:type="gramStart"/>
      <w:r w:rsidRPr="00BC2075">
        <w:rPr>
          <w:rFonts w:ascii="Courier New" w:eastAsia="Times New Roman" w:hAnsi="Courier New" w:cs="Courier New"/>
          <w:color w:val="333333"/>
          <w:lang w:val="en-US" w:eastAsia="ru-RU"/>
        </w:rPr>
        <w:t>save</w:t>
      </w:r>
      <w:proofErr w:type="gramEnd"/>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BA2121"/>
          <w:lang w:val="en-US" w:eastAsia="ru-RU"/>
        </w:rPr>
        <w:t>'Forecasts_pics_export/Forecasts_crop_</w:t>
      </w:r>
      <w:r w:rsidRPr="00BC2075">
        <w:rPr>
          <w:rFonts w:ascii="Courier New" w:eastAsia="Times New Roman" w:hAnsi="Courier New" w:cs="Courier New"/>
          <w:b/>
          <w:bCs/>
          <w:color w:val="BB6688"/>
          <w:lang w:val="en-US" w:eastAsia="ru-RU"/>
        </w:rPr>
        <w:t>{}</w:t>
      </w:r>
      <w:r w:rsidRPr="00BC2075">
        <w:rPr>
          <w:rFonts w:ascii="Courier New" w:eastAsia="Times New Roman" w:hAnsi="Courier New" w:cs="Courier New"/>
          <w:color w:val="BA2121"/>
          <w:lang w:val="en-US" w:eastAsia="ru-RU"/>
        </w:rPr>
        <w:t>.png'</w:t>
      </w:r>
      <w:r w:rsidRPr="00BC2075">
        <w:rPr>
          <w:rFonts w:ascii="Courier New" w:eastAsia="Times New Roman" w:hAnsi="Courier New" w:cs="Courier New"/>
          <w:color w:val="666666"/>
          <w:lang w:val="en-US" w:eastAsia="ru-RU"/>
        </w:rPr>
        <w:t>.</w:t>
      </w:r>
      <w:r w:rsidRPr="00BC2075">
        <w:rPr>
          <w:rFonts w:ascii="Courier New" w:eastAsia="Times New Roman" w:hAnsi="Courier New" w:cs="Courier New"/>
          <w:color w:val="333333"/>
          <w:lang w:val="en-US" w:eastAsia="ru-RU"/>
        </w:rPr>
        <w:t>format(test_c)</w:t>
      </w:r>
    </w:p>
    <w:p w14:paraId="6B6724FC" w14:textId="77777777" w:rsidR="00BC2075" w:rsidRPr="00BC2075" w:rsidRDefault="00BC2075" w:rsidP="00BC2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0" w:lineRule="auto"/>
        <w:rPr>
          <w:rFonts w:ascii="Courier New" w:eastAsia="Times New Roman" w:hAnsi="Courier New" w:cs="Courier New"/>
          <w:color w:val="333333"/>
          <w:lang w:eastAsia="ru-RU"/>
        </w:rPr>
      </w:pPr>
      <w:r w:rsidRPr="00BC2075">
        <w:rPr>
          <w:rFonts w:ascii="Courier New" w:eastAsia="Times New Roman" w:hAnsi="Courier New" w:cs="Courier New"/>
          <w:color w:val="333333"/>
          <w:lang w:val="en-US" w:eastAsia="ru-RU"/>
        </w:rPr>
        <w:t xml:space="preserve">    </w:t>
      </w:r>
      <w:r w:rsidRPr="00BC2075">
        <w:rPr>
          <w:rFonts w:ascii="Courier New" w:eastAsia="Times New Roman" w:hAnsi="Courier New" w:cs="Courier New"/>
          <w:color w:val="333333"/>
          <w:lang w:eastAsia="ru-RU"/>
        </w:rPr>
        <w:t>)</w:t>
      </w:r>
    </w:p>
    <w:p w14:paraId="0433A642" w14:textId="77777777" w:rsidR="00122DFA" w:rsidRDefault="00122DFA">
      <w:pPr>
        <w:spacing w:after="160" w:line="259" w:lineRule="auto"/>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2137D310" w14:textId="0DF92E83" w:rsidR="00B57EA8" w:rsidRPr="008E3271"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268" w:name="_Toc59209457"/>
      <w:r>
        <w:rPr>
          <w:rFonts w:ascii="Times New Roman" w:eastAsiaTheme="minorEastAsia" w:hAnsi="Times New Roman" w:cs="Times New Roman"/>
          <w:color w:val="000000" w:themeColor="text1"/>
        </w:rPr>
        <w:lastRenderedPageBreak/>
        <w:t xml:space="preserve">Приложение </w:t>
      </w:r>
      <w:r w:rsidR="00122DFA">
        <w:rPr>
          <w:rFonts w:ascii="Times New Roman" w:eastAsiaTheme="minorEastAsia" w:hAnsi="Times New Roman" w:cs="Times New Roman"/>
          <w:color w:val="000000" w:themeColor="text1"/>
        </w:rPr>
        <w:t>В</w:t>
      </w:r>
      <w:r>
        <w:rPr>
          <w:rFonts w:ascii="Times New Roman" w:eastAsiaTheme="minorEastAsia" w:hAnsi="Times New Roman" w:cs="Times New Roman"/>
          <w:color w:val="000000" w:themeColor="text1"/>
        </w:rPr>
        <w:t>. Графики прогнозов экспорта</w:t>
      </w:r>
      <w:bookmarkEnd w:id="268"/>
      <w:r>
        <w:rPr>
          <w:rFonts w:ascii="Times New Roman" w:eastAsiaTheme="minorEastAsia" w:hAnsi="Times New Roman" w:cs="Times New Roman"/>
          <w:color w:val="000000" w:themeColor="text1"/>
        </w:rPr>
        <w:t xml:space="preserve"> </w:t>
      </w:r>
    </w:p>
    <w:p w14:paraId="75A8CCF3" w14:textId="77777777" w:rsidR="00B57EA8" w:rsidRPr="00314382"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В этом приложении представлены графики прогнозов товарооборота экспорта, которые были построены на 3 месяца вперёд для соответствующих стран.</w:t>
      </w:r>
    </w:p>
    <w:p w14:paraId="67CB72B2" w14:textId="77777777" w:rsidR="00B57EA8" w:rsidRDefault="00B57EA8" w:rsidP="00B57EA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7C7A10D5" wp14:editId="71E4A5A0">
            <wp:extent cx="5937885" cy="2968625"/>
            <wp:effectExtent l="0" t="0" r="5715" b="3175"/>
            <wp:docPr id="65" name="Рисунок 65"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ecasts_crop_Argentin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2FC1094"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Аргентины</w:t>
      </w:r>
    </w:p>
    <w:p w14:paraId="1B149F30"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p>
    <w:p w14:paraId="012BA85F" w14:textId="77777777" w:rsidR="00B57EA8" w:rsidRDefault="00B57EA8" w:rsidP="00B57EA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6BB2DAD7" wp14:editId="478263B7">
            <wp:extent cx="5937885" cy="2968625"/>
            <wp:effectExtent l="0" t="0" r="5715" b="3175"/>
            <wp:docPr id="66" name="Рисунок 66"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ecasts_crop_Canad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2E6E3E9"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Канады</w:t>
      </w:r>
    </w:p>
    <w:p w14:paraId="6EC2193D"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703835D3" wp14:editId="3775D165">
            <wp:extent cx="5937885" cy="2968625"/>
            <wp:effectExtent l="0" t="0" r="5715" b="3175"/>
            <wp:docPr id="67" name="Рисунок 67"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ecasts_crop_China, Hong Kong SA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274F3C52"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Китая, Гонконга</w:t>
      </w:r>
    </w:p>
    <w:p w14:paraId="25C9EA63"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4E318E36"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5E299AF0"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3DEEDF57" wp14:editId="0FFAE9AB">
            <wp:extent cx="5937885" cy="2968625"/>
            <wp:effectExtent l="0" t="0" r="5715" b="3175"/>
            <wp:docPr id="48" name="Рисунок 48" descr="C:\Users\Lenovo\AppData\Local\Microsoft\Windows\INetCache\Content.Word\Forecasts_crop_Den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Microsoft\Windows\INetCache\Content.Word\Forecasts_crop_Denmar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D29C38C"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Дании</w:t>
      </w:r>
    </w:p>
    <w:p w14:paraId="463FD44F"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7E30F87" wp14:editId="4CD76FAE">
            <wp:extent cx="5937885" cy="2968625"/>
            <wp:effectExtent l="0" t="0" r="5715" b="3175"/>
            <wp:docPr id="71" name="Рисунок 71"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ecasts_crop_German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9C0BDAF"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19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Германии</w:t>
      </w:r>
    </w:p>
    <w:p w14:paraId="12399408"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45F0A5E3"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7FE4448B" wp14:editId="73267CA2">
            <wp:extent cx="5937885" cy="2968625"/>
            <wp:effectExtent l="0" t="0" r="5715" b="3175"/>
            <wp:docPr id="72" name="Рисунок 72"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recasts_crop_Jap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C18CB09"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Японии</w:t>
      </w:r>
    </w:p>
    <w:p w14:paraId="1E31DC62"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68841AC" wp14:editId="544C2FD6">
            <wp:extent cx="5937885" cy="2968625"/>
            <wp:effectExtent l="0" t="0" r="5715" b="3175"/>
            <wp:docPr id="73" name="Рисунок 73"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ecasts_crop_Korea, Republic o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9E05358" w14:textId="6F7F2F94"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w:t>
      </w:r>
      <w:r w:rsidR="00587156">
        <w:rPr>
          <w:rFonts w:ascii="Times New Roman" w:eastAsia="Times New Roman" w:hAnsi="Times New Roman" w:cs="Times New Roman"/>
          <w:color w:val="000000"/>
          <w:sz w:val="24"/>
          <w:szCs w:val="28"/>
          <w:lang w:eastAsia="ru-RU"/>
        </w:rPr>
        <w:t xml:space="preserve">Южной </w:t>
      </w:r>
      <w:r>
        <w:rPr>
          <w:rFonts w:ascii="Times New Roman" w:eastAsia="Times New Roman" w:hAnsi="Times New Roman" w:cs="Times New Roman"/>
          <w:color w:val="000000"/>
          <w:sz w:val="24"/>
          <w:szCs w:val="28"/>
          <w:lang w:eastAsia="ru-RU"/>
        </w:rPr>
        <w:t>Кореи</w:t>
      </w:r>
    </w:p>
    <w:p w14:paraId="2DEA5C91"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p>
    <w:p w14:paraId="12EDFB6C"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9D4021B" wp14:editId="256185B9">
            <wp:extent cx="5937885" cy="2968625"/>
            <wp:effectExtent l="0" t="0" r="5715" b="3175"/>
            <wp:docPr id="74" name="Рисунок 74"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ecasts_crop_Malays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sidR="007029D1">
        <w:rPr>
          <w:rFonts w:ascii="Times New Roman" w:eastAsia="Times New Roman" w:hAnsi="Times New Roman" w:cs="Times New Roman"/>
          <w:color w:val="000000"/>
          <w:sz w:val="24"/>
          <w:szCs w:val="28"/>
          <w:lang w:eastAsia="ru-RU"/>
        </w:rPr>
        <w:t>22</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Малайзии</w:t>
      </w:r>
    </w:p>
    <w:p w14:paraId="4ED3226B"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953E1BA" wp14:editId="1207560B">
            <wp:extent cx="5937885" cy="2968625"/>
            <wp:effectExtent l="0" t="0" r="5715" b="3175"/>
            <wp:docPr id="76" name="Рисунок 76"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ecasts_crop_Maldiv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4DC47F4"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Мальдив</w:t>
      </w:r>
    </w:p>
    <w:p w14:paraId="61C11063"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469EA15F"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3E7CA3B0" wp14:editId="4EA0598C">
            <wp:extent cx="5937885" cy="2968625"/>
            <wp:effectExtent l="0" t="0" r="5715" b="3175"/>
            <wp:docPr id="50" name="Рисунок 50" descr="C:\Users\Lenovo\AppData\Local\Microsoft\Windows\INetCache\Content.Word\Forecasts_crop_Sw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Forecasts_crop_Swede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EA19992"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Pr>
          <w:rFonts w:ascii="Times New Roman" w:eastAsia="Times New Roman" w:hAnsi="Times New Roman" w:cs="Times New Roman"/>
          <w:color w:val="000000"/>
          <w:sz w:val="24"/>
          <w:szCs w:val="28"/>
          <w:lang w:eastAsia="ru-RU"/>
        </w:rPr>
        <w:t xml:space="preserve"> для Швеции</w:t>
      </w:r>
    </w:p>
    <w:p w14:paraId="288D4AA3"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4F750576"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78983C0D" wp14:editId="0344CA05">
            <wp:extent cx="5937885" cy="2968625"/>
            <wp:effectExtent l="0" t="0" r="5715" b="3175"/>
            <wp:docPr id="85" name="Рисунок 85"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ecasts_crop_Switzerlan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75F6D30" w14:textId="7CE8D1FD"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Швейцарии</w:t>
      </w:r>
    </w:p>
    <w:p w14:paraId="015A367C" w14:textId="77777777" w:rsidR="00587156" w:rsidRDefault="00587156" w:rsidP="00B57EA8">
      <w:pPr>
        <w:spacing w:after="0" w:line="240" w:lineRule="auto"/>
        <w:jc w:val="center"/>
        <w:rPr>
          <w:rFonts w:ascii="Times New Roman" w:eastAsia="Times New Roman" w:hAnsi="Times New Roman" w:cs="Times New Roman"/>
          <w:color w:val="000000"/>
          <w:sz w:val="24"/>
          <w:szCs w:val="28"/>
          <w:lang w:eastAsia="ru-RU"/>
        </w:rPr>
      </w:pPr>
    </w:p>
    <w:p w14:paraId="02ECA4CE"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106C8B5" wp14:editId="7C4E85A5">
            <wp:extent cx="5937885" cy="2968625"/>
            <wp:effectExtent l="0" t="0" r="5715" b="3175"/>
            <wp:docPr id="86" name="Рисунок 86"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ecasts_crop_Tunisi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B7B288F" w14:textId="129BBED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26</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Туниса</w:t>
      </w:r>
    </w:p>
    <w:p w14:paraId="4ECFD8DB"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6B69FD20" wp14:editId="5C209AE7">
            <wp:extent cx="5937885" cy="2968625"/>
            <wp:effectExtent l="0" t="0" r="5715" b="3175"/>
            <wp:docPr id="87" name="Рисунок 87"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ecasts_crop_Turke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6BF3169" w14:textId="4AA21002"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Турции</w:t>
      </w:r>
    </w:p>
    <w:p w14:paraId="18CB4EFD" w14:textId="77777777" w:rsidR="00587156" w:rsidRPr="007A0C9E" w:rsidRDefault="00587156" w:rsidP="00B57EA8">
      <w:pPr>
        <w:spacing w:after="0" w:line="240" w:lineRule="auto"/>
        <w:jc w:val="center"/>
        <w:rPr>
          <w:rFonts w:ascii="Times New Roman" w:eastAsia="Times New Roman" w:hAnsi="Times New Roman" w:cs="Times New Roman"/>
          <w:szCs w:val="24"/>
          <w:lang w:eastAsia="ru-RU"/>
        </w:rPr>
      </w:pPr>
    </w:p>
    <w:p w14:paraId="3FD7598B"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69E36782" wp14:editId="5406CD07">
            <wp:extent cx="5937885" cy="2968625"/>
            <wp:effectExtent l="0" t="0" r="5715" b="3175"/>
            <wp:docPr id="88" name="Рисунок 88"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orecasts_crop_United Kingdo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392FF84" w14:textId="453F4C41"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Великобритании</w:t>
      </w:r>
    </w:p>
    <w:p w14:paraId="79613282"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p>
    <w:p w14:paraId="20DB90FA" w14:textId="77777777" w:rsidR="00B57EA8" w:rsidRDefault="00B57EA8" w:rsidP="00B57EA8">
      <w:pPr>
        <w:rPr>
          <w:rFonts w:ascii="Times New Roman" w:eastAsia="Times New Roman" w:hAnsi="Times New Roman" w:cs="Times New Roman"/>
          <w:color w:val="000000"/>
          <w:sz w:val="28"/>
          <w:szCs w:val="28"/>
          <w:lang w:eastAsia="ru-RU"/>
        </w:rPr>
      </w:pPr>
    </w:p>
    <w:p w14:paraId="22558217"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lang w:eastAsia="ru-RU"/>
        </w:rPr>
        <w:br/>
      </w:r>
    </w:p>
    <w:p w14:paraId="456C79D5" w14:textId="77777777" w:rsidR="00B57EA8" w:rsidRDefault="00B57EA8" w:rsidP="00B57EA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6D8AB32C" w14:textId="03B9C058" w:rsidR="00B57EA8" w:rsidRPr="008E3271"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269" w:name="_Toc59209458"/>
      <w:r>
        <w:rPr>
          <w:rFonts w:ascii="Times New Roman" w:eastAsiaTheme="minorEastAsia" w:hAnsi="Times New Roman" w:cs="Times New Roman"/>
          <w:color w:val="000000" w:themeColor="text1"/>
        </w:rPr>
        <w:lastRenderedPageBreak/>
        <w:t xml:space="preserve">Приложение </w:t>
      </w:r>
      <w:r w:rsidR="00122DFA">
        <w:rPr>
          <w:rFonts w:ascii="Times New Roman" w:eastAsiaTheme="minorEastAsia" w:hAnsi="Times New Roman" w:cs="Times New Roman"/>
          <w:color w:val="000000" w:themeColor="text1"/>
        </w:rPr>
        <w:t>Г</w:t>
      </w:r>
      <w:r>
        <w:rPr>
          <w:rFonts w:ascii="Times New Roman" w:eastAsiaTheme="minorEastAsia" w:hAnsi="Times New Roman" w:cs="Times New Roman"/>
          <w:color w:val="000000" w:themeColor="text1"/>
        </w:rPr>
        <w:t>.</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269"/>
    </w:p>
    <w:p w14:paraId="7D08942B" w14:textId="77777777" w:rsidR="00B57EA8" w:rsidRPr="00314382"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прогнозов товарооборота </w:t>
      </w:r>
      <w:r>
        <w:rPr>
          <w:rFonts w:ascii="Times New Roman" w:eastAsia="Times New Roman" w:hAnsi="Times New Roman" w:cs="Times New Roman"/>
          <w:color w:val="000000"/>
          <w:sz w:val="28"/>
          <w:szCs w:val="28"/>
          <w:lang w:eastAsia="ru-RU"/>
        </w:rPr>
        <w:t>импорта</w:t>
      </w:r>
      <w:r w:rsidRPr="00314382">
        <w:rPr>
          <w:rFonts w:ascii="Times New Roman" w:eastAsia="Times New Roman" w:hAnsi="Times New Roman" w:cs="Times New Roman"/>
          <w:color w:val="000000"/>
          <w:sz w:val="28"/>
          <w:szCs w:val="28"/>
          <w:lang w:eastAsia="ru-RU"/>
        </w:rPr>
        <w:t>, которые были построены на 3 месяца вперёд для соответствующих стран.</w:t>
      </w:r>
    </w:p>
    <w:p w14:paraId="4D29391F" w14:textId="77777777" w:rsidR="00B57EA8" w:rsidRDefault="00B57EA8" w:rsidP="00B57EA8">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23F4677A" wp14:editId="7232764E">
            <wp:extent cx="5937885" cy="2968625"/>
            <wp:effectExtent l="0" t="0" r="5715" b="3175"/>
            <wp:docPr id="101" name="Рисунок 101" descr="Forecasts_crop_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orecasts_crop_Argentin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1812BB6" w14:textId="50585362"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29</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Аргентины</w:t>
      </w:r>
    </w:p>
    <w:p w14:paraId="42624E08" w14:textId="77777777" w:rsidR="00587156" w:rsidRPr="007A0C9E" w:rsidRDefault="00587156" w:rsidP="00B57EA8">
      <w:pPr>
        <w:spacing w:after="0" w:line="240" w:lineRule="auto"/>
        <w:jc w:val="center"/>
        <w:rPr>
          <w:rFonts w:ascii="Times New Roman" w:eastAsia="Times New Roman" w:hAnsi="Times New Roman" w:cs="Times New Roman"/>
          <w:szCs w:val="24"/>
          <w:lang w:eastAsia="ru-RU"/>
        </w:rPr>
      </w:pPr>
    </w:p>
    <w:p w14:paraId="1376A99B" w14:textId="77777777" w:rsidR="00B57EA8" w:rsidRDefault="00B57EA8" w:rsidP="00B57EA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4F17704" wp14:editId="0E6F7E7E">
            <wp:extent cx="5937885" cy="2968625"/>
            <wp:effectExtent l="0" t="0" r="5715" b="3175"/>
            <wp:docPr id="102" name="Рисунок 102" descr="Forecasts_crop_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orecasts_crop_Canad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A555389" w14:textId="6FAF8ACF"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3</w:t>
      </w:r>
      <w:r w:rsidR="007029D1">
        <w:rPr>
          <w:rFonts w:ascii="Times New Roman" w:eastAsia="Times New Roman" w:hAnsi="Times New Roman" w:cs="Times New Roman"/>
          <w:color w:val="000000"/>
          <w:sz w:val="24"/>
          <w:szCs w:val="28"/>
          <w:lang w:eastAsia="ru-RU"/>
        </w:rPr>
        <w:t>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Канады</w:t>
      </w:r>
    </w:p>
    <w:p w14:paraId="46727966"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6654576D" wp14:editId="4CAADE84">
            <wp:extent cx="5937885" cy="2968625"/>
            <wp:effectExtent l="0" t="0" r="5715" b="3175"/>
            <wp:docPr id="103" name="Рисунок 103" descr="Forecasts_crop_China, Hong Kong 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recasts_crop_China, Hong Kong SA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0A81499" w14:textId="4B6CA319"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Китая, Гонконга</w:t>
      </w:r>
    </w:p>
    <w:p w14:paraId="3B2B038E"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7C342D7B"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drawing>
          <wp:inline distT="0" distB="0" distL="0" distR="0" wp14:anchorId="522759B3" wp14:editId="4AA90982">
            <wp:extent cx="5937885" cy="2968625"/>
            <wp:effectExtent l="0" t="0" r="5715" b="3175"/>
            <wp:docPr id="104" name="Рисунок 104" descr="Forecasts_crop_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orecasts_crop_Denmark"/>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8C1D226" w14:textId="6D28C881"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 xml:space="preserve">32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Дании</w:t>
      </w:r>
    </w:p>
    <w:p w14:paraId="3EA7EF6B"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51DEA621" wp14:editId="65981B06">
            <wp:extent cx="5937885" cy="2968625"/>
            <wp:effectExtent l="0" t="0" r="5715" b="3175"/>
            <wp:docPr id="105" name="Рисунок 105" descr="Forecasts_crop_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ecasts_crop_German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4B98C033" w14:textId="31CB348E"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Германии</w:t>
      </w:r>
    </w:p>
    <w:p w14:paraId="651355B0" w14:textId="77777777" w:rsidR="00587156" w:rsidRDefault="00587156" w:rsidP="00B57EA8">
      <w:pPr>
        <w:spacing w:after="0" w:line="240" w:lineRule="auto"/>
        <w:jc w:val="center"/>
        <w:rPr>
          <w:rFonts w:ascii="Times New Roman" w:eastAsia="Times New Roman" w:hAnsi="Times New Roman" w:cs="Times New Roman"/>
          <w:color w:val="000000"/>
          <w:sz w:val="24"/>
          <w:szCs w:val="28"/>
          <w:lang w:eastAsia="ru-RU"/>
        </w:rPr>
      </w:pPr>
    </w:p>
    <w:p w14:paraId="3E1246AF"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1751A99F" wp14:editId="32E4F694">
            <wp:extent cx="5937885" cy="2968625"/>
            <wp:effectExtent l="0" t="0" r="5715" b="3175"/>
            <wp:docPr id="106" name="Рисунок 106" descr="Forecasts_crop_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recasts_crop_Japa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E2E7F77" w14:textId="34F967C8"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Японии</w:t>
      </w:r>
    </w:p>
    <w:p w14:paraId="38DCD48B"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14D45FFD" wp14:editId="327326AE">
            <wp:extent cx="5937885" cy="2968625"/>
            <wp:effectExtent l="0" t="0" r="5715" b="3175"/>
            <wp:docPr id="107" name="Рисунок 107" descr="Forecasts_crop_Korea, Republic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ecasts_crop_Korea, Republic o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AD2A9F2" w14:textId="614950CF"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35</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Кореи</w:t>
      </w:r>
    </w:p>
    <w:p w14:paraId="0662D398" w14:textId="77777777" w:rsidR="00587156" w:rsidRPr="007A0C9E" w:rsidRDefault="00587156" w:rsidP="00B57EA8">
      <w:pPr>
        <w:spacing w:after="0" w:line="240" w:lineRule="auto"/>
        <w:jc w:val="center"/>
        <w:rPr>
          <w:rFonts w:ascii="Times New Roman" w:eastAsia="Times New Roman" w:hAnsi="Times New Roman" w:cs="Times New Roman"/>
          <w:szCs w:val="24"/>
          <w:lang w:eastAsia="ru-RU"/>
        </w:rPr>
      </w:pPr>
    </w:p>
    <w:p w14:paraId="4ECE6D66" w14:textId="709336EC"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69FBCC7" wp14:editId="3919D06C">
            <wp:extent cx="5937885" cy="2968625"/>
            <wp:effectExtent l="0" t="0" r="5715" b="3175"/>
            <wp:docPr id="108" name="Рисунок 108" descr="Forecasts_crop_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ecasts_crop_Malays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r w:rsidRPr="007A0C9E">
        <w:rPr>
          <w:rFonts w:ascii="Times New Roman" w:eastAsia="Times New Roman" w:hAnsi="Times New Roman" w:cs="Times New Roman"/>
          <w:color w:val="000000"/>
          <w:sz w:val="24"/>
          <w:szCs w:val="28"/>
          <w:lang w:eastAsia="ru-RU"/>
        </w:rPr>
        <w:t xml:space="preserve"> Рисунок </w:t>
      </w:r>
      <w:r w:rsidR="007029D1">
        <w:rPr>
          <w:rFonts w:ascii="Times New Roman" w:eastAsia="Times New Roman" w:hAnsi="Times New Roman" w:cs="Times New Roman"/>
          <w:color w:val="000000"/>
          <w:sz w:val="24"/>
          <w:szCs w:val="28"/>
          <w:lang w:eastAsia="ru-RU"/>
        </w:rPr>
        <w:t>36</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Малайзии</w:t>
      </w:r>
    </w:p>
    <w:p w14:paraId="6047BCA4"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2E5D8691" wp14:editId="55003F84">
            <wp:extent cx="5937885" cy="2968625"/>
            <wp:effectExtent l="0" t="0" r="5715" b="3175"/>
            <wp:docPr id="109" name="Рисунок 109" descr="Forecasts_crop_Mald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ecasts_crop_Maldiv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3B1CD092" w14:textId="3DCC69FF"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37</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Мальдив</w:t>
      </w:r>
    </w:p>
    <w:p w14:paraId="312D9C28" w14:textId="77777777" w:rsidR="00587156" w:rsidRDefault="00587156" w:rsidP="00B57EA8">
      <w:pPr>
        <w:spacing w:after="0" w:line="240" w:lineRule="auto"/>
        <w:jc w:val="center"/>
        <w:rPr>
          <w:rFonts w:ascii="Times New Roman" w:eastAsia="Times New Roman" w:hAnsi="Times New Roman" w:cs="Times New Roman"/>
          <w:color w:val="000000"/>
          <w:sz w:val="24"/>
          <w:szCs w:val="28"/>
          <w:lang w:eastAsia="ru-RU"/>
        </w:rPr>
      </w:pPr>
    </w:p>
    <w:p w14:paraId="5B7A4794"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059198CD" wp14:editId="3D9FAEE3">
            <wp:extent cx="5937885" cy="2968625"/>
            <wp:effectExtent l="0" t="0" r="5715" b="3175"/>
            <wp:docPr id="123" name="Рисунок 123" descr="Forecasts_crop_Sw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recasts_crop_Swede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7D18F119" w14:textId="57F4C215"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38</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Швеции</w:t>
      </w:r>
    </w:p>
    <w:p w14:paraId="660B2FB4" w14:textId="77777777" w:rsidR="00587156" w:rsidRDefault="00587156" w:rsidP="00B57EA8">
      <w:pPr>
        <w:spacing w:after="0" w:line="240" w:lineRule="auto"/>
        <w:jc w:val="center"/>
        <w:rPr>
          <w:rFonts w:ascii="Times New Roman" w:eastAsia="Times New Roman" w:hAnsi="Times New Roman" w:cs="Times New Roman"/>
          <w:color w:val="000000"/>
          <w:sz w:val="24"/>
          <w:szCs w:val="28"/>
          <w:lang w:eastAsia="ru-RU"/>
        </w:rPr>
      </w:pPr>
    </w:p>
    <w:p w14:paraId="40E64158"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32052012" wp14:editId="09AC11B5">
            <wp:extent cx="5937885" cy="2968625"/>
            <wp:effectExtent l="0" t="0" r="5715" b="3175"/>
            <wp:docPr id="111" name="Рисунок 111" descr="Forecasts_crop_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recasts_crop_Russian Federati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C65B125" w14:textId="4FDE45E3"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39</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Российской Федерации</w:t>
      </w:r>
    </w:p>
    <w:p w14:paraId="4449D306"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p>
    <w:p w14:paraId="5F316D50"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drawing>
          <wp:inline distT="0" distB="0" distL="0" distR="0" wp14:anchorId="293004F4" wp14:editId="323AC0F6">
            <wp:extent cx="5937885" cy="2968625"/>
            <wp:effectExtent l="0" t="0" r="5715" b="3175"/>
            <wp:docPr id="112" name="Рисунок 112" descr="Forecasts_crop_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ecasts_crop_Switzerlan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63B71A1" w14:textId="39829544"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40</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Швейцарии</w:t>
      </w:r>
    </w:p>
    <w:p w14:paraId="3182DF9E" w14:textId="77777777"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drawing>
          <wp:inline distT="0" distB="0" distL="0" distR="0" wp14:anchorId="13095950" wp14:editId="68B41186">
            <wp:extent cx="5937885" cy="2968625"/>
            <wp:effectExtent l="0" t="0" r="5715" b="3175"/>
            <wp:docPr id="113" name="Рисунок 113" descr="Forecasts_crop_Tun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recasts_crop_Tunisi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04C977BC" w14:textId="71F960A3"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41</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Туниса</w:t>
      </w:r>
    </w:p>
    <w:p w14:paraId="19AF37B9" w14:textId="77777777" w:rsidR="00587156" w:rsidRPr="007A0C9E" w:rsidRDefault="00587156" w:rsidP="00B57EA8">
      <w:pPr>
        <w:spacing w:after="0" w:line="240" w:lineRule="auto"/>
        <w:jc w:val="center"/>
        <w:rPr>
          <w:rFonts w:ascii="Times New Roman" w:eastAsia="Times New Roman" w:hAnsi="Times New Roman" w:cs="Times New Roman"/>
          <w:szCs w:val="24"/>
          <w:lang w:eastAsia="ru-RU"/>
        </w:rPr>
      </w:pPr>
    </w:p>
    <w:p w14:paraId="400317C7"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5F113C1C" wp14:editId="333BF6BC">
            <wp:extent cx="5937885" cy="2968625"/>
            <wp:effectExtent l="0" t="0" r="5715" b="3175"/>
            <wp:docPr id="114" name="Рисунок 114" descr="Forecasts_crop_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ecasts_crop_Turke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1B3F4C6" w14:textId="3CE9468E"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42</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Турции</w:t>
      </w:r>
    </w:p>
    <w:p w14:paraId="7FC234B4"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drawing>
          <wp:inline distT="0" distB="0" distL="0" distR="0" wp14:anchorId="1E7547BE" wp14:editId="144DF567">
            <wp:extent cx="5937885" cy="2968625"/>
            <wp:effectExtent l="0" t="0" r="5715" b="3175"/>
            <wp:docPr id="115" name="Рисунок 115" descr="Forecasts_crop_United King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recasts_crop_United Kingdo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586CE95B" w14:textId="5BCAE4CF" w:rsidR="00B57EA8" w:rsidRDefault="00B57EA8" w:rsidP="00B57EA8">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43</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Великобритании</w:t>
      </w:r>
    </w:p>
    <w:p w14:paraId="4BFA48E2" w14:textId="77777777" w:rsidR="00587156" w:rsidRPr="007A0C9E" w:rsidRDefault="00587156" w:rsidP="00B57EA8">
      <w:pPr>
        <w:spacing w:after="0" w:line="240" w:lineRule="auto"/>
        <w:jc w:val="center"/>
        <w:rPr>
          <w:rFonts w:ascii="Times New Roman" w:eastAsia="Times New Roman" w:hAnsi="Times New Roman" w:cs="Times New Roman"/>
          <w:szCs w:val="24"/>
          <w:lang w:eastAsia="ru-RU"/>
        </w:rPr>
      </w:pPr>
    </w:p>
    <w:p w14:paraId="65412D96" w14:textId="77777777" w:rsidR="00B57EA8" w:rsidRPr="007A0C9E" w:rsidRDefault="00B57EA8" w:rsidP="00B57EA8">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drawing>
          <wp:inline distT="0" distB="0" distL="0" distR="0" wp14:anchorId="0DCC3ECC" wp14:editId="6F91CB6F">
            <wp:extent cx="5937885" cy="2968625"/>
            <wp:effectExtent l="0" t="0" r="5715" b="3175"/>
            <wp:docPr id="116" name="Рисунок 116" descr="Forecasts_crop_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recasts_crop_United Stat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14:paraId="107EB20E" w14:textId="792330FD" w:rsidR="00B57EA8" w:rsidRPr="007A0C9E" w:rsidRDefault="00B57EA8" w:rsidP="00B57EA8">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7029D1">
        <w:rPr>
          <w:rFonts w:ascii="Times New Roman" w:eastAsia="Times New Roman" w:hAnsi="Times New Roman" w:cs="Times New Roman"/>
          <w:color w:val="000000"/>
          <w:sz w:val="24"/>
          <w:szCs w:val="28"/>
          <w:lang w:eastAsia="ru-RU"/>
        </w:rPr>
        <w:t>44</w:t>
      </w:r>
      <w:r w:rsidRPr="007A0C9E">
        <w:rPr>
          <w:rFonts w:ascii="Times New Roman" w:eastAsia="Times New Roman" w:hAnsi="Times New Roman" w:cs="Times New Roman"/>
          <w:color w:val="000000"/>
          <w:sz w:val="24"/>
          <w:szCs w:val="28"/>
          <w:lang w:eastAsia="ru-RU"/>
        </w:rPr>
        <w:t xml:space="preserve"> – Построенные на 3 месяца вперед прогнозы из каждой временной точки тренировочной выборки</w:t>
      </w:r>
      <w:r w:rsidR="00587156">
        <w:rPr>
          <w:rFonts w:ascii="Times New Roman" w:eastAsia="Times New Roman" w:hAnsi="Times New Roman" w:cs="Times New Roman"/>
          <w:color w:val="000000"/>
          <w:sz w:val="24"/>
          <w:szCs w:val="28"/>
          <w:lang w:eastAsia="ru-RU"/>
        </w:rPr>
        <w:t xml:space="preserve"> для США</w:t>
      </w:r>
    </w:p>
    <w:p w14:paraId="67817F67" w14:textId="77777777" w:rsidR="00B57EA8" w:rsidRDefault="00B57EA8" w:rsidP="00B57EA8">
      <w:pPr>
        <w:rPr>
          <w:rFonts w:ascii="Times New Roman" w:eastAsia="Times New Roman" w:hAnsi="Times New Roman" w:cs="Times New Roman"/>
          <w:color w:val="000000"/>
          <w:sz w:val="28"/>
          <w:szCs w:val="28"/>
          <w:lang w:eastAsia="ru-RU"/>
        </w:rPr>
      </w:pPr>
    </w:p>
    <w:p w14:paraId="6E0174B9" w14:textId="77777777" w:rsidR="00B57EA8" w:rsidRDefault="00B57EA8" w:rsidP="00B57EA8">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48E7C309" w14:textId="1A2B4576" w:rsidR="00B57EA8" w:rsidRPr="004117BC" w:rsidRDefault="00B57EA8" w:rsidP="00B57EA8">
      <w:pPr>
        <w:pStyle w:val="1"/>
        <w:spacing w:before="0" w:after="120" w:line="360" w:lineRule="auto"/>
        <w:jc w:val="center"/>
        <w:rPr>
          <w:rFonts w:ascii="Times New Roman" w:eastAsiaTheme="minorEastAsia" w:hAnsi="Times New Roman" w:cs="Times New Roman"/>
          <w:color w:val="000000" w:themeColor="text1"/>
        </w:rPr>
      </w:pPr>
      <w:bookmarkStart w:id="270" w:name="_Toc59209459"/>
      <w:r>
        <w:rPr>
          <w:rFonts w:ascii="Times New Roman" w:eastAsiaTheme="minorEastAsia" w:hAnsi="Times New Roman" w:cs="Times New Roman"/>
          <w:color w:val="000000" w:themeColor="text1"/>
        </w:rPr>
        <w:lastRenderedPageBreak/>
        <w:t xml:space="preserve">Приложение </w:t>
      </w:r>
      <w:r w:rsidR="00122DFA">
        <w:rPr>
          <w:rFonts w:ascii="Times New Roman" w:eastAsiaTheme="minorEastAsia" w:hAnsi="Times New Roman" w:cs="Times New Roman"/>
          <w:color w:val="000000" w:themeColor="text1"/>
        </w:rPr>
        <w:t>Д</w:t>
      </w:r>
      <w:r>
        <w:rPr>
          <w:rFonts w:ascii="Times New Roman" w:eastAsiaTheme="minorEastAsia" w:hAnsi="Times New Roman" w:cs="Times New Roman"/>
          <w:color w:val="000000" w:themeColor="text1"/>
        </w:rPr>
        <w:t>. Таблица оценки качества модели на данных объёма экспорта</w:t>
      </w:r>
      <w:bookmarkEnd w:id="270"/>
    </w:p>
    <w:p w14:paraId="7E320469" w14:textId="77777777" w:rsidR="00B57EA8" w:rsidRDefault="00B57EA8" w:rsidP="00B57EA8">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Оценка качества модели на данных объема экспорта разных стран</w:t>
      </w:r>
      <w:r w:rsidR="007029D1">
        <w:rPr>
          <w:rFonts w:ascii="Times New Roman" w:eastAsia="Times New Roman" w:hAnsi="Times New Roman" w:cs="Times New Roman"/>
          <w:color w:val="000000"/>
          <w:sz w:val="28"/>
          <w:szCs w:val="28"/>
          <w:lang w:eastAsia="ru-RU"/>
        </w:rPr>
        <w:t xml:space="preserve"> представлена в таблице 1</w:t>
      </w:r>
      <w:r w:rsidRPr="00324ED3">
        <w:rPr>
          <w:rFonts w:ascii="Times New Roman" w:eastAsia="Times New Roman" w:hAnsi="Times New Roman" w:cs="Times New Roman"/>
          <w:color w:val="000000"/>
          <w:sz w:val="28"/>
          <w:szCs w:val="28"/>
          <w:lang w:eastAsia="ru-RU"/>
        </w:rPr>
        <w:t>.</w:t>
      </w:r>
    </w:p>
    <w:p w14:paraId="5FE02FAC" w14:textId="77777777" w:rsidR="00B57EA8" w:rsidRPr="00D472CC" w:rsidRDefault="00B57EA8" w:rsidP="00B57E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w:t>
      </w:r>
      <w:r w:rsidR="007029D1">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 xml:space="preserve"> – Оценка качества модели на данных объёма экспорта разных стран</w:t>
      </w:r>
    </w:p>
    <w:tbl>
      <w:tblPr>
        <w:tblW w:w="9298" w:type="dxa"/>
        <w:tblCellMar>
          <w:top w:w="15" w:type="dxa"/>
          <w:left w:w="15" w:type="dxa"/>
          <w:bottom w:w="15" w:type="dxa"/>
          <w:right w:w="15" w:type="dxa"/>
        </w:tblCellMar>
        <w:tblLook w:val="04A0" w:firstRow="1" w:lastRow="0" w:firstColumn="1" w:lastColumn="0" w:noHBand="0" w:noVBand="1"/>
      </w:tblPr>
      <w:tblGrid>
        <w:gridCol w:w="6176"/>
        <w:gridCol w:w="871"/>
        <w:gridCol w:w="1353"/>
        <w:gridCol w:w="898"/>
      </w:tblGrid>
      <w:tr w:rsidR="00B57EA8" w:rsidRPr="007029D1" w14:paraId="3A9167FB" w14:textId="77777777" w:rsidTr="00311D4F">
        <w:trPr>
          <w:trHeight w:val="301"/>
        </w:trPr>
        <w:tc>
          <w:tcPr>
            <w:tcW w:w="0" w:type="auto"/>
            <w:tcBorders>
              <w:top w:val="single" w:sz="6" w:space="0" w:color="000000"/>
              <w:left w:val="single" w:sz="6" w:space="0" w:color="000000"/>
              <w:bottom w:val="single" w:sz="6" w:space="0" w:color="000000"/>
              <w:right w:val="single" w:sz="6" w:space="0" w:color="000000"/>
              <w:tl2br w:val="single" w:sz="4" w:space="0" w:color="auto"/>
            </w:tcBorders>
            <w:tcMar>
              <w:top w:w="40" w:type="dxa"/>
              <w:left w:w="40" w:type="dxa"/>
              <w:bottom w:w="40" w:type="dxa"/>
              <w:right w:w="40" w:type="dxa"/>
            </w:tcMar>
            <w:vAlign w:val="bottom"/>
            <w:hideMark/>
          </w:tcPr>
          <w:p w14:paraId="3691B952" w14:textId="2A2202EA"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Country</w:t>
            </w:r>
            <w:r w:rsidR="00311D4F">
              <w:rPr>
                <w:rFonts w:ascii="Times New Roman" w:eastAsia="Times New Roman" w:hAnsi="Times New Roman" w:cs="Times New Roman"/>
                <w:color w:val="000000"/>
                <w:sz w:val="24"/>
                <w:szCs w:val="24"/>
                <w:lang w:eastAsia="ru-RU"/>
              </w:rPr>
              <w:t xml:space="preserve">                                                                         </w:t>
            </w:r>
            <w:r w:rsidR="00311D4F">
              <w:rPr>
                <w:rFonts w:ascii="Times New Roman" w:eastAsia="Times New Roman" w:hAnsi="Times New Roman" w:cs="Times New Roman"/>
                <w:color w:val="000000"/>
                <w:sz w:val="24"/>
                <w:szCs w:val="24"/>
                <w:lang w:eastAsia="ru-RU"/>
              </w:rPr>
              <w:t>Метрика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F3E7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8CB74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0A47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val_mae</w:t>
            </w:r>
          </w:p>
        </w:tc>
      </w:tr>
      <w:tr w:rsidR="00B57EA8" w:rsidRPr="007029D1" w14:paraId="1B6ABD64" w14:textId="77777777" w:rsidTr="00B57EA8">
        <w:trPr>
          <w:trHeight w:val="1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4ED56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Российская Федерация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5EE79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6F41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F736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0.4975</w:t>
            </w:r>
          </w:p>
        </w:tc>
      </w:tr>
      <w:tr w:rsidR="00B57EA8" w:rsidRPr="007029D1" w14:paraId="64796B95" w14:textId="77777777" w:rsidTr="00B57EA8">
        <w:trPr>
          <w:trHeight w:val="1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054A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ED8F9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B9CA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4AC7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3555131D" w14:textId="77777777" w:rsidTr="00B57EA8">
        <w:trPr>
          <w:trHeight w:val="12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2113D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США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03CBD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0.2308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0E18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C90F1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0.371</w:t>
            </w:r>
          </w:p>
        </w:tc>
      </w:tr>
      <w:tr w:rsidR="00B57EA8" w:rsidRPr="007029D1" w14:paraId="5E9A6595" w14:textId="77777777" w:rsidTr="00B57EA8">
        <w:trPr>
          <w:trHeight w:val="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B21F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0.5959595959595959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3DAA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8EAA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FC1C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413EAD80" w14:textId="77777777" w:rsidTr="00B57EA8">
        <w:trPr>
          <w:trHeight w:val="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37E11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Великобритания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C21E2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0B4A8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0.3016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371C1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0.4241</w:t>
            </w:r>
          </w:p>
        </w:tc>
      </w:tr>
      <w:tr w:rsidR="00B57EA8" w:rsidRPr="007029D1" w14:paraId="3C7BD115" w14:textId="77777777" w:rsidTr="00B57EA8">
        <w:trPr>
          <w:trHeight w:val="26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92D1F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0.468013468013468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E52C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AE99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060B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F9C46B3" w14:textId="77777777" w:rsidTr="00B57EA8">
        <w:trPr>
          <w:trHeight w:val="18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10E2B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Германия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D6DA1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0.5252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9094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66DF9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0.5816</w:t>
            </w:r>
          </w:p>
        </w:tc>
      </w:tr>
      <w:tr w:rsidR="00B57EA8" w:rsidRPr="007029D1" w14:paraId="69533577" w14:textId="77777777" w:rsidTr="00B57EA8">
        <w:trPr>
          <w:trHeight w:val="20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51064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0.7373737373737373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A0BE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56CB4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C00A2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69999C56" w14:textId="77777777" w:rsidTr="00B57EA8">
        <w:trPr>
          <w:trHeight w:val="15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36FD42" w14:textId="14B66815" w:rsidR="00B57EA8" w:rsidRPr="007029D1" w:rsidRDefault="00B57EA8" w:rsidP="00311D4F">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Китай</w:t>
            </w:r>
            <w:r w:rsidR="00311D4F">
              <w:rPr>
                <w:rFonts w:ascii="Times New Roman" w:eastAsia="Times New Roman" w:hAnsi="Times New Roman" w:cs="Times New Roman"/>
                <w:color w:val="000000"/>
                <w:sz w:val="24"/>
                <w:szCs w:val="24"/>
                <w:lang w:eastAsia="ru-RU"/>
              </w:rPr>
              <w:t>,</w:t>
            </w:r>
            <w:r w:rsidRPr="007029D1">
              <w:rPr>
                <w:rFonts w:ascii="Times New Roman" w:eastAsia="Times New Roman" w:hAnsi="Times New Roman" w:cs="Times New Roman"/>
                <w:color w:val="000000"/>
                <w:sz w:val="24"/>
                <w:szCs w:val="24"/>
                <w:lang w:eastAsia="ru-RU"/>
              </w:rPr>
              <w:t xml:space="preserve"> Гонконг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9E9D7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B21C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0.6032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1B1FA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0.4442</w:t>
            </w:r>
          </w:p>
        </w:tc>
      </w:tr>
      <w:tr w:rsidR="00B57EA8" w:rsidRPr="007029D1" w14:paraId="46DED136" w14:textId="77777777" w:rsidTr="00B57EA8">
        <w:trPr>
          <w:trHeight w:val="9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F6D3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DD352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E4F5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6EC2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7895B6DF" w14:textId="77777777" w:rsidTr="00B57EA8">
        <w:trPr>
          <w:trHeight w:val="18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CE92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Канада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5A0DA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CBBE2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0.5714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4BA8C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0.5467</w:t>
            </w:r>
          </w:p>
        </w:tc>
      </w:tr>
      <w:tr w:rsidR="00B57EA8" w:rsidRPr="007029D1" w14:paraId="5EB2F131" w14:textId="77777777" w:rsidTr="00B57EA8">
        <w:trPr>
          <w:trHeight w:val="1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95832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0.5521885521885522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4FF47"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222A7"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8550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08CC589B" w14:textId="77777777" w:rsidTr="00B57EA8">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DBC41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Япония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F41C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C81A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56F39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0.3233</w:t>
            </w:r>
          </w:p>
        </w:tc>
      </w:tr>
      <w:tr w:rsidR="00B57EA8" w:rsidRPr="007029D1" w14:paraId="11BB5C5E" w14:textId="77777777" w:rsidTr="00B57EA8">
        <w:trPr>
          <w:trHeight w:val="3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FD6E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0.8585858585858586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931B6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00C7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3A682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06B7ED38" w14:textId="77777777" w:rsidTr="00B57EA8">
        <w:trPr>
          <w:trHeight w:val="12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D349B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Турция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F6A2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7A23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63E1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0.4425</w:t>
            </w:r>
          </w:p>
        </w:tc>
      </w:tr>
      <w:tr w:rsidR="00B57EA8" w:rsidRPr="007029D1" w14:paraId="1C109337" w14:textId="77777777" w:rsidTr="00B57EA8">
        <w:trPr>
          <w:trHeight w:val="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4250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E6E4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8FAE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F0FD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4B35473" w14:textId="77777777" w:rsidTr="00B57EA8">
        <w:trPr>
          <w:trHeight w:val="1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C571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Дания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D6948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0.7538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BEFB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0.5397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F7BA4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0.7162</w:t>
            </w:r>
          </w:p>
        </w:tc>
      </w:tr>
      <w:tr w:rsidR="00B57EA8" w:rsidRPr="007029D1" w14:paraId="64B40C23" w14:textId="77777777" w:rsidTr="00B57EA8">
        <w:trPr>
          <w:trHeight w:val="1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B7B0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0.6195286195286195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C48D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30C8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74D8F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18B1C3A" w14:textId="77777777" w:rsidTr="00B57EA8">
        <w:trPr>
          <w:trHeight w:val="19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42928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Мальдивы</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FC098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0.5778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65AA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FC37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0.617</w:t>
            </w:r>
          </w:p>
        </w:tc>
      </w:tr>
      <w:tr w:rsidR="00B57EA8" w:rsidRPr="007029D1" w14:paraId="06157612" w14:textId="77777777" w:rsidTr="00B57EA8">
        <w:trPr>
          <w:trHeight w:val="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6AF0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0.46464646464646464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3607E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9C05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B5D0B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3F93B29F" w14:textId="77777777" w:rsidTr="00B57EA8">
        <w:trPr>
          <w:trHeight w:val="1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F45B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Швеция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33C2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276B8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53F2B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0.51</w:t>
            </w:r>
          </w:p>
        </w:tc>
      </w:tr>
      <w:tr w:rsidR="00B57EA8" w:rsidRPr="007029D1" w14:paraId="48806738" w14:textId="77777777" w:rsidTr="00B57EA8">
        <w:trPr>
          <w:trHeight w:val="2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84A9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0.6127946127946128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91571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80DD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6BE5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4116CC56" w14:textId="77777777" w:rsidTr="00B57EA8">
        <w:trPr>
          <w:trHeight w:val="19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04ACD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Южная Корея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81B6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05A6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C9A6F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0.3147</w:t>
            </w:r>
          </w:p>
        </w:tc>
      </w:tr>
      <w:tr w:rsidR="00B57EA8" w:rsidRPr="007029D1" w14:paraId="5F545515" w14:textId="77777777" w:rsidTr="00B57EA8">
        <w:trPr>
          <w:trHeight w:val="28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9D61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0.5420875420875421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6D17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1EF3B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958E7"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A40D8EA" w14:textId="77777777" w:rsidTr="00B57EA8">
        <w:trPr>
          <w:trHeight w:val="18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50E53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Швейцария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5451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0.2523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E9723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F1AB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0.38</w:t>
            </w:r>
          </w:p>
        </w:tc>
      </w:tr>
      <w:tr w:rsidR="00B57EA8" w:rsidRPr="007029D1" w14:paraId="22228139" w14:textId="77777777" w:rsidTr="00B57EA8">
        <w:trPr>
          <w:trHeight w:val="2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E5B3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0.7138047138047138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8DBDB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B32D6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1BD2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4B14F824" w14:textId="77777777" w:rsidTr="00B57EA8">
        <w:trPr>
          <w:trHeight w:val="18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C42B72"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Тунис</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C36FAF"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0.1787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05A0E"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0.2586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B778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0.3472</w:t>
            </w:r>
          </w:p>
        </w:tc>
      </w:tr>
      <w:tr w:rsidR="00B57EA8" w:rsidRPr="007029D1" w14:paraId="6525A992" w14:textId="77777777" w:rsidTr="00B57EA8">
        <w:trPr>
          <w:trHeight w:val="1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805A36"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0.5555555555555556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11C15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337DB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6B0ED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13ED15F3" w14:textId="77777777" w:rsidTr="00B57EA8">
        <w:trPr>
          <w:trHeight w:val="2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720D9"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Малайзия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E42ABA"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0.7266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8123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0.6226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E959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0.6542</w:t>
            </w:r>
          </w:p>
        </w:tc>
      </w:tr>
      <w:tr w:rsidR="00B57EA8" w:rsidRPr="007029D1" w14:paraId="029F4CCD" w14:textId="77777777" w:rsidTr="00B57EA8">
        <w:trPr>
          <w:trHeight w:val="18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FD43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2BDEC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0F1C24"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7575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r w:rsidR="00B57EA8" w:rsidRPr="007029D1" w14:paraId="2CFB7D51" w14:textId="77777777" w:rsidTr="00B57EA8">
        <w:trPr>
          <w:trHeight w:val="13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208EC"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Аргентина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2D2545"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BA940"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0.5238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8C648"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0.5184</w:t>
            </w:r>
          </w:p>
        </w:tc>
      </w:tr>
      <w:tr w:rsidR="00B57EA8" w:rsidRPr="007029D1" w14:paraId="2D8B3FFA" w14:textId="77777777" w:rsidTr="00B57EA8">
        <w:trPr>
          <w:trHeight w:val="2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035901"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lastRenderedPageBreak/>
              <w:t>Binary accuracy: 0.632996632996633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A4743"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0CD59D"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6BE70B" w14:textId="77777777" w:rsidR="00B57EA8" w:rsidRPr="007029D1" w:rsidRDefault="00B57EA8" w:rsidP="007029D1">
            <w:pPr>
              <w:spacing w:after="0" w:line="240" w:lineRule="auto"/>
              <w:rPr>
                <w:rFonts w:ascii="Times New Roman" w:eastAsia="Times New Roman" w:hAnsi="Times New Roman" w:cs="Times New Roman"/>
                <w:sz w:val="24"/>
                <w:szCs w:val="24"/>
                <w:lang w:eastAsia="ru-RU"/>
              </w:rPr>
            </w:pPr>
          </w:p>
        </w:tc>
      </w:tr>
    </w:tbl>
    <w:p w14:paraId="52222F63" w14:textId="77777777" w:rsidR="00070DA8" w:rsidRPr="00D472CC" w:rsidRDefault="00070DA8" w:rsidP="00070DA8">
      <w:pPr>
        <w:spacing w:after="0" w:line="360" w:lineRule="auto"/>
        <w:ind w:firstLine="709"/>
        <w:jc w:val="both"/>
        <w:rPr>
          <w:rFonts w:ascii="Times New Roman" w:eastAsia="Times New Roman" w:hAnsi="Times New Roman" w:cs="Times New Roman"/>
          <w:sz w:val="24"/>
          <w:szCs w:val="24"/>
          <w:lang w:eastAsia="ru-RU"/>
        </w:rPr>
      </w:pPr>
    </w:p>
    <w:p w14:paraId="0480D371" w14:textId="77777777" w:rsidR="007029D1" w:rsidRDefault="007029D1">
      <w:pPr>
        <w:spacing w:after="160" w:line="259" w:lineRule="auto"/>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color w:val="000000" w:themeColor="text1"/>
        </w:rPr>
        <w:br w:type="page"/>
      </w:r>
    </w:p>
    <w:p w14:paraId="5D3C4DCC" w14:textId="713DA144" w:rsidR="00070DA8" w:rsidRPr="004117BC" w:rsidRDefault="008B5794" w:rsidP="00070DA8">
      <w:pPr>
        <w:pStyle w:val="1"/>
        <w:spacing w:before="0" w:after="120" w:line="360" w:lineRule="auto"/>
        <w:jc w:val="center"/>
        <w:rPr>
          <w:rFonts w:ascii="Times New Roman" w:eastAsiaTheme="minorEastAsia" w:hAnsi="Times New Roman" w:cs="Times New Roman"/>
          <w:color w:val="000000" w:themeColor="text1"/>
        </w:rPr>
      </w:pPr>
      <w:bookmarkStart w:id="271" w:name="_Toc59209460"/>
      <w:r>
        <w:rPr>
          <w:rFonts w:ascii="Times New Roman" w:eastAsiaTheme="minorEastAsia" w:hAnsi="Times New Roman" w:cs="Times New Roman"/>
          <w:color w:val="000000" w:themeColor="text1"/>
        </w:rPr>
        <w:lastRenderedPageBreak/>
        <w:t xml:space="preserve">Приложение </w:t>
      </w:r>
      <w:r w:rsidR="00122DFA">
        <w:rPr>
          <w:rFonts w:ascii="Times New Roman" w:eastAsiaTheme="minorEastAsia" w:hAnsi="Times New Roman" w:cs="Times New Roman"/>
          <w:color w:val="000000" w:themeColor="text1"/>
        </w:rPr>
        <w:t>Е</w:t>
      </w:r>
      <w:r w:rsidR="00070DA8">
        <w:rPr>
          <w:rFonts w:ascii="Times New Roman" w:eastAsiaTheme="minorEastAsia" w:hAnsi="Times New Roman" w:cs="Times New Roman"/>
          <w:color w:val="000000" w:themeColor="text1"/>
        </w:rPr>
        <w:t xml:space="preserve">. Таблица оценки качества модели на данных объёма </w:t>
      </w:r>
      <w:r w:rsidR="007029D1">
        <w:rPr>
          <w:rFonts w:ascii="Times New Roman" w:eastAsiaTheme="minorEastAsia" w:hAnsi="Times New Roman" w:cs="Times New Roman"/>
          <w:color w:val="000000" w:themeColor="text1"/>
        </w:rPr>
        <w:t>импорта</w:t>
      </w:r>
      <w:bookmarkEnd w:id="271"/>
    </w:p>
    <w:p w14:paraId="6D816A57" w14:textId="77777777" w:rsidR="00070DA8" w:rsidRPr="007029D1" w:rsidRDefault="00070DA8" w:rsidP="007029D1">
      <w:pPr>
        <w:spacing w:after="0" w:line="360" w:lineRule="auto"/>
        <w:ind w:firstLine="709"/>
        <w:jc w:val="both"/>
        <w:rPr>
          <w:rFonts w:ascii="Times New Roman" w:eastAsia="Times New Roman" w:hAnsi="Times New Roman" w:cs="Times New Roman"/>
          <w:color w:val="000000"/>
          <w:sz w:val="28"/>
          <w:szCs w:val="28"/>
          <w:lang w:eastAsia="ru-RU"/>
        </w:rPr>
      </w:pPr>
      <w:r w:rsidRPr="00324ED3">
        <w:rPr>
          <w:rFonts w:ascii="Times New Roman" w:eastAsia="Times New Roman" w:hAnsi="Times New Roman" w:cs="Times New Roman"/>
          <w:color w:val="000000"/>
          <w:sz w:val="28"/>
          <w:szCs w:val="28"/>
          <w:lang w:eastAsia="ru-RU"/>
        </w:rPr>
        <w:t xml:space="preserve">Оценка качества модели на данных объема </w:t>
      </w:r>
      <w:r w:rsidR="007029D1">
        <w:rPr>
          <w:rFonts w:ascii="Times New Roman" w:eastAsia="Times New Roman" w:hAnsi="Times New Roman" w:cs="Times New Roman"/>
          <w:color w:val="000000"/>
          <w:sz w:val="28"/>
          <w:szCs w:val="28"/>
          <w:lang w:eastAsia="ru-RU"/>
        </w:rPr>
        <w:t>импорта</w:t>
      </w:r>
      <w:r w:rsidRPr="00324ED3">
        <w:rPr>
          <w:rFonts w:ascii="Times New Roman" w:eastAsia="Times New Roman" w:hAnsi="Times New Roman" w:cs="Times New Roman"/>
          <w:color w:val="000000"/>
          <w:sz w:val="28"/>
          <w:szCs w:val="28"/>
          <w:lang w:eastAsia="ru-RU"/>
        </w:rPr>
        <w:t xml:space="preserve"> разных стран</w:t>
      </w:r>
      <w:r>
        <w:rPr>
          <w:rFonts w:ascii="Times New Roman" w:eastAsia="Times New Roman" w:hAnsi="Times New Roman" w:cs="Times New Roman"/>
          <w:color w:val="000000"/>
          <w:sz w:val="28"/>
          <w:szCs w:val="28"/>
          <w:lang w:eastAsia="ru-RU"/>
        </w:rPr>
        <w:t xml:space="preserve"> представлена в таблице 2</w:t>
      </w:r>
      <w:r w:rsidRPr="00324ED3">
        <w:rPr>
          <w:rFonts w:ascii="Times New Roman" w:eastAsia="Times New Roman" w:hAnsi="Times New Roman" w:cs="Times New Roman"/>
          <w:color w:val="000000"/>
          <w:sz w:val="28"/>
          <w:szCs w:val="28"/>
          <w:lang w:eastAsia="ru-RU"/>
        </w:rPr>
        <w:t>.</w:t>
      </w:r>
    </w:p>
    <w:p w14:paraId="18D986A4" w14:textId="77777777" w:rsidR="00070DA8" w:rsidRPr="00D472CC" w:rsidRDefault="00070DA8" w:rsidP="00070DA8">
      <w:pPr>
        <w:spacing w:after="0" w:line="240" w:lineRule="auto"/>
        <w:rPr>
          <w:rFonts w:ascii="Times New Roman" w:eastAsia="Times New Roman" w:hAnsi="Times New Roman" w:cs="Times New Roman"/>
          <w:sz w:val="24"/>
          <w:szCs w:val="24"/>
          <w:lang w:eastAsia="ru-RU"/>
        </w:rPr>
      </w:pPr>
      <w:commentRangeStart w:id="272"/>
      <w:r>
        <w:rPr>
          <w:rFonts w:ascii="Times New Roman" w:eastAsia="Times New Roman" w:hAnsi="Times New Roman" w:cs="Times New Roman"/>
          <w:sz w:val="24"/>
          <w:szCs w:val="24"/>
          <w:lang w:eastAsia="ru-RU"/>
        </w:rPr>
        <w:t>Т</w:t>
      </w:r>
      <w:r w:rsidR="007029D1">
        <w:rPr>
          <w:rFonts w:ascii="Times New Roman" w:eastAsia="Times New Roman" w:hAnsi="Times New Roman" w:cs="Times New Roman"/>
          <w:sz w:val="24"/>
          <w:szCs w:val="24"/>
          <w:lang w:eastAsia="ru-RU"/>
        </w:rPr>
        <w:t>аблица 2</w:t>
      </w:r>
      <w:r>
        <w:rPr>
          <w:rFonts w:ascii="Times New Roman" w:eastAsia="Times New Roman" w:hAnsi="Times New Roman" w:cs="Times New Roman"/>
          <w:sz w:val="24"/>
          <w:szCs w:val="24"/>
          <w:lang w:eastAsia="ru-RU"/>
        </w:rPr>
        <w:t xml:space="preserve"> – Оценка качества модели на данных объёма импорта разных стран</w:t>
      </w:r>
      <w:commentRangeEnd w:id="272"/>
      <w:r>
        <w:rPr>
          <w:rStyle w:val="af"/>
        </w:rPr>
        <w:commentReference w:id="272"/>
      </w:r>
    </w:p>
    <w:tbl>
      <w:tblPr>
        <w:tblW w:w="9185" w:type="dxa"/>
        <w:tblCellMar>
          <w:top w:w="15" w:type="dxa"/>
          <w:left w:w="15" w:type="dxa"/>
          <w:bottom w:w="15" w:type="dxa"/>
          <w:right w:w="15" w:type="dxa"/>
        </w:tblCellMar>
        <w:tblLook w:val="04A0" w:firstRow="1" w:lastRow="0" w:firstColumn="1" w:lastColumn="0" w:noHBand="0" w:noVBand="1"/>
      </w:tblPr>
      <w:tblGrid>
        <w:gridCol w:w="6062"/>
        <w:gridCol w:w="872"/>
        <w:gridCol w:w="1353"/>
        <w:gridCol w:w="898"/>
      </w:tblGrid>
      <w:tr w:rsidR="00070DA8" w:rsidRPr="007029D1" w14:paraId="1D5EE19E" w14:textId="77777777" w:rsidTr="00311D4F">
        <w:trPr>
          <w:trHeight w:val="311"/>
        </w:trPr>
        <w:tc>
          <w:tcPr>
            <w:tcW w:w="0" w:type="auto"/>
            <w:tcBorders>
              <w:top w:val="single" w:sz="6" w:space="0" w:color="000000"/>
              <w:left w:val="single" w:sz="6" w:space="0" w:color="000000"/>
              <w:bottom w:val="single" w:sz="6" w:space="0" w:color="000000"/>
              <w:right w:val="single" w:sz="6" w:space="0" w:color="000000"/>
              <w:tl2br w:val="single" w:sz="4" w:space="0" w:color="auto"/>
            </w:tcBorders>
            <w:tcMar>
              <w:top w:w="40" w:type="dxa"/>
              <w:left w:w="40" w:type="dxa"/>
              <w:bottom w:w="40" w:type="dxa"/>
              <w:right w:w="40" w:type="dxa"/>
            </w:tcMar>
            <w:vAlign w:val="bottom"/>
            <w:hideMark/>
          </w:tcPr>
          <w:p w14:paraId="6C0EFEF1" w14:textId="34FAFAE0" w:rsidR="00070DA8" w:rsidRPr="007029D1" w:rsidRDefault="00311D4F"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Country</w:t>
            </w:r>
            <w:r w:rsidRPr="007029D1" w:rsidDel="0024157C">
              <w:rPr>
                <w:rFonts w:ascii="Times New Roman" w:eastAsia="Times New Roman" w:hAnsi="Times New Roman" w:cs="Times New Roman"/>
                <w:color w:val="000000"/>
                <w:sz w:val="24"/>
                <w:szCs w:val="24"/>
                <w:lang w:eastAsia="ru-RU"/>
              </w:rPr>
              <w:t xml:space="preserve"> </w:t>
            </w:r>
            <w:del w:id="273" w:author="Иван Слеповичев" w:date="2020-12-15T17:36:00Z">
              <w:r w:rsidR="00070DA8" w:rsidRPr="007029D1" w:rsidDel="0024157C">
                <w:rPr>
                  <w:rFonts w:ascii="Times New Roman" w:eastAsia="Times New Roman" w:hAnsi="Times New Roman" w:cs="Times New Roman"/>
                  <w:color w:val="000000"/>
                  <w:sz w:val="24"/>
                  <w:szCs w:val="24"/>
                  <w:lang w:eastAsia="ru-RU"/>
                </w:rPr>
                <w:delText>Country</w:delText>
              </w:r>
            </w:del>
            <w:r>
              <w:rPr>
                <w:rFonts w:ascii="Times New Roman" w:eastAsia="Times New Roman" w:hAnsi="Times New Roman" w:cs="Times New Roman"/>
                <w:color w:val="000000"/>
                <w:sz w:val="24"/>
                <w:szCs w:val="24"/>
                <w:lang w:eastAsia="ru-RU"/>
              </w:rPr>
              <w:t xml:space="preserve">                                                         Метрика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75AB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val_loss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3EE49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val_accuracy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D40F6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val_mae</w:t>
            </w:r>
          </w:p>
        </w:tc>
      </w:tr>
      <w:tr w:rsidR="00070DA8" w:rsidRPr="007029D1" w14:paraId="5D1BEC7B"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023B1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74"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Russian Federation</w:delText>
              </w:r>
            </w:del>
            <w:ins w:id="275" w:author="Учетная запись Майкрософт" w:date="2020-12-16T10:17:00Z">
              <w:r w:rsidRPr="007029D1">
                <w:rPr>
                  <w:rFonts w:ascii="Times New Roman" w:eastAsia="Times New Roman" w:hAnsi="Times New Roman" w:cs="Times New Roman"/>
                  <w:color w:val="000000"/>
                  <w:sz w:val="24"/>
                  <w:szCs w:val="24"/>
                  <w:lang w:eastAsia="ru-RU"/>
                </w:rPr>
                <w:t>Российская Федерация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A1F99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0.3106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F1B31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71000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0.4399</w:t>
            </w:r>
          </w:p>
        </w:tc>
      </w:tr>
      <w:tr w:rsidR="00070DA8" w:rsidRPr="007029D1" w14:paraId="14FE43D5"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C0AF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0.6868686868686869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4D8F3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7C9AA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6F3A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234B34E2"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7D070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76"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United States</w:delText>
              </w:r>
            </w:del>
            <w:ins w:id="277" w:author="Учетная запись Майкрософт" w:date="2020-12-16T10:17:00Z">
              <w:r w:rsidRPr="007029D1">
                <w:rPr>
                  <w:rFonts w:ascii="Times New Roman" w:eastAsia="Times New Roman" w:hAnsi="Times New Roman" w:cs="Times New Roman"/>
                  <w:color w:val="000000"/>
                  <w:sz w:val="24"/>
                  <w:szCs w:val="24"/>
                  <w:lang w:eastAsia="ru-RU"/>
                </w:rPr>
                <w:t>США</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82E69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5FDD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0.6984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8BF2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0.4812</w:t>
            </w:r>
          </w:p>
        </w:tc>
      </w:tr>
      <w:tr w:rsidR="00070DA8" w:rsidRPr="007029D1" w14:paraId="4878BE25"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388E8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0.569023569023569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0B55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FADFA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37B2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55F0F86F"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35AA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78" w:author="Учетная запись Майкрософт" w:date="2020-12-16T10:18:00Z">
              <w:r w:rsidRPr="007029D1" w:rsidDel="00DB41F5">
                <w:rPr>
                  <w:rFonts w:ascii="Times New Roman" w:eastAsia="Times New Roman" w:hAnsi="Times New Roman" w:cs="Times New Roman"/>
                  <w:color w:val="000000"/>
                  <w:sz w:val="24"/>
                  <w:szCs w:val="24"/>
                  <w:lang w:eastAsia="ru-RU"/>
                </w:rPr>
                <w:delText>United Kingdom</w:delText>
              </w:r>
            </w:del>
            <w:ins w:id="279" w:author="Учетная запись Майкрософт" w:date="2020-12-16T10:18:00Z">
              <w:r w:rsidRPr="007029D1">
                <w:rPr>
                  <w:rFonts w:ascii="Times New Roman" w:eastAsia="Times New Roman" w:hAnsi="Times New Roman" w:cs="Times New Roman"/>
                  <w:color w:val="000000"/>
                  <w:sz w:val="24"/>
                  <w:szCs w:val="24"/>
                  <w:lang w:eastAsia="ru-RU"/>
                </w:rPr>
                <w:t>Великобритания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9578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801CA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0.3651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D9071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0.4157</w:t>
            </w:r>
          </w:p>
        </w:tc>
      </w:tr>
      <w:tr w:rsidR="00070DA8" w:rsidRPr="007029D1" w14:paraId="32ADE572"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778B5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0.4882154882154882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28B03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FC14C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4F87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707E1CE6"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4820E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80"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Germany</w:delText>
              </w:r>
            </w:del>
            <w:ins w:id="281" w:author="Учетная запись Майкрософт" w:date="2020-12-16T10:17:00Z">
              <w:r w:rsidRPr="007029D1">
                <w:rPr>
                  <w:rFonts w:ascii="Times New Roman" w:eastAsia="Times New Roman" w:hAnsi="Times New Roman" w:cs="Times New Roman"/>
                  <w:color w:val="000000"/>
                  <w:sz w:val="24"/>
                  <w:szCs w:val="24"/>
                  <w:lang w:eastAsia="ru-RU"/>
                </w:rPr>
                <w:t>Германия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240E1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3E95E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0.6222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0A76D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0.5841</w:t>
            </w:r>
          </w:p>
        </w:tc>
      </w:tr>
      <w:tr w:rsidR="00070DA8" w:rsidRPr="007029D1" w14:paraId="3CEA4050"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279AF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1CA6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FB4B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52A7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15424AAD"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B2224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82" w:author="Учетная запись Майкрософт" w:date="2020-12-16T10:18:00Z">
              <w:r w:rsidRPr="007029D1" w:rsidDel="00DB41F5">
                <w:rPr>
                  <w:rFonts w:ascii="Times New Roman" w:eastAsia="Times New Roman" w:hAnsi="Times New Roman" w:cs="Times New Roman"/>
                  <w:color w:val="000000"/>
                  <w:sz w:val="24"/>
                  <w:szCs w:val="24"/>
                  <w:lang w:eastAsia="ru-RU"/>
                </w:rPr>
                <w:delText>China, Hong Kong SAR</w:delText>
              </w:r>
            </w:del>
            <w:ins w:id="283" w:author="Учетная запись Майкрософт" w:date="2020-12-16T10:19:00Z">
              <w:r w:rsidRPr="007029D1">
                <w:rPr>
                  <w:rFonts w:ascii="Times New Roman" w:eastAsia="Times New Roman" w:hAnsi="Times New Roman" w:cs="Times New Roman"/>
                  <w:color w:val="000000"/>
                  <w:sz w:val="24"/>
                  <w:szCs w:val="24"/>
                  <w:lang w:eastAsia="ru-RU"/>
                </w:rPr>
                <w:t>Китай, Гонконг</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DA59E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0.4966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B8F2A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0.4603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40DBF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0.5391</w:t>
            </w:r>
          </w:p>
        </w:tc>
      </w:tr>
      <w:tr w:rsidR="00070DA8" w:rsidRPr="007029D1" w14:paraId="3C3D8326"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37831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0.5925925925925926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AC3A8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E49F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7C13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7DA21353"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D2CF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84"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Canada</w:delText>
              </w:r>
            </w:del>
            <w:ins w:id="285" w:author="Учетная запись Майкрософт" w:date="2020-12-16T10:17:00Z">
              <w:r w:rsidRPr="007029D1">
                <w:rPr>
                  <w:rFonts w:ascii="Times New Roman" w:eastAsia="Times New Roman" w:hAnsi="Times New Roman" w:cs="Times New Roman"/>
                  <w:color w:val="000000"/>
                  <w:sz w:val="24"/>
                  <w:szCs w:val="24"/>
                  <w:lang w:eastAsia="ru-RU"/>
                </w:rPr>
                <w:t>Канада</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393C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8A65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0.6825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B20CC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0.411</w:t>
            </w:r>
          </w:p>
        </w:tc>
      </w:tr>
      <w:tr w:rsidR="00070DA8" w:rsidRPr="007029D1" w14:paraId="16FD70DA"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CC44D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0.6902356902356902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A0FA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B82754"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9A64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6DDC9A8D"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DF1A5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86"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Japan</w:delText>
              </w:r>
            </w:del>
            <w:ins w:id="287" w:author="Учетная запись Майкрософт" w:date="2020-12-16T10:17:00Z">
              <w:r w:rsidRPr="007029D1">
                <w:rPr>
                  <w:rFonts w:ascii="Times New Roman" w:eastAsia="Times New Roman" w:hAnsi="Times New Roman" w:cs="Times New Roman"/>
                  <w:color w:val="000000"/>
                  <w:sz w:val="24"/>
                  <w:szCs w:val="24"/>
                  <w:lang w:eastAsia="ru-RU"/>
                </w:rPr>
                <w:t>Япония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0319F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894D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0.7302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3C4A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0.5511</w:t>
            </w:r>
          </w:p>
        </w:tc>
      </w:tr>
      <w:tr w:rsidR="00070DA8" w:rsidRPr="007029D1" w14:paraId="19744942"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22098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0.7104377104377104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49F6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48CC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8D3D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412742D9"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B348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88" w:author="Учетная запись Майкрософт" w:date="2020-12-16T10:17:00Z">
              <w:r w:rsidRPr="007029D1" w:rsidDel="00062540">
                <w:rPr>
                  <w:rFonts w:ascii="Times New Roman" w:eastAsia="Times New Roman" w:hAnsi="Times New Roman" w:cs="Times New Roman"/>
                  <w:color w:val="000000"/>
                  <w:sz w:val="24"/>
                  <w:szCs w:val="24"/>
                  <w:lang w:eastAsia="ru-RU"/>
                </w:rPr>
                <w:delText>Turkey</w:delText>
              </w:r>
            </w:del>
            <w:ins w:id="289" w:author="Учетная запись Майкрософт" w:date="2020-12-16T10:17:00Z">
              <w:r w:rsidRPr="007029D1">
                <w:rPr>
                  <w:rFonts w:ascii="Times New Roman" w:eastAsia="Times New Roman" w:hAnsi="Times New Roman" w:cs="Times New Roman"/>
                  <w:color w:val="000000"/>
                  <w:sz w:val="24"/>
                  <w:szCs w:val="24"/>
                  <w:lang w:eastAsia="ru-RU"/>
                </w:rPr>
                <w:t>Турция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8A164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864ED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BFAF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0.3308</w:t>
            </w:r>
          </w:p>
        </w:tc>
      </w:tr>
      <w:tr w:rsidR="00070DA8" w:rsidRPr="007029D1" w14:paraId="5FA77DEC"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C615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0012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9233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F9AE7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2E3867CF"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96AD6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90"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Denmark</w:delText>
              </w:r>
            </w:del>
            <w:ins w:id="291" w:author="Учетная запись Майкрософт" w:date="2020-12-16T10:18:00Z">
              <w:r w:rsidRPr="007029D1">
                <w:rPr>
                  <w:rFonts w:ascii="Times New Roman" w:eastAsia="Times New Roman" w:hAnsi="Times New Roman" w:cs="Times New Roman"/>
                  <w:color w:val="000000"/>
                  <w:sz w:val="24"/>
                  <w:szCs w:val="24"/>
                  <w:lang w:eastAsia="ru-RU"/>
                </w:rPr>
                <w:t>Дания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8682F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AE29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B3C92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0.4878</w:t>
            </w:r>
          </w:p>
        </w:tc>
      </w:tr>
      <w:tr w:rsidR="00070DA8" w:rsidRPr="007029D1" w14:paraId="456499C0"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3421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0.6734006734006734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3B810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1385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A484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63CAC12A"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B242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92"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Maldives</w:delText>
              </w:r>
            </w:del>
            <w:ins w:id="293" w:author="Учетная запись Майкрософт" w:date="2020-12-16T10:18:00Z">
              <w:r w:rsidRPr="007029D1">
                <w:rPr>
                  <w:rFonts w:ascii="Times New Roman" w:eastAsia="Times New Roman" w:hAnsi="Times New Roman" w:cs="Times New Roman"/>
                  <w:color w:val="000000"/>
                  <w:sz w:val="24"/>
                  <w:szCs w:val="24"/>
                  <w:lang w:eastAsia="ru-RU"/>
                </w:rPr>
                <w:t>Мальдивы</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7D2D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0.1179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0BC6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0.4286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879E24"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0.2897</w:t>
            </w:r>
          </w:p>
        </w:tc>
      </w:tr>
      <w:tr w:rsidR="00070DA8" w:rsidRPr="007029D1" w14:paraId="4EF29212"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14C49"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0.48148148148148145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8792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D28C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2696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653244C0"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DAADE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94"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Sweden</w:delText>
              </w:r>
            </w:del>
            <w:ins w:id="295" w:author="Учетная запись Майкрософт" w:date="2020-12-16T10:18:00Z">
              <w:r w:rsidRPr="007029D1">
                <w:rPr>
                  <w:rFonts w:ascii="Times New Roman" w:eastAsia="Times New Roman" w:hAnsi="Times New Roman" w:cs="Times New Roman"/>
                  <w:color w:val="000000"/>
                  <w:sz w:val="24"/>
                  <w:szCs w:val="24"/>
                  <w:lang w:eastAsia="ru-RU"/>
                </w:rPr>
                <w:t>Швеция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E704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71DB4"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B532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0.5022</w:t>
            </w:r>
          </w:p>
        </w:tc>
      </w:tr>
      <w:tr w:rsidR="00070DA8" w:rsidRPr="007029D1" w14:paraId="57ACE70F"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4796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0.6296296296296297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33383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08C3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00C1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1ED9A9CD"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90B5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96"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Korea, Republic of</w:delText>
              </w:r>
            </w:del>
            <w:ins w:id="297" w:author="Учетная запись Майкрософт" w:date="2020-12-16T10:18:00Z">
              <w:r w:rsidRPr="007029D1">
                <w:rPr>
                  <w:rFonts w:ascii="Times New Roman" w:eastAsia="Times New Roman" w:hAnsi="Times New Roman" w:cs="Times New Roman"/>
                  <w:color w:val="000000"/>
                  <w:sz w:val="24"/>
                  <w:szCs w:val="24"/>
                  <w:lang w:eastAsia="ru-RU"/>
                </w:rPr>
                <w:t>Южная Корея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4906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0.1987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46EB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0.5079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7941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0.3252</w:t>
            </w:r>
          </w:p>
        </w:tc>
      </w:tr>
      <w:tr w:rsidR="00070DA8" w:rsidRPr="007029D1" w14:paraId="4B1A313D"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53D6B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0.5387205387205387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121F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61DC4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4B481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4912A43E"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DFCD8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298"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Switzerland</w:delText>
              </w:r>
            </w:del>
            <w:ins w:id="299" w:author="Учетная запись Майкрософт" w:date="2020-12-16T10:18:00Z">
              <w:r w:rsidRPr="007029D1">
                <w:rPr>
                  <w:rFonts w:ascii="Times New Roman" w:eastAsia="Times New Roman" w:hAnsi="Times New Roman" w:cs="Times New Roman"/>
                  <w:color w:val="000000"/>
                  <w:sz w:val="24"/>
                  <w:szCs w:val="24"/>
                  <w:lang w:eastAsia="ru-RU"/>
                </w:rPr>
                <w:t>Швейцария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D4C4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0.3455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C4002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0.6667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46D97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0.4511</w:t>
            </w:r>
          </w:p>
        </w:tc>
      </w:tr>
      <w:tr w:rsidR="00070DA8" w:rsidRPr="007029D1" w14:paraId="546405BB"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33C6D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0.7171717171717171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5F607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5CBD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6AD46C"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765A66C3"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CB04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300"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Tunisia</w:delText>
              </w:r>
            </w:del>
            <w:ins w:id="301" w:author="Учетная запись Майкрософт" w:date="2020-12-16T10:18:00Z">
              <w:r w:rsidRPr="007029D1">
                <w:rPr>
                  <w:rFonts w:ascii="Times New Roman" w:eastAsia="Times New Roman" w:hAnsi="Times New Roman" w:cs="Times New Roman"/>
                  <w:color w:val="000000"/>
                  <w:sz w:val="24"/>
                  <w:szCs w:val="24"/>
                  <w:lang w:eastAsia="ru-RU"/>
                </w:rPr>
                <w:t>Тунис</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24E81"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0.365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AA11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0.4138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932E0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0.4575</w:t>
            </w:r>
          </w:p>
        </w:tc>
      </w:tr>
      <w:tr w:rsidR="00070DA8" w:rsidRPr="007029D1" w14:paraId="4C07AE0C"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252FF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0.5454545454545454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DEA9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0CED0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EF226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4EB433A2"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ACDA0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302"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Malaysia</w:delText>
              </w:r>
            </w:del>
            <w:ins w:id="303" w:author="Учетная запись Майкрософт" w:date="2020-12-16T10:18:00Z">
              <w:r w:rsidRPr="007029D1">
                <w:rPr>
                  <w:rFonts w:ascii="Times New Roman" w:eastAsia="Times New Roman" w:hAnsi="Times New Roman" w:cs="Times New Roman"/>
                  <w:color w:val="000000"/>
                  <w:sz w:val="24"/>
                  <w:szCs w:val="24"/>
                  <w:lang w:eastAsia="ru-RU"/>
                </w:rPr>
                <w:t>Малайзия</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3505F3"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0.5475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2191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94AB7"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0.5836</w:t>
            </w:r>
          </w:p>
        </w:tc>
      </w:tr>
      <w:tr w:rsidR="00070DA8" w:rsidRPr="007029D1" w14:paraId="75CEF7CA"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DAFEE"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lastRenderedPageBreak/>
              <w:t>Binary accuracy: 0.5892255892255892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334BF"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B63D2"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1405D"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r w:rsidR="00070DA8" w:rsidRPr="007029D1" w14:paraId="54CCEA23"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4EF94"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del w:id="304" w:author="Учетная запись Майкрософт" w:date="2020-12-16T10:18:00Z">
              <w:r w:rsidRPr="007029D1" w:rsidDel="00062540">
                <w:rPr>
                  <w:rFonts w:ascii="Times New Roman" w:eastAsia="Times New Roman" w:hAnsi="Times New Roman" w:cs="Times New Roman"/>
                  <w:color w:val="000000"/>
                  <w:sz w:val="24"/>
                  <w:szCs w:val="24"/>
                  <w:lang w:eastAsia="ru-RU"/>
                </w:rPr>
                <w:delText>Argentina</w:delText>
              </w:r>
            </w:del>
            <w:ins w:id="305" w:author="Учетная запись Майкрософт" w:date="2020-12-16T10:18:00Z">
              <w:r w:rsidRPr="007029D1">
                <w:rPr>
                  <w:rFonts w:ascii="Times New Roman" w:eastAsia="Times New Roman" w:hAnsi="Times New Roman" w:cs="Times New Roman"/>
                  <w:color w:val="000000"/>
                  <w:sz w:val="24"/>
                  <w:szCs w:val="24"/>
                  <w:lang w:eastAsia="ru-RU"/>
                </w:rPr>
                <w:t>Аргентина</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67C985"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0.4014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ADB78"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0.5556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B250A6"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0.476</w:t>
            </w:r>
          </w:p>
        </w:tc>
      </w:tr>
      <w:tr w:rsidR="00070DA8" w:rsidRPr="007029D1" w14:paraId="5D5F8D0C" w14:textId="77777777" w:rsidTr="000F2EC0">
        <w:trPr>
          <w:trHeight w:val="31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3F280A"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r w:rsidRPr="007029D1">
              <w:rPr>
                <w:rFonts w:ascii="Times New Roman" w:eastAsia="Times New Roman" w:hAnsi="Times New Roman" w:cs="Times New Roman"/>
                <w:color w:val="000000"/>
                <w:sz w:val="24"/>
                <w:szCs w:val="24"/>
                <w:lang w:eastAsia="ru-RU"/>
              </w:rPr>
              <w:t>Binary accuracy: 0.7239057239057239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FF3FB"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FB0B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A14E0" w14:textId="77777777" w:rsidR="00070DA8" w:rsidRPr="007029D1" w:rsidRDefault="00070DA8" w:rsidP="007029D1">
            <w:pPr>
              <w:spacing w:after="0" w:line="240" w:lineRule="auto"/>
              <w:rPr>
                <w:rFonts w:ascii="Times New Roman" w:eastAsia="Times New Roman" w:hAnsi="Times New Roman" w:cs="Times New Roman"/>
                <w:sz w:val="24"/>
                <w:szCs w:val="24"/>
                <w:lang w:eastAsia="ru-RU"/>
              </w:rPr>
            </w:pPr>
          </w:p>
        </w:tc>
      </w:tr>
    </w:tbl>
    <w:p w14:paraId="35B2DDA0" w14:textId="77777777" w:rsidR="00B57EA8" w:rsidRDefault="00B57EA8" w:rsidP="00B57EA8"/>
    <w:p w14:paraId="29ED1BEB" w14:textId="1492CACD" w:rsidR="008B5794" w:rsidRDefault="008B5794">
      <w:pPr>
        <w:spacing w:after="160" w:line="259" w:lineRule="auto"/>
      </w:pPr>
      <w:r>
        <w:br w:type="page"/>
      </w:r>
    </w:p>
    <w:p w14:paraId="2B8E8EAC" w14:textId="6B361806" w:rsidR="008B5794" w:rsidRPr="008E3271" w:rsidRDefault="008B5794" w:rsidP="008B5794">
      <w:pPr>
        <w:pStyle w:val="1"/>
        <w:spacing w:before="0" w:after="120" w:line="360" w:lineRule="auto"/>
        <w:jc w:val="center"/>
        <w:rPr>
          <w:rFonts w:ascii="Times New Roman" w:eastAsiaTheme="minorEastAsia" w:hAnsi="Times New Roman" w:cs="Times New Roman"/>
          <w:color w:val="000000" w:themeColor="text1"/>
        </w:rPr>
      </w:pPr>
      <w:bookmarkStart w:id="306" w:name="_Toc59209461"/>
      <w:r>
        <w:rPr>
          <w:rFonts w:ascii="Times New Roman" w:eastAsiaTheme="minorEastAsia" w:hAnsi="Times New Roman" w:cs="Times New Roman"/>
          <w:color w:val="000000" w:themeColor="text1"/>
        </w:rPr>
        <w:lastRenderedPageBreak/>
        <w:t xml:space="preserve">Приложение </w:t>
      </w:r>
      <w:r w:rsidR="00122DFA">
        <w:rPr>
          <w:rFonts w:ascii="Times New Roman" w:eastAsiaTheme="minorEastAsia" w:hAnsi="Times New Roman" w:cs="Times New Roman"/>
          <w:color w:val="000000" w:themeColor="text1"/>
        </w:rPr>
        <w:t>Ж</w:t>
      </w:r>
      <w:r>
        <w:rPr>
          <w:rFonts w:ascii="Times New Roman" w:eastAsiaTheme="minorEastAsia" w:hAnsi="Times New Roman" w:cs="Times New Roman"/>
          <w:color w:val="000000" w:themeColor="text1"/>
        </w:rPr>
        <w:t>.</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экспорта</w:t>
      </w:r>
      <w:bookmarkEnd w:id="306"/>
    </w:p>
    <w:p w14:paraId="1704174E" w14:textId="50D592ED" w:rsidR="008B5794" w:rsidRPr="00587156" w:rsidRDefault="008B5794" w:rsidP="008B5794">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w:t>
      </w:r>
      <w:r w:rsidR="00587156">
        <w:rPr>
          <w:rFonts w:ascii="Times New Roman" w:eastAsia="Times New Roman" w:hAnsi="Times New Roman" w:cs="Times New Roman"/>
          <w:color w:val="000000"/>
          <w:sz w:val="28"/>
          <w:szCs w:val="28"/>
          <w:lang w:eastAsia="ru-RU"/>
        </w:rPr>
        <w:t>изменения метрик качества (</w:t>
      </w:r>
      <w:r w:rsidR="00587156">
        <w:rPr>
          <w:rFonts w:ascii="Times New Roman" w:eastAsia="Times New Roman" w:hAnsi="Times New Roman" w:cs="Times New Roman"/>
          <w:color w:val="000000"/>
          <w:sz w:val="28"/>
          <w:szCs w:val="28"/>
          <w:lang w:val="en-US" w:eastAsia="ru-RU"/>
        </w:rPr>
        <w:t>loss</w:t>
      </w:r>
      <w:r w:rsidR="00587156" w:rsidRPr="00587156">
        <w:rPr>
          <w:rFonts w:ascii="Times New Roman" w:eastAsia="Times New Roman" w:hAnsi="Times New Roman" w:cs="Times New Roman"/>
          <w:color w:val="000000"/>
          <w:sz w:val="28"/>
          <w:szCs w:val="28"/>
          <w:lang w:eastAsia="ru-RU"/>
        </w:rPr>
        <w:t xml:space="preserve"> </w:t>
      </w:r>
      <w:r w:rsidR="00587156">
        <w:rPr>
          <w:rFonts w:ascii="Times New Roman" w:eastAsia="Times New Roman" w:hAnsi="Times New Roman" w:cs="Times New Roman"/>
          <w:color w:val="000000"/>
          <w:sz w:val="28"/>
          <w:szCs w:val="28"/>
          <w:lang w:eastAsia="ru-RU"/>
        </w:rPr>
        <w:t xml:space="preserve">и </w:t>
      </w:r>
      <w:r w:rsidR="00587156">
        <w:rPr>
          <w:rFonts w:ascii="Times New Roman" w:eastAsia="Times New Roman" w:hAnsi="Times New Roman" w:cs="Times New Roman"/>
          <w:color w:val="000000"/>
          <w:sz w:val="28"/>
          <w:szCs w:val="28"/>
          <w:lang w:val="en-US" w:eastAsia="ru-RU"/>
        </w:rPr>
        <w:t>MAE</w:t>
      </w:r>
      <w:r w:rsidR="00587156" w:rsidRPr="00587156">
        <w:rPr>
          <w:rFonts w:ascii="Times New Roman" w:eastAsia="Times New Roman" w:hAnsi="Times New Roman" w:cs="Times New Roman"/>
          <w:color w:val="000000"/>
          <w:sz w:val="28"/>
          <w:szCs w:val="28"/>
          <w:lang w:eastAsia="ru-RU"/>
        </w:rPr>
        <w:t>)</w:t>
      </w:r>
      <w:r w:rsidR="00587156">
        <w:rPr>
          <w:rFonts w:ascii="Times New Roman" w:eastAsia="Times New Roman" w:hAnsi="Times New Roman" w:cs="Times New Roman"/>
          <w:color w:val="000000"/>
          <w:sz w:val="28"/>
          <w:szCs w:val="28"/>
          <w:lang w:eastAsia="ru-RU"/>
        </w:rPr>
        <w:t xml:space="preserve"> в процессе обучения модели на данных экспорта.</w:t>
      </w:r>
    </w:p>
    <w:p w14:paraId="12FED55E" w14:textId="34E463CA" w:rsidR="008B5794" w:rsidRDefault="00402978" w:rsidP="008B5794">
      <w:pPr>
        <w:spacing w:after="0" w:line="240" w:lineRule="auto"/>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pict w14:anchorId="680A8E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33.75pt">
            <v:imagedata r:id="rId70" o:title="ModelQual_Argentina"/>
          </v:shape>
        </w:pict>
      </w:r>
    </w:p>
    <w:p w14:paraId="6BB4725E" w14:textId="17C347AF"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45</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 </w:t>
      </w:r>
      <w:r>
        <w:rPr>
          <w:rFonts w:ascii="Times New Roman" w:eastAsia="Times New Roman" w:hAnsi="Times New Roman" w:cs="Times New Roman"/>
          <w:color w:val="000000"/>
          <w:sz w:val="24"/>
          <w:szCs w:val="28"/>
          <w:lang w:eastAsia="ru-RU"/>
        </w:rPr>
        <w:t>Аргентины</w:t>
      </w:r>
    </w:p>
    <w:p w14:paraId="561B407C" w14:textId="77777777" w:rsidR="00587156" w:rsidRPr="007A0C9E" w:rsidRDefault="00587156" w:rsidP="008B5794">
      <w:pPr>
        <w:spacing w:after="0" w:line="240" w:lineRule="auto"/>
        <w:jc w:val="center"/>
        <w:rPr>
          <w:rFonts w:ascii="Times New Roman" w:eastAsia="Times New Roman" w:hAnsi="Times New Roman" w:cs="Times New Roman"/>
          <w:szCs w:val="24"/>
          <w:lang w:eastAsia="ru-RU"/>
        </w:rPr>
      </w:pPr>
    </w:p>
    <w:p w14:paraId="68B26F46" w14:textId="21018158" w:rsidR="008B5794" w:rsidRDefault="00402978" w:rsidP="008B5794">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w14:anchorId="13CEEC55">
          <v:shape id="_x0000_i1026" type="#_x0000_t75" style="width:467.55pt;height:233.75pt">
            <v:imagedata r:id="rId71" o:title="ModelQual_Canada"/>
          </v:shape>
        </w:pict>
      </w:r>
    </w:p>
    <w:p w14:paraId="2063C2B3" w14:textId="0DD6689C" w:rsidR="008B5794" w:rsidRPr="008B5794" w:rsidRDefault="008B5794" w:rsidP="008B5794">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46</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 </w:t>
      </w:r>
      <w:r>
        <w:rPr>
          <w:rFonts w:ascii="Times New Roman" w:eastAsia="Times New Roman" w:hAnsi="Times New Roman" w:cs="Times New Roman"/>
          <w:color w:val="000000"/>
          <w:sz w:val="24"/>
          <w:szCs w:val="28"/>
          <w:lang w:eastAsia="ru-RU"/>
        </w:rPr>
        <w:t>Канады</w:t>
      </w:r>
    </w:p>
    <w:p w14:paraId="2E310094" w14:textId="03D2439A"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pict w14:anchorId="11529F84">
          <v:shape id="_x0000_i1027" type="#_x0000_t75" style="width:467.55pt;height:233.75pt">
            <v:imagedata r:id="rId72" o:title="ModelQual_China, Hong Kong SAR"/>
          </v:shape>
        </w:pict>
      </w:r>
    </w:p>
    <w:p w14:paraId="28F00668" w14:textId="2A96D30A"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47</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 </w:t>
      </w:r>
      <w:r>
        <w:rPr>
          <w:rFonts w:ascii="Times New Roman" w:eastAsia="Times New Roman" w:hAnsi="Times New Roman" w:cs="Times New Roman"/>
          <w:color w:val="000000"/>
          <w:sz w:val="24"/>
          <w:szCs w:val="28"/>
          <w:lang w:eastAsia="ru-RU"/>
        </w:rPr>
        <w:t>Китая, Гонконга</w:t>
      </w:r>
    </w:p>
    <w:p w14:paraId="1B32990D" w14:textId="77777777"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p>
    <w:p w14:paraId="7F265652" w14:textId="09E676BE"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pict w14:anchorId="07567404">
          <v:shape id="_x0000_i1028" type="#_x0000_t75" style="width:467.55pt;height:233.75pt">
            <v:imagedata r:id="rId73" o:title="ModelQual_Denmark"/>
          </v:shape>
        </w:pict>
      </w:r>
    </w:p>
    <w:p w14:paraId="7CCA7661" w14:textId="1D6A1FE9" w:rsidR="008B5794" w:rsidRPr="007A0C9E" w:rsidRDefault="008B5794" w:rsidP="008B5794">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 xml:space="preserve">48 </w:t>
      </w:r>
      <w:r w:rsidRPr="007A0C9E">
        <w:rPr>
          <w:rFonts w:ascii="Times New Roman" w:eastAsia="Times New Roman" w:hAnsi="Times New Roman" w:cs="Times New Roman"/>
          <w:color w:val="000000"/>
          <w:sz w:val="24"/>
          <w:szCs w:val="28"/>
          <w:lang w:eastAsia="ru-RU"/>
        </w:rPr>
        <w:t xml:space="preserve">–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w:t>
      </w:r>
      <w:r w:rsidR="00587156">
        <w:rPr>
          <w:rFonts w:ascii="Times New Roman" w:eastAsia="Times New Roman" w:hAnsi="Times New Roman" w:cs="Times New Roman"/>
          <w:color w:val="000000"/>
          <w:sz w:val="24"/>
          <w:szCs w:val="28"/>
          <w:lang w:eastAsia="ru-RU"/>
        </w:rPr>
        <w:t>Дании</w:t>
      </w:r>
    </w:p>
    <w:p w14:paraId="7E2C6B55" w14:textId="5366DE8D"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pict w14:anchorId="1984E2D3">
          <v:shape id="_x0000_i1029" type="#_x0000_t75" style="width:467.55pt;height:233.75pt">
            <v:imagedata r:id="rId74" o:title="ModelQual_Germany"/>
          </v:shape>
        </w:pict>
      </w:r>
    </w:p>
    <w:p w14:paraId="091EA514" w14:textId="330F4D9D"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49</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w:t>
      </w:r>
      <w:r>
        <w:rPr>
          <w:rFonts w:ascii="Times New Roman" w:eastAsia="Times New Roman" w:hAnsi="Times New Roman" w:cs="Times New Roman"/>
          <w:color w:val="000000"/>
          <w:sz w:val="24"/>
          <w:szCs w:val="28"/>
          <w:lang w:eastAsia="ru-RU"/>
        </w:rPr>
        <w:t>данных экспорта для Германии</w:t>
      </w:r>
    </w:p>
    <w:p w14:paraId="6D214199" w14:textId="77777777"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p>
    <w:p w14:paraId="77AF93DA" w14:textId="65A7696C"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pict w14:anchorId="7B6B8F02">
          <v:shape id="_x0000_i1030" type="#_x0000_t75" style="width:467.55pt;height:233.75pt">
            <v:imagedata r:id="rId75" o:title="ModelQual_Japan"/>
          </v:shape>
        </w:pict>
      </w:r>
    </w:p>
    <w:p w14:paraId="25C81D1D" w14:textId="09ACADE1"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50</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Pr>
          <w:rFonts w:ascii="Times New Roman" w:eastAsia="Times New Roman" w:hAnsi="Times New Roman" w:cs="Times New Roman"/>
          <w:color w:val="000000"/>
          <w:sz w:val="24"/>
          <w:szCs w:val="28"/>
          <w:lang w:eastAsia="ru-RU"/>
        </w:rPr>
        <w:t>экспорта</w:t>
      </w:r>
      <w:r w:rsidRPr="007A0C9E">
        <w:rPr>
          <w:rFonts w:ascii="Times New Roman" w:eastAsia="Times New Roman" w:hAnsi="Times New Roman" w:cs="Times New Roman"/>
          <w:color w:val="000000"/>
          <w:sz w:val="24"/>
          <w:szCs w:val="28"/>
          <w:lang w:eastAsia="ru-RU"/>
        </w:rPr>
        <w:t xml:space="preserve"> для</w:t>
      </w:r>
      <w:r>
        <w:rPr>
          <w:rFonts w:ascii="Times New Roman" w:eastAsia="Times New Roman" w:hAnsi="Times New Roman" w:cs="Times New Roman"/>
          <w:color w:val="000000"/>
          <w:sz w:val="24"/>
          <w:szCs w:val="28"/>
          <w:lang w:eastAsia="ru-RU"/>
        </w:rPr>
        <w:t xml:space="preserve"> Японии</w:t>
      </w:r>
    </w:p>
    <w:p w14:paraId="0911B263" w14:textId="1018AB1C"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pict w14:anchorId="57B9340E">
          <v:shape id="_x0000_i1031" type="#_x0000_t75" style="width:467.55pt;height:233.75pt">
            <v:imagedata r:id="rId76" o:title="ModelQual_Korea, Republic of"/>
          </v:shape>
        </w:pict>
      </w:r>
    </w:p>
    <w:p w14:paraId="06F53312" w14:textId="589CD63E"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Pr>
          <w:rFonts w:ascii="Times New Roman" w:eastAsia="Times New Roman" w:hAnsi="Times New Roman" w:cs="Times New Roman"/>
          <w:color w:val="000000"/>
          <w:sz w:val="24"/>
          <w:szCs w:val="28"/>
          <w:lang w:eastAsia="ru-RU"/>
        </w:rPr>
        <w:t>51</w:t>
      </w:r>
      <w:r w:rsidRPr="007A0C9E">
        <w:rPr>
          <w:rFonts w:ascii="Times New Roman" w:eastAsia="Times New Roman" w:hAnsi="Times New Roman" w:cs="Times New Roman"/>
          <w:color w:val="000000"/>
          <w:sz w:val="24"/>
          <w:szCs w:val="28"/>
          <w:lang w:eastAsia="ru-RU"/>
        </w:rPr>
        <w:t xml:space="preserve"> – Изменение метрик качества (loss и MAE) в процессе обучения модели на данных </w:t>
      </w:r>
      <w:r w:rsidR="00587156">
        <w:rPr>
          <w:rFonts w:ascii="Times New Roman" w:eastAsia="Times New Roman" w:hAnsi="Times New Roman" w:cs="Times New Roman"/>
          <w:color w:val="000000"/>
          <w:sz w:val="24"/>
          <w:szCs w:val="28"/>
          <w:lang w:eastAsia="ru-RU"/>
        </w:rPr>
        <w:t>экспорта</w:t>
      </w:r>
      <w:r w:rsidR="00587156" w:rsidRPr="007A0C9E">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для</w:t>
      </w:r>
      <w:r>
        <w:rPr>
          <w:rFonts w:ascii="Times New Roman" w:eastAsia="Times New Roman" w:hAnsi="Times New Roman" w:cs="Times New Roman"/>
          <w:color w:val="000000"/>
          <w:sz w:val="24"/>
          <w:szCs w:val="28"/>
          <w:lang w:eastAsia="ru-RU"/>
        </w:rPr>
        <w:t xml:space="preserve"> Южной Кореи</w:t>
      </w:r>
    </w:p>
    <w:p w14:paraId="1FE035EF" w14:textId="77777777" w:rsidR="008B5794" w:rsidRPr="007A0C9E" w:rsidRDefault="008B5794" w:rsidP="008B5794">
      <w:pPr>
        <w:spacing w:after="0" w:line="240" w:lineRule="auto"/>
        <w:jc w:val="center"/>
        <w:rPr>
          <w:rFonts w:ascii="Times New Roman" w:eastAsia="Times New Roman" w:hAnsi="Times New Roman" w:cs="Times New Roman"/>
          <w:szCs w:val="24"/>
          <w:lang w:eastAsia="ru-RU"/>
        </w:rPr>
      </w:pPr>
    </w:p>
    <w:p w14:paraId="07B4E85F" w14:textId="1DF44462"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pict w14:anchorId="1D16B71D">
          <v:shape id="_x0000_i1032" type="#_x0000_t75" style="width:467.55pt;height:233.75pt">
            <v:imagedata r:id="rId77" o:title="ModelQual_Malaysia"/>
          </v:shape>
        </w:pict>
      </w:r>
      <w:r w:rsidR="008B5794" w:rsidRPr="007A0C9E">
        <w:rPr>
          <w:rFonts w:ascii="Times New Roman" w:eastAsia="Times New Roman" w:hAnsi="Times New Roman" w:cs="Times New Roman"/>
          <w:color w:val="000000"/>
          <w:sz w:val="24"/>
          <w:szCs w:val="28"/>
          <w:lang w:eastAsia="ru-RU"/>
        </w:rPr>
        <w:t xml:space="preserve"> Рисунок </w:t>
      </w:r>
      <w:r w:rsidR="00383B31">
        <w:rPr>
          <w:rFonts w:ascii="Times New Roman" w:eastAsia="Times New Roman" w:hAnsi="Times New Roman" w:cs="Times New Roman"/>
          <w:color w:val="000000"/>
          <w:sz w:val="24"/>
          <w:szCs w:val="28"/>
          <w:lang w:eastAsia="ru-RU"/>
        </w:rPr>
        <w:t>52</w:t>
      </w:r>
      <w:r w:rsidR="008B5794">
        <w:rPr>
          <w:rFonts w:ascii="Times New Roman" w:eastAsia="Times New Roman" w:hAnsi="Times New Roman" w:cs="Times New Roman"/>
          <w:color w:val="000000"/>
          <w:sz w:val="24"/>
          <w:szCs w:val="28"/>
          <w:lang w:eastAsia="ru-RU"/>
        </w:rPr>
        <w:t xml:space="preserve"> </w:t>
      </w:r>
      <w:r w:rsidR="008B5794"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 xml:space="preserve">Изменение метрик качества (loss и MAE) в процессе обучения модели на данных </w:t>
      </w:r>
      <w:r w:rsidR="00587156">
        <w:rPr>
          <w:rFonts w:ascii="Times New Roman" w:eastAsia="Times New Roman" w:hAnsi="Times New Roman" w:cs="Times New Roman"/>
          <w:color w:val="000000"/>
          <w:sz w:val="24"/>
          <w:szCs w:val="28"/>
          <w:lang w:eastAsia="ru-RU"/>
        </w:rPr>
        <w:t>экспорта</w:t>
      </w:r>
      <w:r w:rsidR="00587156"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для</w:t>
      </w:r>
      <w:r w:rsidR="00383B31">
        <w:rPr>
          <w:rFonts w:ascii="Times New Roman" w:eastAsia="Times New Roman" w:hAnsi="Times New Roman" w:cs="Times New Roman"/>
          <w:color w:val="000000"/>
          <w:sz w:val="24"/>
          <w:szCs w:val="28"/>
          <w:lang w:eastAsia="ru-RU"/>
        </w:rPr>
        <w:t xml:space="preserve"> Малайзии</w:t>
      </w:r>
    </w:p>
    <w:p w14:paraId="42434C25" w14:textId="0D9F3386"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pict w14:anchorId="0046B523">
          <v:shape id="_x0000_i1033" type="#_x0000_t75" style="width:467.55pt;height:233.75pt">
            <v:imagedata r:id="rId78" o:title="ModelQual_Maldives"/>
          </v:shape>
        </w:pict>
      </w:r>
    </w:p>
    <w:p w14:paraId="2ACCF3CC" w14:textId="2D3D8B8A"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53</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 xml:space="preserve">Изменение метрик качества (loss и MAE) в процессе обучения модели на данных </w:t>
      </w:r>
      <w:r w:rsidR="00587156">
        <w:rPr>
          <w:rFonts w:ascii="Times New Roman" w:eastAsia="Times New Roman" w:hAnsi="Times New Roman" w:cs="Times New Roman"/>
          <w:color w:val="000000"/>
          <w:sz w:val="24"/>
          <w:szCs w:val="28"/>
          <w:lang w:eastAsia="ru-RU"/>
        </w:rPr>
        <w:t>экспорта</w:t>
      </w:r>
      <w:r w:rsidR="00587156"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для</w:t>
      </w:r>
      <w:r w:rsidR="00383B31">
        <w:rPr>
          <w:rFonts w:ascii="Times New Roman" w:eastAsia="Times New Roman" w:hAnsi="Times New Roman" w:cs="Times New Roman"/>
          <w:color w:val="000000"/>
          <w:sz w:val="24"/>
          <w:szCs w:val="28"/>
          <w:lang w:eastAsia="ru-RU"/>
        </w:rPr>
        <w:t xml:space="preserve"> Мальдив</w:t>
      </w:r>
    </w:p>
    <w:p w14:paraId="2BDC754F" w14:textId="77777777" w:rsidR="00383B31" w:rsidRDefault="00383B31" w:rsidP="008B5794">
      <w:pPr>
        <w:spacing w:after="0" w:line="240" w:lineRule="auto"/>
        <w:jc w:val="center"/>
        <w:rPr>
          <w:rFonts w:ascii="Times New Roman" w:eastAsia="Times New Roman" w:hAnsi="Times New Roman" w:cs="Times New Roman"/>
          <w:color w:val="000000"/>
          <w:sz w:val="24"/>
          <w:szCs w:val="28"/>
          <w:lang w:eastAsia="ru-RU"/>
        </w:rPr>
      </w:pPr>
    </w:p>
    <w:p w14:paraId="13B1901C" w14:textId="64EDB426"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pict w14:anchorId="4A227505">
          <v:shape id="_x0000_i1034" type="#_x0000_t75" style="width:467.55pt;height:233.75pt">
            <v:imagedata r:id="rId79" o:title="ModelQual_Sweden"/>
          </v:shape>
        </w:pict>
      </w:r>
    </w:p>
    <w:p w14:paraId="1DF24217" w14:textId="43D387FE"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54</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 xml:space="preserve">Изменение метрик качества (loss и MAE) в процессе обучения модели на данных </w:t>
      </w:r>
      <w:r w:rsidR="00587156">
        <w:rPr>
          <w:rFonts w:ascii="Times New Roman" w:eastAsia="Times New Roman" w:hAnsi="Times New Roman" w:cs="Times New Roman"/>
          <w:color w:val="000000"/>
          <w:sz w:val="24"/>
          <w:szCs w:val="28"/>
          <w:lang w:eastAsia="ru-RU"/>
        </w:rPr>
        <w:t>экспорта</w:t>
      </w:r>
      <w:r w:rsidR="00587156"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для</w:t>
      </w:r>
      <w:r w:rsidR="00383B31">
        <w:rPr>
          <w:rFonts w:ascii="Times New Roman" w:eastAsia="Times New Roman" w:hAnsi="Times New Roman" w:cs="Times New Roman"/>
          <w:color w:val="000000"/>
          <w:sz w:val="24"/>
          <w:szCs w:val="28"/>
          <w:lang w:eastAsia="ru-RU"/>
        </w:rPr>
        <w:t xml:space="preserve"> Швеции</w:t>
      </w:r>
    </w:p>
    <w:p w14:paraId="71DE1D81" w14:textId="62886DF6"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pict w14:anchorId="5C5AA8EA">
          <v:shape id="_x0000_i1035" type="#_x0000_t75" style="width:467.55pt;height:233.75pt">
            <v:imagedata r:id="rId80" o:title="ModelQual_Russian Federation"/>
          </v:shape>
        </w:pict>
      </w:r>
    </w:p>
    <w:p w14:paraId="711EE40F" w14:textId="531EDA4D"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55</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 xml:space="preserve">Изменение метрик качества (loss и MAE) в процессе обучения модели на данных </w:t>
      </w:r>
      <w:r w:rsidR="00587156">
        <w:rPr>
          <w:rFonts w:ascii="Times New Roman" w:eastAsia="Times New Roman" w:hAnsi="Times New Roman" w:cs="Times New Roman"/>
          <w:color w:val="000000"/>
          <w:sz w:val="24"/>
          <w:szCs w:val="28"/>
          <w:lang w:eastAsia="ru-RU"/>
        </w:rPr>
        <w:t>экспорта</w:t>
      </w:r>
      <w:r w:rsidR="00587156"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для</w:t>
      </w:r>
      <w:r w:rsidR="00383B31">
        <w:rPr>
          <w:rFonts w:ascii="Times New Roman" w:eastAsia="Times New Roman" w:hAnsi="Times New Roman" w:cs="Times New Roman"/>
          <w:color w:val="000000"/>
          <w:sz w:val="24"/>
          <w:szCs w:val="28"/>
          <w:lang w:eastAsia="ru-RU"/>
        </w:rPr>
        <w:t xml:space="preserve"> </w:t>
      </w:r>
      <w:r>
        <w:rPr>
          <w:rFonts w:ascii="Times New Roman" w:eastAsia="Times New Roman" w:hAnsi="Times New Roman" w:cs="Times New Roman"/>
          <w:color w:val="000000"/>
          <w:sz w:val="24"/>
          <w:szCs w:val="28"/>
          <w:lang w:eastAsia="ru-RU"/>
        </w:rPr>
        <w:t>Российской Федерации</w:t>
      </w:r>
    </w:p>
    <w:p w14:paraId="491FF994" w14:textId="77777777"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p>
    <w:p w14:paraId="6AB66C6B" w14:textId="6BFF64DE"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pict w14:anchorId="17A82271">
          <v:shape id="_x0000_i1036" type="#_x0000_t75" style="width:467.55pt;height:233.75pt">
            <v:imagedata r:id="rId81" o:title="ModelQual_Switzerland"/>
          </v:shape>
        </w:pict>
      </w:r>
    </w:p>
    <w:p w14:paraId="736A33E9" w14:textId="5661D315"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Рисунок</w:t>
      </w:r>
      <w:r w:rsidR="00383B31">
        <w:rPr>
          <w:rFonts w:ascii="Times New Roman" w:eastAsia="Times New Roman" w:hAnsi="Times New Roman" w:cs="Times New Roman"/>
          <w:color w:val="000000"/>
          <w:sz w:val="24"/>
          <w:szCs w:val="28"/>
          <w:lang w:eastAsia="ru-RU"/>
        </w:rPr>
        <w:t xml:space="preserve"> 56</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 xml:space="preserve">Изменение метрик качества (loss и MAE) в процессе обучения модели на данных </w:t>
      </w:r>
      <w:r w:rsidR="00587156">
        <w:rPr>
          <w:rFonts w:ascii="Times New Roman" w:eastAsia="Times New Roman" w:hAnsi="Times New Roman" w:cs="Times New Roman"/>
          <w:color w:val="000000"/>
          <w:sz w:val="24"/>
          <w:szCs w:val="28"/>
          <w:lang w:eastAsia="ru-RU"/>
        </w:rPr>
        <w:t>экспорта</w:t>
      </w:r>
      <w:r w:rsidR="00383B31" w:rsidRPr="007A0C9E">
        <w:rPr>
          <w:rFonts w:ascii="Times New Roman" w:eastAsia="Times New Roman" w:hAnsi="Times New Roman" w:cs="Times New Roman"/>
          <w:color w:val="000000"/>
          <w:sz w:val="24"/>
          <w:szCs w:val="28"/>
          <w:lang w:eastAsia="ru-RU"/>
        </w:rPr>
        <w:t xml:space="preserve"> для</w:t>
      </w:r>
      <w:r w:rsidR="00383B31">
        <w:rPr>
          <w:rFonts w:ascii="Times New Roman" w:eastAsia="Times New Roman" w:hAnsi="Times New Roman" w:cs="Times New Roman"/>
          <w:color w:val="000000"/>
          <w:sz w:val="24"/>
          <w:szCs w:val="28"/>
          <w:lang w:eastAsia="ru-RU"/>
        </w:rPr>
        <w:t xml:space="preserve"> Швейцарии</w:t>
      </w:r>
    </w:p>
    <w:p w14:paraId="4C567930" w14:textId="7297C920"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pict w14:anchorId="0EDF2331">
          <v:shape id="_x0000_i1037" type="#_x0000_t75" style="width:467.55pt;height:233.75pt">
            <v:imagedata r:id="rId82" o:title="ModelQual_Tunisia"/>
          </v:shape>
        </w:pict>
      </w:r>
    </w:p>
    <w:p w14:paraId="2C7416E8" w14:textId="1A518CBB"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57</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 xml:space="preserve">Изменение метрик качества (loss и MAE) в процессе обучения модели на данных </w:t>
      </w:r>
      <w:r w:rsidR="00587156">
        <w:rPr>
          <w:rFonts w:ascii="Times New Roman" w:eastAsia="Times New Roman" w:hAnsi="Times New Roman" w:cs="Times New Roman"/>
          <w:color w:val="000000"/>
          <w:sz w:val="24"/>
          <w:szCs w:val="28"/>
          <w:lang w:eastAsia="ru-RU"/>
        </w:rPr>
        <w:t>экспорта</w:t>
      </w:r>
      <w:r w:rsidR="00383B31" w:rsidRPr="007A0C9E">
        <w:rPr>
          <w:rFonts w:ascii="Times New Roman" w:eastAsia="Times New Roman" w:hAnsi="Times New Roman" w:cs="Times New Roman"/>
          <w:color w:val="000000"/>
          <w:sz w:val="24"/>
          <w:szCs w:val="28"/>
          <w:lang w:eastAsia="ru-RU"/>
        </w:rPr>
        <w:t xml:space="preserve"> для</w:t>
      </w:r>
      <w:r w:rsidR="00383B31">
        <w:rPr>
          <w:rFonts w:ascii="Times New Roman" w:eastAsia="Times New Roman" w:hAnsi="Times New Roman" w:cs="Times New Roman"/>
          <w:color w:val="000000"/>
          <w:sz w:val="24"/>
          <w:szCs w:val="28"/>
          <w:lang w:eastAsia="ru-RU"/>
        </w:rPr>
        <w:t xml:space="preserve"> Туниса</w:t>
      </w:r>
    </w:p>
    <w:p w14:paraId="134ADA83" w14:textId="77777777" w:rsidR="00383B31" w:rsidRPr="007A0C9E" w:rsidRDefault="00383B31" w:rsidP="008B5794">
      <w:pPr>
        <w:spacing w:after="0" w:line="240" w:lineRule="auto"/>
        <w:jc w:val="center"/>
        <w:rPr>
          <w:rFonts w:ascii="Times New Roman" w:eastAsia="Times New Roman" w:hAnsi="Times New Roman" w:cs="Times New Roman"/>
          <w:szCs w:val="24"/>
          <w:lang w:eastAsia="ru-RU"/>
        </w:rPr>
      </w:pPr>
    </w:p>
    <w:p w14:paraId="7C9F8E68" w14:textId="1F295CFC"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pict w14:anchorId="33811927">
          <v:shape id="_x0000_i1038" type="#_x0000_t75" style="width:467.55pt;height:233.75pt">
            <v:imagedata r:id="rId83" o:title="ModelQual_Turkey"/>
          </v:shape>
        </w:pict>
      </w:r>
    </w:p>
    <w:p w14:paraId="10271A9A" w14:textId="2C875063" w:rsidR="008B5794" w:rsidRPr="007A0C9E" w:rsidRDefault="008B5794" w:rsidP="008B5794">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58</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 xml:space="preserve">Изменение метрик качества (loss и MAE) в процессе обучения модели на данных </w:t>
      </w:r>
      <w:r w:rsidR="00587156">
        <w:rPr>
          <w:rFonts w:ascii="Times New Roman" w:eastAsia="Times New Roman" w:hAnsi="Times New Roman" w:cs="Times New Roman"/>
          <w:color w:val="000000"/>
          <w:sz w:val="24"/>
          <w:szCs w:val="28"/>
          <w:lang w:eastAsia="ru-RU"/>
        </w:rPr>
        <w:t>экспорта</w:t>
      </w:r>
      <w:r w:rsidR="00383B31" w:rsidRPr="007A0C9E">
        <w:rPr>
          <w:rFonts w:ascii="Times New Roman" w:eastAsia="Times New Roman" w:hAnsi="Times New Roman" w:cs="Times New Roman"/>
          <w:color w:val="000000"/>
          <w:sz w:val="24"/>
          <w:szCs w:val="28"/>
          <w:lang w:eastAsia="ru-RU"/>
        </w:rPr>
        <w:t xml:space="preserve"> для</w:t>
      </w:r>
      <w:r w:rsidR="00383B31">
        <w:rPr>
          <w:rFonts w:ascii="Times New Roman" w:eastAsia="Times New Roman" w:hAnsi="Times New Roman" w:cs="Times New Roman"/>
          <w:color w:val="000000"/>
          <w:sz w:val="24"/>
          <w:szCs w:val="28"/>
          <w:lang w:eastAsia="ru-RU"/>
        </w:rPr>
        <w:t xml:space="preserve"> Турции</w:t>
      </w:r>
    </w:p>
    <w:p w14:paraId="4734524C" w14:textId="14914996"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pict w14:anchorId="59A9D501">
          <v:shape id="_x0000_i1039" type="#_x0000_t75" style="width:467.55pt;height:233.75pt">
            <v:imagedata r:id="rId84" o:title="ModelQual_United Kingdom"/>
          </v:shape>
        </w:pict>
      </w:r>
    </w:p>
    <w:p w14:paraId="3D460AF8" w14:textId="31C1CB43"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59</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 xml:space="preserve">Изменение метрик качества (loss и MAE) в процессе обучения модели на данных </w:t>
      </w:r>
      <w:r w:rsidR="00383B31">
        <w:rPr>
          <w:rFonts w:ascii="Times New Roman" w:eastAsia="Times New Roman" w:hAnsi="Times New Roman" w:cs="Times New Roman"/>
          <w:color w:val="000000"/>
          <w:sz w:val="24"/>
          <w:szCs w:val="28"/>
          <w:lang w:eastAsia="ru-RU"/>
        </w:rPr>
        <w:t>экспорта</w:t>
      </w:r>
      <w:r w:rsidR="00383B31" w:rsidRPr="007A0C9E">
        <w:rPr>
          <w:rFonts w:ascii="Times New Roman" w:eastAsia="Times New Roman" w:hAnsi="Times New Roman" w:cs="Times New Roman"/>
          <w:color w:val="000000"/>
          <w:sz w:val="24"/>
          <w:szCs w:val="28"/>
          <w:lang w:eastAsia="ru-RU"/>
        </w:rPr>
        <w:t xml:space="preserve"> для</w:t>
      </w:r>
      <w:r w:rsidR="00383B31">
        <w:rPr>
          <w:rFonts w:ascii="Times New Roman" w:eastAsia="Times New Roman" w:hAnsi="Times New Roman" w:cs="Times New Roman"/>
          <w:color w:val="000000"/>
          <w:sz w:val="24"/>
          <w:szCs w:val="28"/>
          <w:lang w:eastAsia="ru-RU"/>
        </w:rPr>
        <w:t xml:space="preserve"> Великобритании</w:t>
      </w:r>
    </w:p>
    <w:p w14:paraId="3277877D" w14:textId="77777777" w:rsidR="00383B31" w:rsidRPr="007A0C9E" w:rsidRDefault="00383B31" w:rsidP="008B5794">
      <w:pPr>
        <w:spacing w:after="0" w:line="240" w:lineRule="auto"/>
        <w:jc w:val="center"/>
        <w:rPr>
          <w:rFonts w:ascii="Times New Roman" w:eastAsia="Times New Roman" w:hAnsi="Times New Roman" w:cs="Times New Roman"/>
          <w:szCs w:val="24"/>
          <w:lang w:eastAsia="ru-RU"/>
        </w:rPr>
      </w:pPr>
    </w:p>
    <w:p w14:paraId="431FB25F" w14:textId="1B7DCD20"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pict w14:anchorId="0E023FA1">
          <v:shape id="_x0000_i1040" type="#_x0000_t75" style="width:467.55pt;height:233.75pt">
            <v:imagedata r:id="rId85" o:title="ModelQual_United States"/>
          </v:shape>
        </w:pict>
      </w:r>
    </w:p>
    <w:p w14:paraId="320ABE07" w14:textId="277B1272" w:rsidR="008B5794" w:rsidRPr="007A0C9E" w:rsidRDefault="008B5794" w:rsidP="008B5794">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60</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 xml:space="preserve">Изменение метрик качества (loss и MAE) в процессе обучения модели на данных </w:t>
      </w:r>
      <w:r w:rsidR="00587156">
        <w:rPr>
          <w:rFonts w:ascii="Times New Roman" w:eastAsia="Times New Roman" w:hAnsi="Times New Roman" w:cs="Times New Roman"/>
          <w:color w:val="000000"/>
          <w:sz w:val="24"/>
          <w:szCs w:val="28"/>
          <w:lang w:eastAsia="ru-RU"/>
        </w:rPr>
        <w:t>экспорта</w:t>
      </w:r>
      <w:r w:rsidR="00383B31" w:rsidRPr="007A0C9E">
        <w:rPr>
          <w:rFonts w:ascii="Times New Roman" w:eastAsia="Times New Roman" w:hAnsi="Times New Roman" w:cs="Times New Roman"/>
          <w:color w:val="000000"/>
          <w:sz w:val="24"/>
          <w:szCs w:val="28"/>
          <w:lang w:eastAsia="ru-RU"/>
        </w:rPr>
        <w:t xml:space="preserve"> для</w:t>
      </w:r>
      <w:r w:rsidR="00383B31">
        <w:rPr>
          <w:rFonts w:ascii="Times New Roman" w:eastAsia="Times New Roman" w:hAnsi="Times New Roman" w:cs="Times New Roman"/>
          <w:color w:val="000000"/>
          <w:sz w:val="24"/>
          <w:szCs w:val="28"/>
          <w:lang w:eastAsia="ru-RU"/>
        </w:rPr>
        <w:t xml:space="preserve"> США</w:t>
      </w:r>
    </w:p>
    <w:p w14:paraId="6128F260" w14:textId="1B009C87" w:rsidR="008B5794" w:rsidRDefault="008B5794">
      <w:pPr>
        <w:spacing w:after="160" w:line="259"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67C08791" w14:textId="03211713" w:rsidR="008B5794" w:rsidRPr="008E3271" w:rsidRDefault="008B5794" w:rsidP="008B5794">
      <w:pPr>
        <w:pStyle w:val="1"/>
        <w:spacing w:before="0" w:after="120" w:line="360" w:lineRule="auto"/>
        <w:jc w:val="center"/>
        <w:rPr>
          <w:rFonts w:ascii="Times New Roman" w:eastAsiaTheme="minorEastAsia" w:hAnsi="Times New Roman" w:cs="Times New Roman"/>
          <w:color w:val="000000" w:themeColor="text1"/>
        </w:rPr>
      </w:pPr>
      <w:bookmarkStart w:id="307" w:name="_Toc59209462"/>
      <w:r>
        <w:rPr>
          <w:rFonts w:ascii="Times New Roman" w:eastAsiaTheme="minorEastAsia" w:hAnsi="Times New Roman" w:cs="Times New Roman"/>
          <w:color w:val="000000" w:themeColor="text1"/>
        </w:rPr>
        <w:lastRenderedPageBreak/>
        <w:t xml:space="preserve">Приложение </w:t>
      </w:r>
      <w:r w:rsidR="00122DFA">
        <w:rPr>
          <w:rFonts w:ascii="Times New Roman" w:eastAsiaTheme="minorEastAsia" w:hAnsi="Times New Roman" w:cs="Times New Roman"/>
          <w:color w:val="000000" w:themeColor="text1"/>
        </w:rPr>
        <w:t>З</w:t>
      </w:r>
      <w:r>
        <w:rPr>
          <w:rFonts w:ascii="Times New Roman" w:eastAsiaTheme="minorEastAsia" w:hAnsi="Times New Roman" w:cs="Times New Roman"/>
          <w:color w:val="000000" w:themeColor="text1"/>
        </w:rPr>
        <w:t>.</w:t>
      </w:r>
      <w:r w:rsidRPr="00B23CA1">
        <w:rPr>
          <w:rFonts w:ascii="Times New Roman" w:eastAsiaTheme="minorEastAsia" w:hAnsi="Times New Roman" w:cs="Times New Roman"/>
          <w:color w:val="000000" w:themeColor="text1"/>
        </w:rPr>
        <w:t xml:space="preserve"> </w:t>
      </w:r>
      <w:r>
        <w:rPr>
          <w:rFonts w:ascii="Times New Roman" w:eastAsiaTheme="minorEastAsia" w:hAnsi="Times New Roman" w:cs="Times New Roman"/>
          <w:color w:val="000000" w:themeColor="text1"/>
        </w:rPr>
        <w:t>Графики прогнозов импорта</w:t>
      </w:r>
      <w:bookmarkEnd w:id="307"/>
    </w:p>
    <w:p w14:paraId="19A1D9CC" w14:textId="6CEB60EF" w:rsidR="00587156" w:rsidRPr="00587156" w:rsidRDefault="00587156" w:rsidP="00587156">
      <w:pPr>
        <w:spacing w:after="0" w:line="360" w:lineRule="auto"/>
        <w:ind w:firstLine="709"/>
        <w:jc w:val="both"/>
        <w:rPr>
          <w:rFonts w:ascii="Times New Roman" w:eastAsia="Times New Roman" w:hAnsi="Times New Roman" w:cs="Times New Roman"/>
          <w:color w:val="000000"/>
          <w:sz w:val="28"/>
          <w:szCs w:val="28"/>
          <w:lang w:eastAsia="ru-RU"/>
        </w:rPr>
      </w:pPr>
      <w:r w:rsidRPr="00314382">
        <w:rPr>
          <w:rFonts w:ascii="Times New Roman" w:eastAsia="Times New Roman" w:hAnsi="Times New Roman" w:cs="Times New Roman"/>
          <w:color w:val="000000"/>
          <w:sz w:val="28"/>
          <w:szCs w:val="28"/>
          <w:lang w:eastAsia="ru-RU"/>
        </w:rPr>
        <w:t xml:space="preserve">В этом приложении представлены графики </w:t>
      </w:r>
      <w:r>
        <w:rPr>
          <w:rFonts w:ascii="Times New Roman" w:eastAsia="Times New Roman" w:hAnsi="Times New Roman" w:cs="Times New Roman"/>
          <w:color w:val="000000"/>
          <w:sz w:val="28"/>
          <w:szCs w:val="28"/>
          <w:lang w:eastAsia="ru-RU"/>
        </w:rPr>
        <w:t>изменения метрик качества (</w:t>
      </w:r>
      <w:r>
        <w:rPr>
          <w:rFonts w:ascii="Times New Roman" w:eastAsia="Times New Roman" w:hAnsi="Times New Roman" w:cs="Times New Roman"/>
          <w:color w:val="000000"/>
          <w:sz w:val="28"/>
          <w:szCs w:val="28"/>
          <w:lang w:val="en-US" w:eastAsia="ru-RU"/>
        </w:rPr>
        <w:t>loss</w:t>
      </w:r>
      <w:r w:rsidRPr="0058715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w:t>
      </w:r>
      <w:r>
        <w:rPr>
          <w:rFonts w:ascii="Times New Roman" w:eastAsia="Times New Roman" w:hAnsi="Times New Roman" w:cs="Times New Roman"/>
          <w:color w:val="000000"/>
          <w:sz w:val="28"/>
          <w:szCs w:val="28"/>
          <w:lang w:val="en-US" w:eastAsia="ru-RU"/>
        </w:rPr>
        <w:t>MAE</w:t>
      </w:r>
      <w:r w:rsidRPr="0058715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в процессе обучения модели на данных импорта.</w:t>
      </w:r>
    </w:p>
    <w:p w14:paraId="6FD2F62B" w14:textId="7D2801DD" w:rsidR="008B5794" w:rsidRDefault="00402978" w:rsidP="00A03F50">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pict w14:anchorId="5998A3F5">
          <v:shape id="_x0000_i1041" type="#_x0000_t75" style="width:467.55pt;height:233.75pt">
            <v:imagedata r:id="rId86" o:title="ModelQual_Argentina"/>
          </v:shape>
        </w:pict>
      </w:r>
    </w:p>
    <w:p w14:paraId="0B3AB587" w14:textId="5361E6C1"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61</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Аргентины</w:t>
      </w:r>
    </w:p>
    <w:p w14:paraId="77C81F33" w14:textId="77777777" w:rsidR="00383B31" w:rsidRPr="007A0C9E" w:rsidRDefault="00383B31" w:rsidP="008B5794">
      <w:pPr>
        <w:spacing w:after="0" w:line="240" w:lineRule="auto"/>
        <w:jc w:val="center"/>
        <w:rPr>
          <w:rFonts w:ascii="Times New Roman" w:eastAsia="Times New Roman" w:hAnsi="Times New Roman" w:cs="Times New Roman"/>
          <w:szCs w:val="24"/>
          <w:lang w:eastAsia="ru-RU"/>
        </w:rPr>
      </w:pPr>
    </w:p>
    <w:p w14:paraId="6652B0B7" w14:textId="48E076F0" w:rsidR="008B5794" w:rsidRDefault="00402978" w:rsidP="008B5794">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w14:anchorId="73EBCCCE">
          <v:shape id="_x0000_i1042" type="#_x0000_t75" style="width:467.55pt;height:233.75pt">
            <v:imagedata r:id="rId87" o:title="ModelQual_Canada"/>
          </v:shape>
        </w:pict>
      </w:r>
    </w:p>
    <w:p w14:paraId="0D5250EC" w14:textId="6B9A4BCA"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62</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Канады</w:t>
      </w:r>
    </w:p>
    <w:p w14:paraId="29F72B8D" w14:textId="010DFF2C"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pict w14:anchorId="73A25130">
          <v:shape id="_x0000_i1043" type="#_x0000_t75" style="width:467.55pt;height:233.75pt">
            <v:imagedata r:id="rId88" o:title="ModelQual_China, Hong Kong SAR"/>
          </v:shape>
        </w:pict>
      </w:r>
    </w:p>
    <w:p w14:paraId="0A4E9472" w14:textId="094191BA"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63</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Китая, Гонконга</w:t>
      </w:r>
    </w:p>
    <w:p w14:paraId="03A19330" w14:textId="77777777"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p>
    <w:p w14:paraId="68984DA2" w14:textId="23F4F287"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color w:val="000000"/>
          <w:sz w:val="24"/>
          <w:szCs w:val="28"/>
          <w:lang w:eastAsia="ru-RU"/>
        </w:rPr>
        <w:pict w14:anchorId="5FE0A5F7">
          <v:shape id="_x0000_i1044" type="#_x0000_t75" style="width:467.55pt;height:233.75pt">
            <v:imagedata r:id="rId89" o:title="ModelQual_Denmark"/>
          </v:shape>
        </w:pict>
      </w:r>
    </w:p>
    <w:p w14:paraId="35E73EB5" w14:textId="601C8332" w:rsidR="008B5794" w:rsidRPr="007A0C9E" w:rsidRDefault="008B5794" w:rsidP="008B5794">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64</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Дании</w:t>
      </w:r>
    </w:p>
    <w:p w14:paraId="035D6D17" w14:textId="416F5BC2"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pict w14:anchorId="6FE714F6">
          <v:shape id="_x0000_i1045" type="#_x0000_t75" style="width:467.55pt;height:233.75pt">
            <v:imagedata r:id="rId90" o:title="ModelQual_Germany"/>
          </v:shape>
        </w:pict>
      </w:r>
    </w:p>
    <w:p w14:paraId="322EBBD6" w14:textId="26A5A662"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65</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Германии</w:t>
      </w:r>
    </w:p>
    <w:p w14:paraId="23D4BE6F" w14:textId="77777777" w:rsidR="00587156" w:rsidRDefault="00587156" w:rsidP="008B5794">
      <w:pPr>
        <w:spacing w:after="0" w:line="240" w:lineRule="auto"/>
        <w:jc w:val="center"/>
        <w:rPr>
          <w:rFonts w:ascii="Times New Roman" w:eastAsia="Times New Roman" w:hAnsi="Times New Roman" w:cs="Times New Roman"/>
          <w:color w:val="000000"/>
          <w:sz w:val="24"/>
          <w:szCs w:val="28"/>
          <w:lang w:eastAsia="ru-RU"/>
        </w:rPr>
      </w:pPr>
    </w:p>
    <w:p w14:paraId="45E8C839" w14:textId="747F8AE7"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pict w14:anchorId="1A89FDE6">
          <v:shape id="_x0000_i1046" type="#_x0000_t75" style="width:467.55pt;height:233.75pt">
            <v:imagedata r:id="rId91" o:title="ModelQual_Japan"/>
          </v:shape>
        </w:pict>
      </w:r>
    </w:p>
    <w:p w14:paraId="0E56177D" w14:textId="648EB669"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66</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Японии</w:t>
      </w:r>
    </w:p>
    <w:p w14:paraId="17CFD5A7" w14:textId="55423813"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pict w14:anchorId="7FC84A72">
          <v:shape id="_x0000_i1047" type="#_x0000_t75" style="width:467.55pt;height:233.75pt">
            <v:imagedata r:id="rId92" o:title="ModelQual_Korea, Republic of"/>
          </v:shape>
        </w:pict>
      </w:r>
    </w:p>
    <w:p w14:paraId="1B4426D6" w14:textId="4D74CECC"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67</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A03F50">
        <w:rPr>
          <w:rFonts w:ascii="Times New Roman" w:eastAsia="Times New Roman" w:hAnsi="Times New Roman" w:cs="Times New Roman"/>
          <w:color w:val="000000"/>
          <w:sz w:val="24"/>
          <w:szCs w:val="28"/>
          <w:lang w:eastAsia="ru-RU"/>
        </w:rPr>
        <w:t xml:space="preserve"> Южной</w:t>
      </w:r>
      <w:r w:rsidR="00383B31">
        <w:rPr>
          <w:rFonts w:ascii="Times New Roman" w:eastAsia="Times New Roman" w:hAnsi="Times New Roman" w:cs="Times New Roman"/>
          <w:color w:val="000000"/>
          <w:sz w:val="24"/>
          <w:szCs w:val="28"/>
          <w:lang w:eastAsia="ru-RU"/>
        </w:rPr>
        <w:t xml:space="preserve"> Кореи</w:t>
      </w:r>
    </w:p>
    <w:p w14:paraId="2A3EE1FE" w14:textId="77777777" w:rsidR="00383B31" w:rsidRPr="007A0C9E" w:rsidRDefault="00383B31" w:rsidP="008B5794">
      <w:pPr>
        <w:spacing w:after="0" w:line="240" w:lineRule="auto"/>
        <w:jc w:val="center"/>
        <w:rPr>
          <w:rFonts w:ascii="Times New Roman" w:eastAsia="Times New Roman" w:hAnsi="Times New Roman" w:cs="Times New Roman"/>
          <w:szCs w:val="24"/>
          <w:lang w:eastAsia="ru-RU"/>
        </w:rPr>
      </w:pPr>
    </w:p>
    <w:p w14:paraId="209297F1" w14:textId="3039E545"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pict w14:anchorId="686CBA3A">
          <v:shape id="_x0000_i1048" type="#_x0000_t75" style="width:467.55pt;height:233.75pt">
            <v:imagedata r:id="rId93" o:title="ModelQual_Malaysia"/>
          </v:shape>
        </w:pict>
      </w:r>
      <w:r w:rsidR="008B5794" w:rsidRPr="007A0C9E">
        <w:rPr>
          <w:rFonts w:ascii="Times New Roman" w:eastAsia="Times New Roman" w:hAnsi="Times New Roman" w:cs="Times New Roman"/>
          <w:color w:val="000000"/>
          <w:sz w:val="24"/>
          <w:szCs w:val="28"/>
          <w:lang w:eastAsia="ru-RU"/>
        </w:rPr>
        <w:t xml:space="preserve"> Рисунок </w:t>
      </w:r>
      <w:r w:rsidR="00383B31">
        <w:rPr>
          <w:rFonts w:ascii="Times New Roman" w:eastAsia="Times New Roman" w:hAnsi="Times New Roman" w:cs="Times New Roman"/>
          <w:color w:val="000000"/>
          <w:sz w:val="24"/>
          <w:szCs w:val="28"/>
          <w:lang w:eastAsia="ru-RU"/>
        </w:rPr>
        <w:t xml:space="preserve">68 </w:t>
      </w:r>
      <w:r w:rsidR="008B5794"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Малайзии</w:t>
      </w:r>
    </w:p>
    <w:p w14:paraId="32DBB4DF" w14:textId="79AACE2B"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pict w14:anchorId="122094DC">
          <v:shape id="_x0000_i1049" type="#_x0000_t75" style="width:467.55pt;height:233.75pt">
            <v:imagedata r:id="rId94" o:title="ModelQual_Maldives"/>
          </v:shape>
        </w:pict>
      </w:r>
    </w:p>
    <w:p w14:paraId="31B68AF5" w14:textId="6DC52AA2"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69</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Мальдив</w:t>
      </w:r>
    </w:p>
    <w:p w14:paraId="69A80498" w14:textId="77777777" w:rsidR="00383B31" w:rsidRDefault="00383B31" w:rsidP="008B5794">
      <w:pPr>
        <w:spacing w:after="0" w:line="240" w:lineRule="auto"/>
        <w:jc w:val="center"/>
        <w:rPr>
          <w:rFonts w:ascii="Times New Roman" w:eastAsia="Times New Roman" w:hAnsi="Times New Roman" w:cs="Times New Roman"/>
          <w:color w:val="000000"/>
          <w:sz w:val="24"/>
          <w:szCs w:val="28"/>
          <w:lang w:eastAsia="ru-RU"/>
        </w:rPr>
      </w:pPr>
    </w:p>
    <w:p w14:paraId="42FD9878" w14:textId="18CA3DD7"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pict w14:anchorId="1E855341">
          <v:shape id="_x0000_i1050" type="#_x0000_t75" style="width:467.55pt;height:233.75pt">
            <v:imagedata r:id="rId95" o:title="ModelQual_Sweden"/>
          </v:shape>
        </w:pict>
      </w:r>
    </w:p>
    <w:p w14:paraId="15CF07AB" w14:textId="1D89984E"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 xml:space="preserve">70 </w:t>
      </w:r>
      <w:r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Швеции</w:t>
      </w:r>
    </w:p>
    <w:p w14:paraId="4265D6F4" w14:textId="102B91ED"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pict w14:anchorId="0C46F034">
          <v:shape id="_x0000_i1051" type="#_x0000_t75" style="width:467.55pt;height:233.75pt">
            <v:imagedata r:id="rId96" o:title="ModelQual_Russian Federation"/>
          </v:shape>
        </w:pict>
      </w:r>
    </w:p>
    <w:p w14:paraId="57F43272" w14:textId="2A946B93"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71</w:t>
      </w:r>
      <w:r>
        <w:rPr>
          <w:rFonts w:ascii="Times New Roman" w:eastAsia="Times New Roman" w:hAnsi="Times New Roman" w:cs="Times New Roman"/>
          <w:color w:val="000000"/>
          <w:sz w:val="24"/>
          <w:szCs w:val="28"/>
          <w:lang w:eastAsia="ru-RU"/>
        </w:rPr>
        <w:t xml:space="preserve"> </w:t>
      </w:r>
      <w:r w:rsidRPr="007A0C9E">
        <w:rPr>
          <w:rFonts w:ascii="Times New Roman" w:eastAsia="Times New Roman" w:hAnsi="Times New Roman" w:cs="Times New Roman"/>
          <w:color w:val="000000"/>
          <w:sz w:val="24"/>
          <w:szCs w:val="28"/>
          <w:lang w:eastAsia="ru-RU"/>
        </w:rPr>
        <w:t xml:space="preserve">–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Российской Федерации</w:t>
      </w:r>
    </w:p>
    <w:p w14:paraId="4E401728" w14:textId="77777777"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p>
    <w:p w14:paraId="0BC527E9" w14:textId="3FC152F1"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pict w14:anchorId="27AC7DA3">
          <v:shape id="_x0000_i1052" type="#_x0000_t75" style="width:467.55pt;height:233.75pt">
            <v:imagedata r:id="rId97" o:title="ModelQual_Switzerland"/>
          </v:shape>
        </w:pict>
      </w:r>
    </w:p>
    <w:p w14:paraId="2598C8F9" w14:textId="1FC1749F"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383B31">
        <w:rPr>
          <w:rFonts w:ascii="Times New Roman" w:eastAsia="Times New Roman" w:hAnsi="Times New Roman" w:cs="Times New Roman"/>
          <w:color w:val="000000"/>
          <w:sz w:val="24"/>
          <w:szCs w:val="28"/>
          <w:lang w:eastAsia="ru-RU"/>
        </w:rPr>
        <w:t>72</w:t>
      </w:r>
      <w:r w:rsidRPr="007A0C9E">
        <w:rPr>
          <w:rFonts w:ascii="Times New Roman" w:eastAsia="Times New Roman" w:hAnsi="Times New Roman" w:cs="Times New Roman"/>
          <w:color w:val="000000"/>
          <w:sz w:val="24"/>
          <w:szCs w:val="28"/>
          <w:lang w:eastAsia="ru-RU"/>
        </w:rPr>
        <w:t xml:space="preserve"> – </w:t>
      </w:r>
      <w:r w:rsidR="00383B31"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383B31">
        <w:rPr>
          <w:rFonts w:ascii="Times New Roman" w:eastAsia="Times New Roman" w:hAnsi="Times New Roman" w:cs="Times New Roman"/>
          <w:color w:val="000000"/>
          <w:sz w:val="24"/>
          <w:szCs w:val="28"/>
          <w:lang w:eastAsia="ru-RU"/>
        </w:rPr>
        <w:t xml:space="preserve"> Швейцарии</w:t>
      </w:r>
    </w:p>
    <w:p w14:paraId="7162BC31" w14:textId="7D844867" w:rsidR="008B5794" w:rsidRDefault="00402978" w:rsidP="008B5794">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noProof/>
          <w:color w:val="000000"/>
          <w:sz w:val="24"/>
          <w:szCs w:val="28"/>
          <w:lang w:eastAsia="ru-RU"/>
        </w:rPr>
        <w:lastRenderedPageBreak/>
        <w:pict w14:anchorId="304FA69F">
          <v:shape id="_x0000_i1053" type="#_x0000_t75" style="width:467.55pt;height:233.75pt">
            <v:imagedata r:id="rId98" o:title="ModelQual_Tunisia"/>
          </v:shape>
        </w:pict>
      </w:r>
    </w:p>
    <w:p w14:paraId="73DA856E" w14:textId="56FEA384"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587156">
        <w:rPr>
          <w:rFonts w:ascii="Times New Roman" w:eastAsia="Times New Roman" w:hAnsi="Times New Roman" w:cs="Times New Roman"/>
          <w:color w:val="000000"/>
          <w:sz w:val="24"/>
          <w:szCs w:val="28"/>
          <w:lang w:eastAsia="ru-RU"/>
        </w:rPr>
        <w:t>73</w:t>
      </w:r>
      <w:r w:rsidRPr="007A0C9E">
        <w:rPr>
          <w:rFonts w:ascii="Times New Roman" w:eastAsia="Times New Roman" w:hAnsi="Times New Roman" w:cs="Times New Roman"/>
          <w:color w:val="000000"/>
          <w:sz w:val="24"/>
          <w:szCs w:val="28"/>
          <w:lang w:eastAsia="ru-RU"/>
        </w:rPr>
        <w:t xml:space="preserve"> – </w:t>
      </w:r>
      <w:r w:rsidR="00587156"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587156">
        <w:rPr>
          <w:rFonts w:ascii="Times New Roman" w:eastAsia="Times New Roman" w:hAnsi="Times New Roman" w:cs="Times New Roman"/>
          <w:color w:val="000000"/>
          <w:sz w:val="24"/>
          <w:szCs w:val="28"/>
          <w:lang w:eastAsia="ru-RU"/>
        </w:rPr>
        <w:t xml:space="preserve"> Туниса</w:t>
      </w:r>
    </w:p>
    <w:p w14:paraId="0B56EAB7" w14:textId="77777777" w:rsidR="00587156" w:rsidRPr="007A0C9E" w:rsidRDefault="00587156" w:rsidP="008B5794">
      <w:pPr>
        <w:spacing w:after="0" w:line="240" w:lineRule="auto"/>
        <w:jc w:val="center"/>
        <w:rPr>
          <w:rFonts w:ascii="Times New Roman" w:eastAsia="Times New Roman" w:hAnsi="Times New Roman" w:cs="Times New Roman"/>
          <w:szCs w:val="24"/>
          <w:lang w:eastAsia="ru-RU"/>
        </w:rPr>
      </w:pPr>
    </w:p>
    <w:p w14:paraId="213DC0E1" w14:textId="18D0062A"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pict w14:anchorId="0DC00A4E">
          <v:shape id="_x0000_i1054" type="#_x0000_t75" style="width:467.55pt;height:233.75pt">
            <v:imagedata r:id="rId99" o:title="ModelQual_Turkey"/>
          </v:shape>
        </w:pict>
      </w:r>
    </w:p>
    <w:p w14:paraId="591D2B36" w14:textId="37235985" w:rsidR="008B5794" w:rsidRPr="007A0C9E" w:rsidRDefault="008B5794" w:rsidP="008B5794">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587156">
        <w:rPr>
          <w:rFonts w:ascii="Times New Roman" w:eastAsia="Times New Roman" w:hAnsi="Times New Roman" w:cs="Times New Roman"/>
          <w:color w:val="000000"/>
          <w:sz w:val="24"/>
          <w:szCs w:val="28"/>
          <w:lang w:eastAsia="ru-RU"/>
        </w:rPr>
        <w:t>74</w:t>
      </w:r>
      <w:r w:rsidRPr="007A0C9E">
        <w:rPr>
          <w:rFonts w:ascii="Times New Roman" w:eastAsia="Times New Roman" w:hAnsi="Times New Roman" w:cs="Times New Roman"/>
          <w:color w:val="000000"/>
          <w:sz w:val="24"/>
          <w:szCs w:val="28"/>
          <w:lang w:eastAsia="ru-RU"/>
        </w:rPr>
        <w:t xml:space="preserve"> – </w:t>
      </w:r>
      <w:r w:rsidR="00587156"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587156">
        <w:rPr>
          <w:rFonts w:ascii="Times New Roman" w:eastAsia="Times New Roman" w:hAnsi="Times New Roman" w:cs="Times New Roman"/>
          <w:color w:val="000000"/>
          <w:sz w:val="24"/>
          <w:szCs w:val="28"/>
          <w:lang w:eastAsia="ru-RU"/>
        </w:rPr>
        <w:t xml:space="preserve"> Турции</w:t>
      </w:r>
    </w:p>
    <w:p w14:paraId="4F0FAEA7" w14:textId="061CB303"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lastRenderedPageBreak/>
        <w:pict w14:anchorId="1D7C26E0">
          <v:shape id="_x0000_i1055" type="#_x0000_t75" style="width:467.55pt;height:233.75pt">
            <v:imagedata r:id="rId100" o:title="ModelQual_United Kingdom"/>
          </v:shape>
        </w:pict>
      </w:r>
    </w:p>
    <w:p w14:paraId="27AC160F" w14:textId="2B0C399D" w:rsidR="008B5794" w:rsidRDefault="008B5794" w:rsidP="008B5794">
      <w:pPr>
        <w:spacing w:after="0" w:line="240" w:lineRule="auto"/>
        <w:jc w:val="center"/>
        <w:rPr>
          <w:rFonts w:ascii="Times New Roman" w:eastAsia="Times New Roman" w:hAnsi="Times New Roman" w:cs="Times New Roman"/>
          <w:color w:val="000000"/>
          <w:sz w:val="24"/>
          <w:szCs w:val="28"/>
          <w:lang w:eastAsia="ru-RU"/>
        </w:rPr>
      </w:pPr>
      <w:r w:rsidRPr="007A0C9E">
        <w:rPr>
          <w:rFonts w:ascii="Times New Roman" w:eastAsia="Times New Roman" w:hAnsi="Times New Roman" w:cs="Times New Roman"/>
          <w:color w:val="000000"/>
          <w:sz w:val="24"/>
          <w:szCs w:val="28"/>
          <w:lang w:eastAsia="ru-RU"/>
        </w:rPr>
        <w:t xml:space="preserve">Рисунок </w:t>
      </w:r>
      <w:r w:rsidR="00587156">
        <w:rPr>
          <w:rFonts w:ascii="Times New Roman" w:eastAsia="Times New Roman" w:hAnsi="Times New Roman" w:cs="Times New Roman"/>
          <w:color w:val="000000"/>
          <w:sz w:val="24"/>
          <w:szCs w:val="28"/>
          <w:lang w:eastAsia="ru-RU"/>
        </w:rPr>
        <w:t>75</w:t>
      </w:r>
      <w:r w:rsidRPr="007A0C9E">
        <w:rPr>
          <w:rFonts w:ascii="Times New Roman" w:eastAsia="Times New Roman" w:hAnsi="Times New Roman" w:cs="Times New Roman"/>
          <w:color w:val="000000"/>
          <w:sz w:val="24"/>
          <w:szCs w:val="28"/>
          <w:lang w:eastAsia="ru-RU"/>
        </w:rPr>
        <w:t xml:space="preserve"> – </w:t>
      </w:r>
      <w:r w:rsidR="00587156"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587156">
        <w:rPr>
          <w:rFonts w:ascii="Times New Roman" w:eastAsia="Times New Roman" w:hAnsi="Times New Roman" w:cs="Times New Roman"/>
          <w:color w:val="000000"/>
          <w:sz w:val="24"/>
          <w:szCs w:val="28"/>
          <w:lang w:eastAsia="ru-RU"/>
        </w:rPr>
        <w:t xml:space="preserve"> Великобритании</w:t>
      </w:r>
    </w:p>
    <w:p w14:paraId="32636AFD" w14:textId="77777777" w:rsidR="00587156" w:rsidRPr="007A0C9E" w:rsidRDefault="00587156" w:rsidP="008B5794">
      <w:pPr>
        <w:spacing w:after="0" w:line="240" w:lineRule="auto"/>
        <w:jc w:val="center"/>
        <w:rPr>
          <w:rFonts w:ascii="Times New Roman" w:eastAsia="Times New Roman" w:hAnsi="Times New Roman" w:cs="Times New Roman"/>
          <w:szCs w:val="24"/>
          <w:lang w:eastAsia="ru-RU"/>
        </w:rPr>
      </w:pPr>
    </w:p>
    <w:p w14:paraId="0FD70BAD" w14:textId="4DB88488" w:rsidR="008B5794" w:rsidRPr="007A0C9E" w:rsidRDefault="00402978" w:rsidP="008B5794">
      <w:pPr>
        <w:spacing w:after="0" w:line="240" w:lineRule="auto"/>
        <w:jc w:val="center"/>
        <w:rPr>
          <w:rFonts w:ascii="Times New Roman" w:eastAsia="Times New Roman" w:hAnsi="Times New Roman" w:cs="Times New Roman"/>
          <w:szCs w:val="24"/>
          <w:lang w:eastAsia="ru-RU"/>
        </w:rPr>
      </w:pPr>
      <w:r>
        <w:rPr>
          <w:rFonts w:ascii="Times New Roman" w:eastAsia="Times New Roman" w:hAnsi="Times New Roman" w:cs="Times New Roman"/>
          <w:noProof/>
          <w:szCs w:val="24"/>
          <w:lang w:eastAsia="ru-RU"/>
        </w:rPr>
        <w:pict w14:anchorId="6EF4FD78">
          <v:shape id="_x0000_i1056" type="#_x0000_t75" style="width:467.55pt;height:233.75pt">
            <v:imagedata r:id="rId101" o:title="ModelQual_United States"/>
          </v:shape>
        </w:pict>
      </w:r>
    </w:p>
    <w:p w14:paraId="47E7B79A" w14:textId="32503EFA" w:rsidR="008B5794" w:rsidRPr="007A0C9E" w:rsidRDefault="008B5794" w:rsidP="008B5794">
      <w:pPr>
        <w:spacing w:after="0" w:line="240" w:lineRule="auto"/>
        <w:jc w:val="center"/>
        <w:rPr>
          <w:rFonts w:ascii="Times New Roman" w:eastAsia="Times New Roman" w:hAnsi="Times New Roman" w:cs="Times New Roman"/>
          <w:szCs w:val="24"/>
          <w:lang w:eastAsia="ru-RU"/>
        </w:rPr>
      </w:pPr>
      <w:r w:rsidRPr="007A0C9E">
        <w:rPr>
          <w:rFonts w:ascii="Times New Roman" w:eastAsia="Times New Roman" w:hAnsi="Times New Roman" w:cs="Times New Roman"/>
          <w:color w:val="000000"/>
          <w:sz w:val="24"/>
          <w:szCs w:val="28"/>
          <w:lang w:eastAsia="ru-RU"/>
        </w:rPr>
        <w:t xml:space="preserve">Рисунок </w:t>
      </w:r>
      <w:r w:rsidR="00587156">
        <w:rPr>
          <w:rFonts w:ascii="Times New Roman" w:eastAsia="Times New Roman" w:hAnsi="Times New Roman" w:cs="Times New Roman"/>
          <w:color w:val="000000"/>
          <w:sz w:val="24"/>
          <w:szCs w:val="28"/>
          <w:lang w:eastAsia="ru-RU"/>
        </w:rPr>
        <w:t>76</w:t>
      </w:r>
      <w:r w:rsidRPr="007A0C9E">
        <w:rPr>
          <w:rFonts w:ascii="Times New Roman" w:eastAsia="Times New Roman" w:hAnsi="Times New Roman" w:cs="Times New Roman"/>
          <w:color w:val="000000"/>
          <w:sz w:val="24"/>
          <w:szCs w:val="28"/>
          <w:lang w:eastAsia="ru-RU"/>
        </w:rPr>
        <w:t xml:space="preserve"> – </w:t>
      </w:r>
      <w:r w:rsidR="00587156" w:rsidRPr="007A0C9E">
        <w:rPr>
          <w:rFonts w:ascii="Times New Roman" w:eastAsia="Times New Roman" w:hAnsi="Times New Roman" w:cs="Times New Roman"/>
          <w:color w:val="000000"/>
          <w:sz w:val="24"/>
          <w:szCs w:val="28"/>
          <w:lang w:eastAsia="ru-RU"/>
        </w:rPr>
        <w:t>Изменение метрик качества (loss и MAE) в процессе обучения модели на данных импорта для</w:t>
      </w:r>
      <w:r w:rsidR="00587156">
        <w:rPr>
          <w:rFonts w:ascii="Times New Roman" w:eastAsia="Times New Roman" w:hAnsi="Times New Roman" w:cs="Times New Roman"/>
          <w:color w:val="000000"/>
          <w:sz w:val="24"/>
          <w:szCs w:val="28"/>
          <w:lang w:eastAsia="ru-RU"/>
        </w:rPr>
        <w:t xml:space="preserve"> США</w:t>
      </w:r>
    </w:p>
    <w:p w14:paraId="1F7B5AED" w14:textId="77777777" w:rsidR="008B5794" w:rsidRDefault="008B5794" w:rsidP="008B5794">
      <w:pPr>
        <w:rPr>
          <w:rFonts w:ascii="Times New Roman" w:eastAsia="Times New Roman" w:hAnsi="Times New Roman" w:cs="Times New Roman"/>
          <w:color w:val="000000"/>
          <w:sz w:val="28"/>
          <w:szCs w:val="28"/>
          <w:lang w:eastAsia="ru-RU"/>
        </w:rPr>
      </w:pPr>
    </w:p>
    <w:p w14:paraId="0181B319" w14:textId="77777777" w:rsidR="008B5794" w:rsidRDefault="008B5794" w:rsidP="008B5794">
      <w:pPr>
        <w:rPr>
          <w:rFonts w:ascii="Times New Roman" w:eastAsia="Times New Roman" w:hAnsi="Times New Roman" w:cs="Times New Roman"/>
          <w:color w:val="000000"/>
          <w:sz w:val="28"/>
          <w:szCs w:val="28"/>
          <w:lang w:eastAsia="ru-RU"/>
        </w:rPr>
      </w:pPr>
    </w:p>
    <w:p w14:paraId="5E7AE420" w14:textId="77777777" w:rsidR="00B9239C" w:rsidRDefault="00B9239C"/>
    <w:sectPr w:rsidR="00B9239C">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Иван Слеповичев" w:date="2020-12-15T17:41:00Z" w:initials="ИИС">
    <w:p w14:paraId="47364B6C" w14:textId="77777777" w:rsidR="00402978" w:rsidRDefault="00402978" w:rsidP="00B57EA8">
      <w:pPr>
        <w:pStyle w:val="af0"/>
      </w:pPr>
      <w:r>
        <w:rPr>
          <w:rStyle w:val="af"/>
        </w:rPr>
        <w:annotationRef/>
      </w:r>
      <w:r>
        <w:t>на рисунке 1 – «статистические», выше в тексте и во введении – «статические». поправьте на «статистические» везде по тексту</w:t>
      </w:r>
    </w:p>
  </w:comment>
  <w:comment w:id="33" w:author="Иван Слеповичев" w:date="2020-12-15T17:41:00Z" w:initials="ИИС">
    <w:p w14:paraId="08F84FDF" w14:textId="77777777" w:rsidR="00402978" w:rsidRDefault="00402978" w:rsidP="00B57EA8">
      <w:pPr>
        <w:pStyle w:val="af0"/>
      </w:pPr>
      <w:r>
        <w:rPr>
          <w:rStyle w:val="af"/>
        </w:rPr>
        <w:annotationRef/>
      </w:r>
      <w:r>
        <w:t>Нужно определение термина – «функциональные элементы»</w:t>
      </w:r>
    </w:p>
  </w:comment>
  <w:comment w:id="36" w:author="Иван Слеповичев" w:date="2020-12-15T17:41:00Z" w:initials="ИИС">
    <w:p w14:paraId="391CC520" w14:textId="77777777" w:rsidR="00402978" w:rsidRDefault="00402978" w:rsidP="00B57EA8">
      <w:pPr>
        <w:pStyle w:val="af0"/>
      </w:pPr>
      <w:r>
        <w:rPr>
          <w:rStyle w:val="af"/>
        </w:rPr>
        <w:annotationRef/>
      </w:r>
      <w:r>
        <w:t>Рисунок вышел за поля, потому что вставлен с отступом</w:t>
      </w:r>
    </w:p>
  </w:comment>
  <w:comment w:id="41" w:author="Иван Слеповичев" w:date="2020-12-15T17:41:00Z" w:initials="ИИС">
    <w:p w14:paraId="1FC32F6C" w14:textId="77777777" w:rsidR="00402978" w:rsidRDefault="00402978" w:rsidP="00B57EA8">
      <w:pPr>
        <w:pStyle w:val="af0"/>
      </w:pPr>
      <w:r>
        <w:rPr>
          <w:rStyle w:val="af"/>
        </w:rPr>
        <w:annotationRef/>
      </w:r>
      <w:r>
        <w:t>Это её основное назначение</w:t>
      </w:r>
    </w:p>
  </w:comment>
  <w:comment w:id="52" w:author="Иван Слеповичев" w:date="2020-12-15T17:41:00Z" w:initials="ИИС">
    <w:p w14:paraId="1DFF1110" w14:textId="77777777" w:rsidR="00402978" w:rsidRPr="00F22346" w:rsidRDefault="00402978" w:rsidP="00B57EA8">
      <w:pPr>
        <w:pStyle w:val="af0"/>
      </w:pPr>
      <w:r>
        <w:rPr>
          <w:rStyle w:val="af"/>
        </w:rPr>
        <w:annotationRef/>
      </w:r>
      <w:r>
        <w:t>Раз Вы начали писать о развертывании модулей – продолжите: Установка Анаконда, установка библиотек, создание структуры папок (данные, модели, программы, результаты</w:t>
      </w:r>
      <w:r w:rsidRPr="00F22346">
        <w:t>)</w:t>
      </w:r>
      <w:r>
        <w:t xml:space="preserve"> и т.п.</w:t>
      </w:r>
    </w:p>
  </w:comment>
  <w:comment w:id="54" w:author="Иван Слеповичев" w:date="2020-12-15T17:41:00Z" w:initials="ИИС">
    <w:p w14:paraId="5D3E4995" w14:textId="77777777" w:rsidR="00402978" w:rsidRPr="00A1624F" w:rsidRDefault="00402978" w:rsidP="00B57EA8">
      <w:pPr>
        <w:pStyle w:val="af0"/>
      </w:pPr>
      <w:r>
        <w:rPr>
          <w:rStyle w:val="af"/>
        </w:rPr>
        <w:annotationRef/>
      </w:r>
      <w:r>
        <w:t>официальное название, а не идентификатор пакета</w:t>
      </w:r>
    </w:p>
  </w:comment>
  <w:comment w:id="60" w:author="Иван Слеповичев" w:date="2020-12-15T17:41:00Z" w:initials="ИИС">
    <w:p w14:paraId="3999D0DD" w14:textId="77777777" w:rsidR="00402978" w:rsidRDefault="00402978" w:rsidP="00B57EA8">
      <w:pPr>
        <w:pStyle w:val="af0"/>
      </w:pPr>
      <w:r>
        <w:rPr>
          <w:rStyle w:val="af"/>
        </w:rPr>
        <w:annotationRef/>
      </w:r>
      <w:r>
        <w:t>Это лучше перенести в раздел архитектуры модели</w:t>
      </w:r>
    </w:p>
  </w:comment>
  <w:comment w:id="64" w:author="Иван Слеповичев" w:date="2020-12-15T17:41:00Z" w:initials="ИИС">
    <w:p w14:paraId="5CEE922A" w14:textId="77777777" w:rsidR="00402978" w:rsidRDefault="00402978" w:rsidP="00B57EA8">
      <w:pPr>
        <w:pStyle w:val="af0"/>
      </w:pPr>
      <w:r>
        <w:rPr>
          <w:rStyle w:val="af"/>
        </w:rPr>
        <w:annotationRef/>
      </w:r>
      <w:r>
        <w:t>Это перенести вверх в раздел структуры программы</w:t>
      </w:r>
    </w:p>
  </w:comment>
  <w:comment w:id="76" w:author="Иван Слеповичев" w:date="2020-12-15T17:41:00Z" w:initials="ИИС">
    <w:p w14:paraId="476A33F8" w14:textId="77777777" w:rsidR="00402978" w:rsidRPr="00EC3282" w:rsidRDefault="00402978" w:rsidP="00B57EA8">
      <w:pPr>
        <w:pStyle w:val="af0"/>
      </w:pPr>
      <w:r>
        <w:rPr>
          <w:rStyle w:val="af"/>
        </w:rPr>
        <w:annotationRef/>
      </w:r>
      <w:r>
        <w:t>уместна такая структура заголовков: 3.2. Структура данных, 3.3 Описание модели, 3.4. Обучение модели, 3.5. Результаты вычислений</w:t>
      </w:r>
      <w:r w:rsidRPr="00EC3282">
        <w:t xml:space="preserve"> </w:t>
      </w:r>
    </w:p>
  </w:comment>
  <w:comment w:id="80" w:author="Иван Слеповичев" w:date="2020-12-15T17:41:00Z" w:initials="ИИС">
    <w:p w14:paraId="50587B59" w14:textId="77777777" w:rsidR="00402978" w:rsidRDefault="00402978" w:rsidP="00B57EA8">
      <w:pPr>
        <w:pStyle w:val="af0"/>
      </w:pPr>
      <w:r>
        <w:rPr>
          <w:rStyle w:val="af"/>
        </w:rPr>
        <w:annotationRef/>
      </w:r>
      <w:r>
        <w:t>Описание модели</w:t>
      </w:r>
    </w:p>
  </w:comment>
  <w:comment w:id="82" w:author="Иван Слеповичев" w:date="2020-12-15T17:41:00Z" w:initials="ИИС">
    <w:p w14:paraId="6D80DF65" w14:textId="77777777" w:rsidR="00402978" w:rsidRPr="00B62505" w:rsidRDefault="00402978" w:rsidP="00B57EA8">
      <w:pPr>
        <w:pStyle w:val="af0"/>
      </w:pPr>
      <w:r>
        <w:rPr>
          <w:rStyle w:val="af"/>
        </w:rPr>
        <w:annotationRef/>
      </w:r>
      <w:r>
        <w:rPr>
          <w:lang w:val="en-US"/>
        </w:rPr>
        <w:t>lstm</w:t>
      </w:r>
      <w:r w:rsidRPr="00B62505">
        <w:t>_11_</w:t>
      </w:r>
      <w:r>
        <w:rPr>
          <w:lang w:val="en-US"/>
        </w:rPr>
        <w:t>input</w:t>
      </w:r>
      <w:r w:rsidRPr="00B62505">
        <w:t xml:space="preserve">, </w:t>
      </w:r>
      <w:r>
        <w:rPr>
          <w:lang w:val="en-US"/>
        </w:rPr>
        <w:t>sltm</w:t>
      </w:r>
      <w:r w:rsidRPr="00B62505">
        <w:t xml:space="preserve">_11, </w:t>
      </w:r>
      <w:r>
        <w:rPr>
          <w:lang w:val="en-US"/>
        </w:rPr>
        <w:t>droput</w:t>
      </w:r>
      <w:r w:rsidRPr="00B62505">
        <w:t xml:space="preserve">_11 </w:t>
      </w:r>
      <w:r>
        <w:t>и</w:t>
      </w:r>
      <w:r w:rsidRPr="00B62505">
        <w:t xml:space="preserve"> </w:t>
      </w:r>
      <w:r>
        <w:t>т</w:t>
      </w:r>
      <w:r w:rsidRPr="00B62505">
        <w:t>.</w:t>
      </w:r>
      <w:r>
        <w:t>п</w:t>
      </w:r>
      <w:r w:rsidRPr="00B62505">
        <w:t xml:space="preserve">. </w:t>
      </w:r>
      <w:r>
        <w:t xml:space="preserve">не очень красивые имена. Можете назвать слои самостоятельно параметром </w:t>
      </w:r>
      <w:r w:rsidRPr="00B62505">
        <w:t>“</w:t>
      </w:r>
      <w:r>
        <w:rPr>
          <w:lang w:val="en-US"/>
        </w:rPr>
        <w:t>name</w:t>
      </w:r>
      <w:r w:rsidRPr="00B62505">
        <w:t>”</w:t>
      </w:r>
    </w:p>
  </w:comment>
  <w:comment w:id="85" w:author="Иван Слеповичев" w:date="2020-12-15T17:41:00Z" w:initials="ИИС">
    <w:p w14:paraId="04070C46" w14:textId="77777777" w:rsidR="00402978" w:rsidRDefault="00402978" w:rsidP="00B57EA8">
      <w:pPr>
        <w:pStyle w:val="af0"/>
      </w:pPr>
      <w:r>
        <w:rPr>
          <w:rStyle w:val="af"/>
        </w:rPr>
        <w:annotationRef/>
      </w:r>
      <w:r>
        <w:t>Это лучше перенести в раздел архитектуры модели</w:t>
      </w:r>
    </w:p>
  </w:comment>
  <w:comment w:id="98" w:author="Иван Слеповичев" w:date="2020-12-15T17:41:00Z" w:initials="ИИС">
    <w:p w14:paraId="1D6E802C" w14:textId="77777777" w:rsidR="00402978" w:rsidRDefault="00402978" w:rsidP="00B57EA8">
      <w:pPr>
        <w:pStyle w:val="af0"/>
      </w:pPr>
      <w:r>
        <w:rPr>
          <w:rStyle w:val="af"/>
        </w:rPr>
        <w:annotationRef/>
      </w:r>
      <w:r>
        <w:t>Обучение модели</w:t>
      </w:r>
    </w:p>
  </w:comment>
  <w:comment w:id="100" w:author="Иван Слеповичев" w:date="2020-12-15T17:41:00Z" w:initials="ИИС">
    <w:p w14:paraId="3337C7F1" w14:textId="77777777" w:rsidR="00402978" w:rsidRDefault="00402978" w:rsidP="00B57EA8">
      <w:pPr>
        <w:pStyle w:val="af0"/>
      </w:pPr>
      <w:r>
        <w:rPr>
          <w:rStyle w:val="af"/>
        </w:rPr>
        <w:annotationRef/>
      </w:r>
      <w:r>
        <w:t>Результаты вычислений</w:t>
      </w:r>
    </w:p>
  </w:comment>
  <w:comment w:id="104" w:author="Иван Слеповичев" w:date="2020-12-15T17:41:00Z" w:initials="ИИС">
    <w:p w14:paraId="7DFE259D" w14:textId="77777777" w:rsidR="00402978" w:rsidRDefault="00402978" w:rsidP="00B57EA8">
      <w:pPr>
        <w:pStyle w:val="af0"/>
      </w:pPr>
      <w:r>
        <w:rPr>
          <w:rStyle w:val="af"/>
        </w:rPr>
        <w:annotationRef/>
      </w:r>
      <w:r>
        <w:t>Это перенести вверх в раздел структуры программы</w:t>
      </w:r>
    </w:p>
  </w:comment>
  <w:comment w:id="272" w:author="Иван Слеповичев" w:date="2020-12-15T17:41:00Z" w:initials="ИИС">
    <w:p w14:paraId="19F5F9AA" w14:textId="77777777" w:rsidR="00402978" w:rsidRPr="00786992" w:rsidRDefault="00402978" w:rsidP="00070DA8">
      <w:pPr>
        <w:pStyle w:val="af0"/>
      </w:pPr>
      <w:r>
        <w:rPr>
          <w:rStyle w:val="af"/>
        </w:rPr>
        <w:annotationRef/>
      </w:r>
      <w:r>
        <w:t>Таблица непонятная –</w:t>
      </w:r>
      <w:r w:rsidRPr="0024157C">
        <w:t xml:space="preserve"> </w:t>
      </w:r>
      <w:r>
        <w:t xml:space="preserve">в колонке </w:t>
      </w:r>
      <w:proofErr w:type="gramStart"/>
      <w:r>
        <w:rPr>
          <w:lang w:val="en-US"/>
        </w:rPr>
        <w:t>Country</w:t>
      </w:r>
      <w:proofErr w:type="gramEnd"/>
      <w:r>
        <w:t xml:space="preserve"> и метрика и название страны, название не русское. Китай и Гонконг перечислением – китайцы обидятся. Также непонятно зачем тут </w:t>
      </w:r>
      <w:r>
        <w:rPr>
          <w:lang w:val="en-US"/>
        </w:rPr>
        <w:t>Binary</w:t>
      </w:r>
      <w:r w:rsidRPr="00786992">
        <w:t xml:space="preserve"> </w:t>
      </w:r>
      <w:r>
        <w:rPr>
          <w:lang w:val="en-US"/>
        </w:rPr>
        <w:t>accuracy</w:t>
      </w:r>
      <w:r w:rsidRPr="00786992">
        <w:t xml:space="preserve"> </w:t>
      </w:r>
      <w:r>
        <w:t>–</w:t>
      </w:r>
      <w:r w:rsidRPr="00786992">
        <w:t xml:space="preserve"> </w:t>
      </w:r>
      <w:r>
        <w:t>она обычно для классификации используется</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364B6C" w15:done="0"/>
  <w15:commentEx w15:paraId="08F84FDF" w15:done="0"/>
  <w15:commentEx w15:paraId="391CC520" w15:done="0"/>
  <w15:commentEx w15:paraId="1FC32F6C" w15:done="0"/>
  <w15:commentEx w15:paraId="1DFF1110" w15:done="0"/>
  <w15:commentEx w15:paraId="5D3E4995" w15:done="0"/>
  <w15:commentEx w15:paraId="3999D0DD" w15:done="0"/>
  <w15:commentEx w15:paraId="5CEE922A" w15:done="0"/>
  <w15:commentEx w15:paraId="476A33F8" w15:done="0"/>
  <w15:commentEx w15:paraId="50587B59" w15:done="0"/>
  <w15:commentEx w15:paraId="6D80DF65" w15:done="0"/>
  <w15:commentEx w15:paraId="04070C46" w15:done="0"/>
  <w15:commentEx w15:paraId="1D6E802C" w15:done="0"/>
  <w15:commentEx w15:paraId="3337C7F1" w15:done="0"/>
  <w15:commentEx w15:paraId="7DFE259D" w15:done="0"/>
  <w15:commentEx w15:paraId="19F5F9A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077BE"/>
    <w:multiLevelType w:val="hybridMultilevel"/>
    <w:tmpl w:val="D82E0B6A"/>
    <w:lvl w:ilvl="0" w:tplc="1ED671D2">
      <w:start w:val="1"/>
      <w:numFmt w:val="decimal"/>
      <w:lvlText w:val="%1)"/>
      <w:lvlJc w:val="left"/>
      <w:pPr>
        <w:ind w:left="1069" w:hanging="360"/>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92046C4"/>
    <w:multiLevelType w:val="hybridMultilevel"/>
    <w:tmpl w:val="39560F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E5E5F42"/>
    <w:multiLevelType w:val="hybridMultilevel"/>
    <w:tmpl w:val="A0C2DADA"/>
    <w:lvl w:ilvl="0" w:tplc="C9F8D9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BE9657F"/>
    <w:multiLevelType w:val="hybridMultilevel"/>
    <w:tmpl w:val="AAF6405C"/>
    <w:lvl w:ilvl="0" w:tplc="6DC230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E3C24F7"/>
    <w:multiLevelType w:val="hybridMultilevel"/>
    <w:tmpl w:val="68A4E78E"/>
    <w:lvl w:ilvl="0" w:tplc="3F725C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03D0A06"/>
    <w:multiLevelType w:val="hybridMultilevel"/>
    <w:tmpl w:val="E8083AA8"/>
    <w:lvl w:ilvl="0" w:tplc="6CEE62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7E659F9"/>
    <w:multiLevelType w:val="hybridMultilevel"/>
    <w:tmpl w:val="00D08C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0A2052B"/>
    <w:multiLevelType w:val="multilevel"/>
    <w:tmpl w:val="D42A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B577B6"/>
    <w:multiLevelType w:val="hybridMultilevel"/>
    <w:tmpl w:val="A296F712"/>
    <w:lvl w:ilvl="0" w:tplc="A15CEB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3A6D1F57"/>
    <w:multiLevelType w:val="hybridMultilevel"/>
    <w:tmpl w:val="D6784A84"/>
    <w:lvl w:ilvl="0" w:tplc="133425BA">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0">
    <w:nsid w:val="3E2E3751"/>
    <w:multiLevelType w:val="hybridMultilevel"/>
    <w:tmpl w:val="DC60D5C8"/>
    <w:lvl w:ilvl="0" w:tplc="0F520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49050BDB"/>
    <w:multiLevelType w:val="multilevel"/>
    <w:tmpl w:val="057A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E55917"/>
    <w:multiLevelType w:val="hybridMultilevel"/>
    <w:tmpl w:val="1A126AFE"/>
    <w:lvl w:ilvl="0" w:tplc="5282A25C">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3">
    <w:nsid w:val="59FA14B5"/>
    <w:multiLevelType w:val="multilevel"/>
    <w:tmpl w:val="4836A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DAC5438"/>
    <w:multiLevelType w:val="multilevel"/>
    <w:tmpl w:val="5C661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ED2B5B"/>
    <w:multiLevelType w:val="multilevel"/>
    <w:tmpl w:val="F490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439351A"/>
    <w:multiLevelType w:val="multilevel"/>
    <w:tmpl w:val="EC22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9A63BD"/>
    <w:multiLevelType w:val="multilevel"/>
    <w:tmpl w:val="1134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BD94463"/>
    <w:multiLevelType w:val="hybridMultilevel"/>
    <w:tmpl w:val="B20848A4"/>
    <w:lvl w:ilvl="0" w:tplc="45089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73D9186C"/>
    <w:multiLevelType w:val="multilevel"/>
    <w:tmpl w:val="5CC0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48613F4"/>
    <w:multiLevelType w:val="hybridMultilevel"/>
    <w:tmpl w:val="A296F712"/>
    <w:lvl w:ilvl="0" w:tplc="A15CEB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75BF7869"/>
    <w:multiLevelType w:val="multilevel"/>
    <w:tmpl w:val="49AE1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681725E"/>
    <w:multiLevelType w:val="hybridMultilevel"/>
    <w:tmpl w:val="23061FD0"/>
    <w:lvl w:ilvl="0" w:tplc="49F6D4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7C6800FC"/>
    <w:multiLevelType w:val="hybridMultilevel"/>
    <w:tmpl w:val="BC78D954"/>
    <w:lvl w:ilvl="0" w:tplc="318E93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7"/>
  </w:num>
  <w:num w:numId="3">
    <w:abstractNumId w:val="16"/>
  </w:num>
  <w:num w:numId="4">
    <w:abstractNumId w:val="19"/>
  </w:num>
  <w:num w:numId="5">
    <w:abstractNumId w:val="21"/>
  </w:num>
  <w:num w:numId="6">
    <w:abstractNumId w:val="13"/>
  </w:num>
  <w:num w:numId="7">
    <w:abstractNumId w:val="14"/>
  </w:num>
  <w:num w:numId="8">
    <w:abstractNumId w:val="11"/>
  </w:num>
  <w:num w:numId="9">
    <w:abstractNumId w:val="10"/>
  </w:num>
  <w:num w:numId="10">
    <w:abstractNumId w:val="3"/>
  </w:num>
  <w:num w:numId="11">
    <w:abstractNumId w:val="5"/>
  </w:num>
  <w:num w:numId="12">
    <w:abstractNumId w:val="12"/>
  </w:num>
  <w:num w:numId="13">
    <w:abstractNumId w:val="9"/>
  </w:num>
  <w:num w:numId="14">
    <w:abstractNumId w:val="18"/>
  </w:num>
  <w:num w:numId="15">
    <w:abstractNumId w:val="23"/>
  </w:num>
  <w:num w:numId="16">
    <w:abstractNumId w:val="4"/>
  </w:num>
  <w:num w:numId="17">
    <w:abstractNumId w:val="0"/>
  </w:num>
  <w:num w:numId="18">
    <w:abstractNumId w:val="15"/>
  </w:num>
  <w:num w:numId="19">
    <w:abstractNumId w:val="6"/>
  </w:num>
  <w:num w:numId="20">
    <w:abstractNumId w:val="1"/>
  </w:num>
  <w:num w:numId="21">
    <w:abstractNumId w:val="20"/>
  </w:num>
  <w:num w:numId="22">
    <w:abstractNumId w:val="22"/>
  </w:num>
  <w:num w:numId="23">
    <w:abstractNumId w:val="2"/>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revisionView w:markup="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EA8"/>
    <w:rsid w:val="00070DA8"/>
    <w:rsid w:val="000D47D3"/>
    <w:rsid w:val="000F2EC0"/>
    <w:rsid w:val="00113298"/>
    <w:rsid w:val="00122DFA"/>
    <w:rsid w:val="00233B3D"/>
    <w:rsid w:val="002B207C"/>
    <w:rsid w:val="002B671A"/>
    <w:rsid w:val="002F119D"/>
    <w:rsid w:val="00311D4F"/>
    <w:rsid w:val="00383B31"/>
    <w:rsid w:val="003A14B6"/>
    <w:rsid w:val="003D07AF"/>
    <w:rsid w:val="003F30C2"/>
    <w:rsid w:val="00402978"/>
    <w:rsid w:val="004346C9"/>
    <w:rsid w:val="00466F1E"/>
    <w:rsid w:val="00587156"/>
    <w:rsid w:val="006209F5"/>
    <w:rsid w:val="007029D1"/>
    <w:rsid w:val="00715DD7"/>
    <w:rsid w:val="007712C2"/>
    <w:rsid w:val="007C13D8"/>
    <w:rsid w:val="008656DD"/>
    <w:rsid w:val="008B5794"/>
    <w:rsid w:val="00915A01"/>
    <w:rsid w:val="00923796"/>
    <w:rsid w:val="00A03F50"/>
    <w:rsid w:val="00A53D8F"/>
    <w:rsid w:val="00A848BD"/>
    <w:rsid w:val="00AC2B3F"/>
    <w:rsid w:val="00B12BF0"/>
    <w:rsid w:val="00B27DDC"/>
    <w:rsid w:val="00B57EA8"/>
    <w:rsid w:val="00B9239C"/>
    <w:rsid w:val="00BA4436"/>
    <w:rsid w:val="00BC2075"/>
    <w:rsid w:val="00BE69FA"/>
    <w:rsid w:val="00BF514E"/>
    <w:rsid w:val="00C97F24"/>
    <w:rsid w:val="00D0270D"/>
    <w:rsid w:val="00D72AA3"/>
    <w:rsid w:val="00DD335B"/>
    <w:rsid w:val="00DF1233"/>
    <w:rsid w:val="00E953E7"/>
    <w:rsid w:val="00FA5D05"/>
    <w:rsid w:val="00FD12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AD019"/>
  <w15:chartTrackingRefBased/>
  <w15:docId w15:val="{E0C196DF-AE74-4095-8048-5A7851DEF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7EA8"/>
    <w:pPr>
      <w:spacing w:after="200" w:line="276" w:lineRule="auto"/>
    </w:pPr>
  </w:style>
  <w:style w:type="paragraph" w:styleId="1">
    <w:name w:val="heading 1"/>
    <w:basedOn w:val="a"/>
    <w:next w:val="a"/>
    <w:link w:val="10"/>
    <w:uiPriority w:val="9"/>
    <w:qFormat/>
    <w:rsid w:val="00B57EA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link w:val="20"/>
    <w:uiPriority w:val="9"/>
    <w:qFormat/>
    <w:rsid w:val="00B57EA8"/>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B57EA8"/>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unhideWhenUsed/>
    <w:qFormat/>
    <w:rsid w:val="00B57EA8"/>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7EA8"/>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basedOn w:val="a0"/>
    <w:link w:val="2"/>
    <w:uiPriority w:val="9"/>
    <w:rsid w:val="00B57EA8"/>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B57EA8"/>
    <w:rPr>
      <w:rFonts w:asciiTheme="majorHAnsi" w:eastAsiaTheme="majorEastAsia" w:hAnsiTheme="majorHAnsi" w:cstheme="majorBidi"/>
      <w:b/>
      <w:bCs/>
      <w:color w:val="5B9BD5" w:themeColor="accent1"/>
    </w:rPr>
  </w:style>
  <w:style w:type="character" w:customStyle="1" w:styleId="40">
    <w:name w:val="Заголовок 4 Знак"/>
    <w:basedOn w:val="a0"/>
    <w:link w:val="4"/>
    <w:uiPriority w:val="9"/>
    <w:rsid w:val="00B57EA8"/>
    <w:rPr>
      <w:rFonts w:asciiTheme="majorHAnsi" w:eastAsiaTheme="majorEastAsia" w:hAnsiTheme="majorHAnsi" w:cstheme="majorBidi"/>
      <w:b/>
      <w:bCs/>
      <w:i/>
      <w:iCs/>
      <w:color w:val="5B9BD5" w:themeColor="accent1"/>
    </w:rPr>
  </w:style>
  <w:style w:type="paragraph" w:styleId="a3">
    <w:name w:val="Balloon Text"/>
    <w:basedOn w:val="a"/>
    <w:link w:val="a4"/>
    <w:uiPriority w:val="99"/>
    <w:semiHidden/>
    <w:unhideWhenUsed/>
    <w:rsid w:val="00B57EA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B57EA8"/>
    <w:rPr>
      <w:rFonts w:ascii="Tahoma" w:hAnsi="Tahoma" w:cs="Tahoma"/>
      <w:sz w:val="16"/>
      <w:szCs w:val="16"/>
    </w:rPr>
  </w:style>
  <w:style w:type="character" w:styleId="a5">
    <w:name w:val="Hyperlink"/>
    <w:basedOn w:val="a0"/>
    <w:uiPriority w:val="99"/>
    <w:unhideWhenUsed/>
    <w:rsid w:val="00B57EA8"/>
    <w:rPr>
      <w:color w:val="0000FF"/>
      <w:u w:val="single"/>
    </w:rPr>
  </w:style>
  <w:style w:type="paragraph" w:styleId="a6">
    <w:name w:val="Normal (Web)"/>
    <w:basedOn w:val="a"/>
    <w:uiPriority w:val="99"/>
    <w:unhideWhenUsed/>
    <w:rsid w:val="00B57EA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0"/>
    <w:rsid w:val="00B57EA8"/>
  </w:style>
  <w:style w:type="paragraph" w:styleId="a7">
    <w:name w:val="No Spacing"/>
    <w:uiPriority w:val="1"/>
    <w:qFormat/>
    <w:rsid w:val="00B57EA8"/>
    <w:pPr>
      <w:spacing w:after="0" w:line="240" w:lineRule="auto"/>
    </w:pPr>
  </w:style>
  <w:style w:type="character" w:customStyle="1" w:styleId="mwe-math-mathml-inline">
    <w:name w:val="mwe-math-mathml-inline"/>
    <w:basedOn w:val="a0"/>
    <w:rsid w:val="00B57EA8"/>
  </w:style>
  <w:style w:type="paragraph" w:styleId="a8">
    <w:name w:val="List Paragraph"/>
    <w:basedOn w:val="a"/>
    <w:uiPriority w:val="34"/>
    <w:qFormat/>
    <w:rsid w:val="00B57EA8"/>
    <w:pPr>
      <w:ind w:left="720"/>
      <w:contextualSpacing/>
    </w:pPr>
  </w:style>
  <w:style w:type="character" w:styleId="a9">
    <w:name w:val="Emphasis"/>
    <w:basedOn w:val="a0"/>
    <w:uiPriority w:val="20"/>
    <w:qFormat/>
    <w:rsid w:val="00B57EA8"/>
    <w:rPr>
      <w:i/>
      <w:iCs/>
    </w:rPr>
  </w:style>
  <w:style w:type="character" w:styleId="aa">
    <w:name w:val="Strong"/>
    <w:basedOn w:val="a0"/>
    <w:uiPriority w:val="22"/>
    <w:qFormat/>
    <w:rsid w:val="00B57EA8"/>
    <w:rPr>
      <w:b/>
      <w:bCs/>
    </w:rPr>
  </w:style>
  <w:style w:type="character" w:customStyle="1" w:styleId="pl-s">
    <w:name w:val="pl-s"/>
    <w:basedOn w:val="a0"/>
    <w:rsid w:val="00B57EA8"/>
  </w:style>
  <w:style w:type="character" w:customStyle="1" w:styleId="pl-cce">
    <w:name w:val="pl-cce"/>
    <w:basedOn w:val="a0"/>
    <w:rsid w:val="00B57EA8"/>
  </w:style>
  <w:style w:type="character" w:customStyle="1" w:styleId="pl-pds">
    <w:name w:val="pl-pds"/>
    <w:basedOn w:val="a0"/>
    <w:rsid w:val="00B57EA8"/>
  </w:style>
  <w:style w:type="paragraph" w:styleId="ab">
    <w:name w:val="TOC Heading"/>
    <w:basedOn w:val="1"/>
    <w:next w:val="a"/>
    <w:uiPriority w:val="39"/>
    <w:unhideWhenUsed/>
    <w:qFormat/>
    <w:rsid w:val="00B57EA8"/>
    <w:pPr>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B57EA8"/>
    <w:pPr>
      <w:spacing w:after="100"/>
    </w:pPr>
  </w:style>
  <w:style w:type="paragraph" w:styleId="31">
    <w:name w:val="toc 3"/>
    <w:basedOn w:val="a"/>
    <w:next w:val="a"/>
    <w:autoRedefine/>
    <w:uiPriority w:val="39"/>
    <w:unhideWhenUsed/>
    <w:rsid w:val="00B57EA8"/>
    <w:pPr>
      <w:spacing w:after="100"/>
      <w:ind w:left="440"/>
    </w:pPr>
  </w:style>
  <w:style w:type="paragraph" w:styleId="ac">
    <w:name w:val="Body Text"/>
    <w:basedOn w:val="a"/>
    <w:link w:val="ad"/>
    <w:rsid w:val="00B57EA8"/>
    <w:pPr>
      <w:spacing w:after="140"/>
    </w:pPr>
    <w:rPr>
      <w:rFonts w:ascii="Liberation Serif" w:eastAsia="NSimSun" w:hAnsi="Liberation Serif" w:cs="Arial"/>
      <w:kern w:val="2"/>
      <w:sz w:val="24"/>
      <w:szCs w:val="24"/>
      <w:lang w:eastAsia="zh-CN" w:bidi="hi-IN"/>
    </w:rPr>
  </w:style>
  <w:style w:type="character" w:customStyle="1" w:styleId="ad">
    <w:name w:val="Основной текст Знак"/>
    <w:basedOn w:val="a0"/>
    <w:link w:val="ac"/>
    <w:rsid w:val="00B57EA8"/>
    <w:rPr>
      <w:rFonts w:ascii="Liberation Serif" w:eastAsia="NSimSun" w:hAnsi="Liberation Serif" w:cs="Arial"/>
      <w:kern w:val="2"/>
      <w:sz w:val="24"/>
      <w:szCs w:val="24"/>
      <w:lang w:eastAsia="zh-CN" w:bidi="hi-IN"/>
    </w:rPr>
  </w:style>
  <w:style w:type="character" w:customStyle="1" w:styleId="apple-tab-span">
    <w:name w:val="apple-tab-span"/>
    <w:basedOn w:val="a0"/>
    <w:rsid w:val="00B57EA8"/>
  </w:style>
  <w:style w:type="character" w:styleId="ae">
    <w:name w:val="Subtle Emphasis"/>
    <w:basedOn w:val="a0"/>
    <w:uiPriority w:val="19"/>
    <w:qFormat/>
    <w:rsid w:val="00B57EA8"/>
    <w:rPr>
      <w:i/>
      <w:iCs/>
      <w:color w:val="404040" w:themeColor="text1" w:themeTint="BF"/>
    </w:rPr>
  </w:style>
  <w:style w:type="character" w:styleId="af">
    <w:name w:val="annotation reference"/>
    <w:basedOn w:val="a0"/>
    <w:uiPriority w:val="99"/>
    <w:semiHidden/>
    <w:unhideWhenUsed/>
    <w:rsid w:val="00B57EA8"/>
    <w:rPr>
      <w:sz w:val="16"/>
      <w:szCs w:val="16"/>
    </w:rPr>
  </w:style>
  <w:style w:type="paragraph" w:styleId="af0">
    <w:name w:val="annotation text"/>
    <w:basedOn w:val="a"/>
    <w:link w:val="af1"/>
    <w:uiPriority w:val="99"/>
    <w:semiHidden/>
    <w:unhideWhenUsed/>
    <w:rsid w:val="00B57EA8"/>
    <w:pPr>
      <w:spacing w:line="240" w:lineRule="auto"/>
    </w:pPr>
    <w:rPr>
      <w:sz w:val="20"/>
      <w:szCs w:val="20"/>
    </w:rPr>
  </w:style>
  <w:style w:type="character" w:customStyle="1" w:styleId="af1">
    <w:name w:val="Текст примечания Знак"/>
    <w:basedOn w:val="a0"/>
    <w:link w:val="af0"/>
    <w:uiPriority w:val="99"/>
    <w:semiHidden/>
    <w:rsid w:val="00B57EA8"/>
    <w:rPr>
      <w:sz w:val="20"/>
      <w:szCs w:val="20"/>
    </w:rPr>
  </w:style>
  <w:style w:type="character" w:customStyle="1" w:styleId="af2">
    <w:name w:val="Тема примечания Знак"/>
    <w:basedOn w:val="af1"/>
    <w:link w:val="af3"/>
    <w:uiPriority w:val="99"/>
    <w:semiHidden/>
    <w:rsid w:val="00B57EA8"/>
    <w:rPr>
      <w:b/>
      <w:bCs/>
      <w:sz w:val="20"/>
      <w:szCs w:val="20"/>
    </w:rPr>
  </w:style>
  <w:style w:type="paragraph" w:styleId="af3">
    <w:name w:val="annotation subject"/>
    <w:basedOn w:val="af0"/>
    <w:next w:val="af0"/>
    <w:link w:val="af2"/>
    <w:uiPriority w:val="99"/>
    <w:semiHidden/>
    <w:unhideWhenUsed/>
    <w:rsid w:val="00B57EA8"/>
    <w:rPr>
      <w:b/>
      <w:bCs/>
    </w:rPr>
  </w:style>
  <w:style w:type="paragraph" w:styleId="HTML">
    <w:name w:val="HTML Preformatted"/>
    <w:basedOn w:val="a"/>
    <w:link w:val="HTML0"/>
    <w:uiPriority w:val="99"/>
    <w:unhideWhenUsed/>
    <w:rsid w:val="00B5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B57EA8"/>
    <w:rPr>
      <w:rFonts w:ascii="Courier New" w:eastAsia="Times New Roman" w:hAnsi="Courier New" w:cs="Courier New"/>
      <w:sz w:val="20"/>
      <w:szCs w:val="20"/>
      <w:lang w:eastAsia="ru-RU"/>
    </w:rPr>
  </w:style>
  <w:style w:type="character" w:customStyle="1" w:styleId="c1">
    <w:name w:val="c1"/>
    <w:basedOn w:val="a0"/>
    <w:rsid w:val="00D72AA3"/>
  </w:style>
  <w:style w:type="character" w:customStyle="1" w:styleId="kn">
    <w:name w:val="kn"/>
    <w:basedOn w:val="a0"/>
    <w:rsid w:val="00D72AA3"/>
  </w:style>
  <w:style w:type="character" w:customStyle="1" w:styleId="nn">
    <w:name w:val="nn"/>
    <w:basedOn w:val="a0"/>
    <w:rsid w:val="00D72AA3"/>
  </w:style>
  <w:style w:type="character" w:customStyle="1" w:styleId="n">
    <w:name w:val="n"/>
    <w:basedOn w:val="a0"/>
    <w:rsid w:val="00D72AA3"/>
  </w:style>
  <w:style w:type="character" w:customStyle="1" w:styleId="o">
    <w:name w:val="o"/>
    <w:basedOn w:val="a0"/>
    <w:rsid w:val="00D72AA3"/>
  </w:style>
  <w:style w:type="character" w:customStyle="1" w:styleId="p">
    <w:name w:val="p"/>
    <w:basedOn w:val="a0"/>
    <w:rsid w:val="00D72AA3"/>
  </w:style>
  <w:style w:type="character" w:customStyle="1" w:styleId="s2">
    <w:name w:val="s2"/>
    <w:basedOn w:val="a0"/>
    <w:rsid w:val="00D72AA3"/>
  </w:style>
  <w:style w:type="character" w:customStyle="1" w:styleId="k">
    <w:name w:val="k"/>
    <w:basedOn w:val="a0"/>
    <w:rsid w:val="00D72AA3"/>
  </w:style>
  <w:style w:type="character" w:customStyle="1" w:styleId="s1">
    <w:name w:val="s1"/>
    <w:basedOn w:val="a0"/>
    <w:rsid w:val="00D72AA3"/>
  </w:style>
  <w:style w:type="character" w:customStyle="1" w:styleId="nf">
    <w:name w:val="nf"/>
    <w:basedOn w:val="a0"/>
    <w:rsid w:val="00D72AA3"/>
  </w:style>
  <w:style w:type="character" w:customStyle="1" w:styleId="mi">
    <w:name w:val="mi"/>
    <w:basedOn w:val="a0"/>
    <w:rsid w:val="00D72AA3"/>
  </w:style>
  <w:style w:type="character" w:customStyle="1" w:styleId="kc">
    <w:name w:val="kc"/>
    <w:basedOn w:val="a0"/>
    <w:rsid w:val="00D72AA3"/>
  </w:style>
  <w:style w:type="character" w:customStyle="1" w:styleId="sd">
    <w:name w:val="sd"/>
    <w:basedOn w:val="a0"/>
    <w:rsid w:val="00D72AA3"/>
  </w:style>
  <w:style w:type="character" w:customStyle="1" w:styleId="nb">
    <w:name w:val="nb"/>
    <w:basedOn w:val="a0"/>
    <w:rsid w:val="00D72AA3"/>
  </w:style>
  <w:style w:type="character" w:customStyle="1" w:styleId="ow">
    <w:name w:val="ow"/>
    <w:basedOn w:val="a0"/>
    <w:rsid w:val="00D72AA3"/>
  </w:style>
  <w:style w:type="character" w:customStyle="1" w:styleId="si">
    <w:name w:val="si"/>
    <w:basedOn w:val="a0"/>
    <w:rsid w:val="00D72AA3"/>
  </w:style>
  <w:style w:type="character" w:customStyle="1" w:styleId="mf">
    <w:name w:val="mf"/>
    <w:basedOn w:val="a0"/>
    <w:rsid w:val="00D72AA3"/>
  </w:style>
  <w:style w:type="character" w:customStyle="1" w:styleId="se">
    <w:name w:val="se"/>
    <w:basedOn w:val="a0"/>
    <w:rsid w:val="00BC2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64368">
      <w:bodyDiv w:val="1"/>
      <w:marLeft w:val="0"/>
      <w:marRight w:val="0"/>
      <w:marTop w:val="0"/>
      <w:marBottom w:val="0"/>
      <w:divBdr>
        <w:top w:val="none" w:sz="0" w:space="0" w:color="auto"/>
        <w:left w:val="none" w:sz="0" w:space="0" w:color="auto"/>
        <w:bottom w:val="none" w:sz="0" w:space="0" w:color="auto"/>
        <w:right w:val="none" w:sz="0" w:space="0" w:color="auto"/>
      </w:divBdr>
    </w:div>
    <w:div w:id="611402196">
      <w:bodyDiv w:val="1"/>
      <w:marLeft w:val="0"/>
      <w:marRight w:val="0"/>
      <w:marTop w:val="0"/>
      <w:marBottom w:val="0"/>
      <w:divBdr>
        <w:top w:val="none" w:sz="0" w:space="0" w:color="auto"/>
        <w:left w:val="none" w:sz="0" w:space="0" w:color="auto"/>
        <w:bottom w:val="none" w:sz="0" w:space="0" w:color="auto"/>
        <w:right w:val="none" w:sz="0" w:space="0" w:color="auto"/>
      </w:divBdr>
      <w:divsChild>
        <w:div w:id="1262567756">
          <w:marLeft w:val="0"/>
          <w:marRight w:val="0"/>
          <w:marTop w:val="0"/>
          <w:marBottom w:val="0"/>
          <w:divBdr>
            <w:top w:val="none" w:sz="0" w:space="0" w:color="auto"/>
            <w:left w:val="none" w:sz="0" w:space="0" w:color="auto"/>
            <w:bottom w:val="none" w:sz="0" w:space="0" w:color="auto"/>
            <w:right w:val="none" w:sz="0" w:space="0" w:color="auto"/>
          </w:divBdr>
          <w:divsChild>
            <w:div w:id="1774015679">
              <w:marLeft w:val="0"/>
              <w:marRight w:val="0"/>
              <w:marTop w:val="0"/>
              <w:marBottom w:val="0"/>
              <w:divBdr>
                <w:top w:val="none" w:sz="0" w:space="0" w:color="auto"/>
                <w:left w:val="none" w:sz="0" w:space="0" w:color="auto"/>
                <w:bottom w:val="none" w:sz="0" w:space="0" w:color="auto"/>
                <w:right w:val="none" w:sz="0" w:space="0" w:color="auto"/>
              </w:divBdr>
              <w:divsChild>
                <w:div w:id="15428862">
                  <w:marLeft w:val="0"/>
                  <w:marRight w:val="0"/>
                  <w:marTop w:val="0"/>
                  <w:marBottom w:val="0"/>
                  <w:divBdr>
                    <w:top w:val="none" w:sz="0" w:space="0" w:color="auto"/>
                    <w:left w:val="none" w:sz="0" w:space="0" w:color="auto"/>
                    <w:bottom w:val="none" w:sz="0" w:space="0" w:color="auto"/>
                    <w:right w:val="none" w:sz="0" w:space="0" w:color="auto"/>
                  </w:divBdr>
                  <w:divsChild>
                    <w:div w:id="17050667">
                      <w:marLeft w:val="0"/>
                      <w:marRight w:val="0"/>
                      <w:marTop w:val="0"/>
                      <w:marBottom w:val="0"/>
                      <w:divBdr>
                        <w:top w:val="single" w:sz="6" w:space="0" w:color="CFCFCF"/>
                        <w:left w:val="single" w:sz="6" w:space="0" w:color="CFCFCF"/>
                        <w:bottom w:val="single" w:sz="6" w:space="0" w:color="CFCFCF"/>
                        <w:right w:val="single" w:sz="6" w:space="0" w:color="CFCFCF"/>
                      </w:divBdr>
                      <w:divsChild>
                        <w:div w:id="14018277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9471290">
          <w:marLeft w:val="0"/>
          <w:marRight w:val="0"/>
          <w:marTop w:val="0"/>
          <w:marBottom w:val="0"/>
          <w:divBdr>
            <w:top w:val="none" w:sz="0" w:space="0" w:color="auto"/>
            <w:left w:val="none" w:sz="0" w:space="0" w:color="auto"/>
            <w:bottom w:val="none" w:sz="0" w:space="0" w:color="auto"/>
            <w:right w:val="none" w:sz="0" w:space="0" w:color="auto"/>
          </w:divBdr>
          <w:divsChild>
            <w:div w:id="628823961">
              <w:marLeft w:val="0"/>
              <w:marRight w:val="0"/>
              <w:marTop w:val="0"/>
              <w:marBottom w:val="0"/>
              <w:divBdr>
                <w:top w:val="none" w:sz="0" w:space="0" w:color="auto"/>
                <w:left w:val="none" w:sz="0" w:space="0" w:color="auto"/>
                <w:bottom w:val="none" w:sz="0" w:space="0" w:color="auto"/>
                <w:right w:val="none" w:sz="0" w:space="0" w:color="auto"/>
              </w:divBdr>
              <w:divsChild>
                <w:div w:id="1272709494">
                  <w:marLeft w:val="0"/>
                  <w:marRight w:val="0"/>
                  <w:marTop w:val="0"/>
                  <w:marBottom w:val="0"/>
                  <w:divBdr>
                    <w:top w:val="none" w:sz="0" w:space="0" w:color="auto"/>
                    <w:left w:val="none" w:sz="0" w:space="0" w:color="auto"/>
                    <w:bottom w:val="none" w:sz="0" w:space="0" w:color="auto"/>
                    <w:right w:val="none" w:sz="0" w:space="0" w:color="auto"/>
                  </w:divBdr>
                  <w:divsChild>
                    <w:div w:id="285939148">
                      <w:marLeft w:val="0"/>
                      <w:marRight w:val="0"/>
                      <w:marTop w:val="0"/>
                      <w:marBottom w:val="0"/>
                      <w:divBdr>
                        <w:top w:val="single" w:sz="6" w:space="0" w:color="CFCFCF"/>
                        <w:left w:val="single" w:sz="6" w:space="0" w:color="CFCFCF"/>
                        <w:bottom w:val="single" w:sz="6" w:space="0" w:color="CFCFCF"/>
                        <w:right w:val="single" w:sz="6" w:space="0" w:color="CFCFCF"/>
                      </w:divBdr>
                      <w:divsChild>
                        <w:div w:id="704795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5187076">
          <w:marLeft w:val="0"/>
          <w:marRight w:val="0"/>
          <w:marTop w:val="0"/>
          <w:marBottom w:val="0"/>
          <w:divBdr>
            <w:top w:val="none" w:sz="0" w:space="0" w:color="auto"/>
            <w:left w:val="none" w:sz="0" w:space="0" w:color="auto"/>
            <w:bottom w:val="none" w:sz="0" w:space="0" w:color="auto"/>
            <w:right w:val="none" w:sz="0" w:space="0" w:color="auto"/>
          </w:divBdr>
          <w:divsChild>
            <w:div w:id="1392313591">
              <w:marLeft w:val="0"/>
              <w:marRight w:val="0"/>
              <w:marTop w:val="0"/>
              <w:marBottom w:val="0"/>
              <w:divBdr>
                <w:top w:val="none" w:sz="0" w:space="0" w:color="auto"/>
                <w:left w:val="none" w:sz="0" w:space="0" w:color="auto"/>
                <w:bottom w:val="none" w:sz="0" w:space="0" w:color="auto"/>
                <w:right w:val="none" w:sz="0" w:space="0" w:color="auto"/>
              </w:divBdr>
              <w:divsChild>
                <w:div w:id="19740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137572">
      <w:bodyDiv w:val="1"/>
      <w:marLeft w:val="0"/>
      <w:marRight w:val="0"/>
      <w:marTop w:val="0"/>
      <w:marBottom w:val="0"/>
      <w:divBdr>
        <w:top w:val="none" w:sz="0" w:space="0" w:color="auto"/>
        <w:left w:val="none" w:sz="0" w:space="0" w:color="auto"/>
        <w:bottom w:val="none" w:sz="0" w:space="0" w:color="auto"/>
        <w:right w:val="none" w:sz="0" w:space="0" w:color="auto"/>
      </w:divBdr>
      <w:divsChild>
        <w:div w:id="142046897">
          <w:marLeft w:val="0"/>
          <w:marRight w:val="0"/>
          <w:marTop w:val="0"/>
          <w:marBottom w:val="0"/>
          <w:divBdr>
            <w:top w:val="none" w:sz="0" w:space="0" w:color="auto"/>
            <w:left w:val="none" w:sz="0" w:space="0" w:color="auto"/>
            <w:bottom w:val="none" w:sz="0" w:space="0" w:color="auto"/>
            <w:right w:val="none" w:sz="0" w:space="0" w:color="auto"/>
          </w:divBdr>
          <w:divsChild>
            <w:div w:id="1569263977">
              <w:marLeft w:val="0"/>
              <w:marRight w:val="0"/>
              <w:marTop w:val="0"/>
              <w:marBottom w:val="0"/>
              <w:divBdr>
                <w:top w:val="none" w:sz="0" w:space="0" w:color="auto"/>
                <w:left w:val="none" w:sz="0" w:space="0" w:color="auto"/>
                <w:bottom w:val="none" w:sz="0" w:space="0" w:color="auto"/>
                <w:right w:val="none" w:sz="0" w:space="0" w:color="auto"/>
              </w:divBdr>
              <w:divsChild>
                <w:div w:id="415978955">
                  <w:marLeft w:val="0"/>
                  <w:marRight w:val="0"/>
                  <w:marTop w:val="0"/>
                  <w:marBottom w:val="0"/>
                  <w:divBdr>
                    <w:top w:val="none" w:sz="0" w:space="0" w:color="auto"/>
                    <w:left w:val="none" w:sz="0" w:space="0" w:color="auto"/>
                    <w:bottom w:val="none" w:sz="0" w:space="0" w:color="auto"/>
                    <w:right w:val="none" w:sz="0" w:space="0" w:color="auto"/>
                  </w:divBdr>
                  <w:divsChild>
                    <w:div w:id="1047724790">
                      <w:marLeft w:val="0"/>
                      <w:marRight w:val="0"/>
                      <w:marTop w:val="0"/>
                      <w:marBottom w:val="0"/>
                      <w:divBdr>
                        <w:top w:val="single" w:sz="6" w:space="0" w:color="CFCFCF"/>
                        <w:left w:val="single" w:sz="6" w:space="0" w:color="CFCFCF"/>
                        <w:bottom w:val="single" w:sz="6" w:space="0" w:color="CFCFCF"/>
                        <w:right w:val="single" w:sz="6" w:space="0" w:color="CFCFCF"/>
                      </w:divBdr>
                      <w:divsChild>
                        <w:div w:id="1284783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0113555">
          <w:marLeft w:val="0"/>
          <w:marRight w:val="0"/>
          <w:marTop w:val="0"/>
          <w:marBottom w:val="0"/>
          <w:divBdr>
            <w:top w:val="none" w:sz="0" w:space="0" w:color="auto"/>
            <w:left w:val="none" w:sz="0" w:space="0" w:color="auto"/>
            <w:bottom w:val="none" w:sz="0" w:space="0" w:color="auto"/>
            <w:right w:val="none" w:sz="0" w:space="0" w:color="auto"/>
          </w:divBdr>
          <w:divsChild>
            <w:div w:id="1795051843">
              <w:marLeft w:val="0"/>
              <w:marRight w:val="0"/>
              <w:marTop w:val="0"/>
              <w:marBottom w:val="0"/>
              <w:divBdr>
                <w:top w:val="none" w:sz="0" w:space="0" w:color="auto"/>
                <w:left w:val="none" w:sz="0" w:space="0" w:color="auto"/>
                <w:bottom w:val="none" w:sz="0" w:space="0" w:color="auto"/>
                <w:right w:val="none" w:sz="0" w:space="0" w:color="auto"/>
              </w:divBdr>
              <w:divsChild>
                <w:div w:id="2099594511">
                  <w:marLeft w:val="0"/>
                  <w:marRight w:val="0"/>
                  <w:marTop w:val="0"/>
                  <w:marBottom w:val="0"/>
                  <w:divBdr>
                    <w:top w:val="none" w:sz="0" w:space="0" w:color="auto"/>
                    <w:left w:val="none" w:sz="0" w:space="0" w:color="auto"/>
                    <w:bottom w:val="none" w:sz="0" w:space="0" w:color="auto"/>
                    <w:right w:val="none" w:sz="0" w:space="0" w:color="auto"/>
                  </w:divBdr>
                  <w:divsChild>
                    <w:div w:id="42602180">
                      <w:marLeft w:val="0"/>
                      <w:marRight w:val="0"/>
                      <w:marTop w:val="0"/>
                      <w:marBottom w:val="0"/>
                      <w:divBdr>
                        <w:top w:val="single" w:sz="6" w:space="0" w:color="CFCFCF"/>
                        <w:left w:val="single" w:sz="6" w:space="0" w:color="CFCFCF"/>
                        <w:bottom w:val="single" w:sz="6" w:space="0" w:color="CFCFCF"/>
                        <w:right w:val="single" w:sz="6" w:space="0" w:color="CFCFCF"/>
                      </w:divBdr>
                      <w:divsChild>
                        <w:div w:id="576206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6905274">
          <w:marLeft w:val="0"/>
          <w:marRight w:val="0"/>
          <w:marTop w:val="0"/>
          <w:marBottom w:val="0"/>
          <w:divBdr>
            <w:top w:val="none" w:sz="0" w:space="0" w:color="auto"/>
            <w:left w:val="none" w:sz="0" w:space="0" w:color="auto"/>
            <w:bottom w:val="none" w:sz="0" w:space="0" w:color="auto"/>
            <w:right w:val="none" w:sz="0" w:space="0" w:color="auto"/>
          </w:divBdr>
          <w:divsChild>
            <w:div w:id="894119240">
              <w:marLeft w:val="0"/>
              <w:marRight w:val="0"/>
              <w:marTop w:val="0"/>
              <w:marBottom w:val="0"/>
              <w:divBdr>
                <w:top w:val="none" w:sz="0" w:space="0" w:color="auto"/>
                <w:left w:val="none" w:sz="0" w:space="0" w:color="auto"/>
                <w:bottom w:val="none" w:sz="0" w:space="0" w:color="auto"/>
                <w:right w:val="none" w:sz="0" w:space="0" w:color="auto"/>
              </w:divBdr>
              <w:divsChild>
                <w:div w:id="477653211">
                  <w:marLeft w:val="0"/>
                  <w:marRight w:val="0"/>
                  <w:marTop w:val="0"/>
                  <w:marBottom w:val="0"/>
                  <w:divBdr>
                    <w:top w:val="none" w:sz="0" w:space="0" w:color="auto"/>
                    <w:left w:val="none" w:sz="0" w:space="0" w:color="auto"/>
                    <w:bottom w:val="none" w:sz="0" w:space="0" w:color="auto"/>
                    <w:right w:val="none" w:sz="0" w:space="0" w:color="auto"/>
                  </w:divBdr>
                  <w:divsChild>
                    <w:div w:id="134736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3688">
              <w:marLeft w:val="0"/>
              <w:marRight w:val="0"/>
              <w:marTop w:val="0"/>
              <w:marBottom w:val="0"/>
              <w:divBdr>
                <w:top w:val="none" w:sz="0" w:space="0" w:color="auto"/>
                <w:left w:val="none" w:sz="0" w:space="0" w:color="auto"/>
                <w:bottom w:val="none" w:sz="0" w:space="0" w:color="auto"/>
                <w:right w:val="none" w:sz="0" w:space="0" w:color="auto"/>
              </w:divBdr>
              <w:divsChild>
                <w:div w:id="1436243373">
                  <w:marLeft w:val="0"/>
                  <w:marRight w:val="0"/>
                  <w:marTop w:val="0"/>
                  <w:marBottom w:val="0"/>
                  <w:divBdr>
                    <w:top w:val="none" w:sz="0" w:space="0" w:color="auto"/>
                    <w:left w:val="none" w:sz="0" w:space="0" w:color="auto"/>
                    <w:bottom w:val="none" w:sz="0" w:space="0" w:color="auto"/>
                    <w:right w:val="none" w:sz="0" w:space="0" w:color="auto"/>
                  </w:divBdr>
                  <w:divsChild>
                    <w:div w:id="1784760414">
                      <w:marLeft w:val="0"/>
                      <w:marRight w:val="0"/>
                      <w:marTop w:val="0"/>
                      <w:marBottom w:val="0"/>
                      <w:divBdr>
                        <w:top w:val="single" w:sz="6" w:space="0" w:color="CFCFCF"/>
                        <w:left w:val="single" w:sz="6" w:space="0" w:color="CFCFCF"/>
                        <w:bottom w:val="single" w:sz="6" w:space="0" w:color="CFCFCF"/>
                        <w:right w:val="single" w:sz="6" w:space="0" w:color="CFCFCF"/>
                      </w:divBdr>
                      <w:divsChild>
                        <w:div w:id="19609902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43371016">
          <w:marLeft w:val="0"/>
          <w:marRight w:val="0"/>
          <w:marTop w:val="0"/>
          <w:marBottom w:val="0"/>
          <w:divBdr>
            <w:top w:val="none" w:sz="0" w:space="0" w:color="auto"/>
            <w:left w:val="none" w:sz="0" w:space="0" w:color="auto"/>
            <w:bottom w:val="none" w:sz="0" w:space="0" w:color="auto"/>
            <w:right w:val="none" w:sz="0" w:space="0" w:color="auto"/>
          </w:divBdr>
          <w:divsChild>
            <w:div w:id="1905023638">
              <w:marLeft w:val="0"/>
              <w:marRight w:val="0"/>
              <w:marTop w:val="0"/>
              <w:marBottom w:val="0"/>
              <w:divBdr>
                <w:top w:val="none" w:sz="0" w:space="0" w:color="auto"/>
                <w:left w:val="none" w:sz="0" w:space="0" w:color="auto"/>
                <w:bottom w:val="none" w:sz="0" w:space="0" w:color="auto"/>
                <w:right w:val="none" w:sz="0" w:space="0" w:color="auto"/>
              </w:divBdr>
              <w:divsChild>
                <w:div w:id="1304433608">
                  <w:marLeft w:val="0"/>
                  <w:marRight w:val="0"/>
                  <w:marTop w:val="0"/>
                  <w:marBottom w:val="0"/>
                  <w:divBdr>
                    <w:top w:val="none" w:sz="0" w:space="0" w:color="auto"/>
                    <w:left w:val="none" w:sz="0" w:space="0" w:color="auto"/>
                    <w:bottom w:val="none" w:sz="0" w:space="0" w:color="auto"/>
                    <w:right w:val="none" w:sz="0" w:space="0" w:color="auto"/>
                  </w:divBdr>
                  <w:divsChild>
                    <w:div w:id="618148169">
                      <w:marLeft w:val="0"/>
                      <w:marRight w:val="0"/>
                      <w:marTop w:val="0"/>
                      <w:marBottom w:val="0"/>
                      <w:divBdr>
                        <w:top w:val="single" w:sz="6" w:space="0" w:color="CFCFCF"/>
                        <w:left w:val="single" w:sz="6" w:space="0" w:color="CFCFCF"/>
                        <w:bottom w:val="single" w:sz="6" w:space="0" w:color="CFCFCF"/>
                        <w:right w:val="single" w:sz="6" w:space="0" w:color="CFCFCF"/>
                      </w:divBdr>
                      <w:divsChild>
                        <w:div w:id="1316740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7531988">
          <w:marLeft w:val="0"/>
          <w:marRight w:val="0"/>
          <w:marTop w:val="0"/>
          <w:marBottom w:val="0"/>
          <w:divBdr>
            <w:top w:val="none" w:sz="0" w:space="0" w:color="auto"/>
            <w:left w:val="none" w:sz="0" w:space="0" w:color="auto"/>
            <w:bottom w:val="none" w:sz="0" w:space="0" w:color="auto"/>
            <w:right w:val="none" w:sz="0" w:space="0" w:color="auto"/>
          </w:divBdr>
          <w:divsChild>
            <w:div w:id="573931067">
              <w:marLeft w:val="0"/>
              <w:marRight w:val="0"/>
              <w:marTop w:val="0"/>
              <w:marBottom w:val="0"/>
              <w:divBdr>
                <w:top w:val="none" w:sz="0" w:space="0" w:color="auto"/>
                <w:left w:val="none" w:sz="0" w:space="0" w:color="auto"/>
                <w:bottom w:val="none" w:sz="0" w:space="0" w:color="auto"/>
                <w:right w:val="none" w:sz="0" w:space="0" w:color="auto"/>
              </w:divBdr>
              <w:divsChild>
                <w:div w:id="1130974995">
                  <w:marLeft w:val="0"/>
                  <w:marRight w:val="0"/>
                  <w:marTop w:val="0"/>
                  <w:marBottom w:val="0"/>
                  <w:divBdr>
                    <w:top w:val="none" w:sz="0" w:space="0" w:color="auto"/>
                    <w:left w:val="none" w:sz="0" w:space="0" w:color="auto"/>
                    <w:bottom w:val="none" w:sz="0" w:space="0" w:color="auto"/>
                    <w:right w:val="none" w:sz="0" w:space="0" w:color="auto"/>
                  </w:divBdr>
                  <w:divsChild>
                    <w:div w:id="1760708985">
                      <w:marLeft w:val="0"/>
                      <w:marRight w:val="0"/>
                      <w:marTop w:val="0"/>
                      <w:marBottom w:val="0"/>
                      <w:divBdr>
                        <w:top w:val="single" w:sz="6" w:space="0" w:color="CFCFCF"/>
                        <w:left w:val="single" w:sz="6" w:space="0" w:color="CFCFCF"/>
                        <w:bottom w:val="single" w:sz="6" w:space="0" w:color="CFCFCF"/>
                        <w:right w:val="single" w:sz="6" w:space="0" w:color="CFCFCF"/>
                      </w:divBdr>
                      <w:divsChild>
                        <w:div w:id="2991877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6381130">
          <w:marLeft w:val="0"/>
          <w:marRight w:val="0"/>
          <w:marTop w:val="0"/>
          <w:marBottom w:val="0"/>
          <w:divBdr>
            <w:top w:val="none" w:sz="0" w:space="0" w:color="auto"/>
            <w:left w:val="none" w:sz="0" w:space="0" w:color="auto"/>
            <w:bottom w:val="none" w:sz="0" w:space="0" w:color="auto"/>
            <w:right w:val="none" w:sz="0" w:space="0" w:color="auto"/>
          </w:divBdr>
          <w:divsChild>
            <w:div w:id="2098818985">
              <w:marLeft w:val="0"/>
              <w:marRight w:val="0"/>
              <w:marTop w:val="0"/>
              <w:marBottom w:val="0"/>
              <w:divBdr>
                <w:top w:val="none" w:sz="0" w:space="0" w:color="auto"/>
                <w:left w:val="none" w:sz="0" w:space="0" w:color="auto"/>
                <w:bottom w:val="none" w:sz="0" w:space="0" w:color="auto"/>
                <w:right w:val="none" w:sz="0" w:space="0" w:color="auto"/>
              </w:divBdr>
              <w:divsChild>
                <w:div w:id="1237863806">
                  <w:marLeft w:val="0"/>
                  <w:marRight w:val="0"/>
                  <w:marTop w:val="0"/>
                  <w:marBottom w:val="0"/>
                  <w:divBdr>
                    <w:top w:val="none" w:sz="0" w:space="0" w:color="auto"/>
                    <w:left w:val="none" w:sz="0" w:space="0" w:color="auto"/>
                    <w:bottom w:val="none" w:sz="0" w:space="0" w:color="auto"/>
                    <w:right w:val="none" w:sz="0" w:space="0" w:color="auto"/>
                  </w:divBdr>
                  <w:divsChild>
                    <w:div w:id="81068928">
                      <w:marLeft w:val="0"/>
                      <w:marRight w:val="0"/>
                      <w:marTop w:val="0"/>
                      <w:marBottom w:val="0"/>
                      <w:divBdr>
                        <w:top w:val="single" w:sz="6" w:space="0" w:color="CFCFCF"/>
                        <w:left w:val="single" w:sz="6" w:space="0" w:color="CFCFCF"/>
                        <w:bottom w:val="single" w:sz="6" w:space="0" w:color="CFCFCF"/>
                        <w:right w:val="single" w:sz="6" w:space="0" w:color="CFCFCF"/>
                      </w:divBdr>
                      <w:divsChild>
                        <w:div w:id="849220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1808667">
          <w:marLeft w:val="0"/>
          <w:marRight w:val="0"/>
          <w:marTop w:val="0"/>
          <w:marBottom w:val="0"/>
          <w:divBdr>
            <w:top w:val="none" w:sz="0" w:space="0" w:color="auto"/>
            <w:left w:val="none" w:sz="0" w:space="0" w:color="auto"/>
            <w:bottom w:val="none" w:sz="0" w:space="0" w:color="auto"/>
            <w:right w:val="none" w:sz="0" w:space="0" w:color="auto"/>
          </w:divBdr>
          <w:divsChild>
            <w:div w:id="762920326">
              <w:marLeft w:val="0"/>
              <w:marRight w:val="0"/>
              <w:marTop w:val="0"/>
              <w:marBottom w:val="0"/>
              <w:divBdr>
                <w:top w:val="none" w:sz="0" w:space="0" w:color="auto"/>
                <w:left w:val="none" w:sz="0" w:space="0" w:color="auto"/>
                <w:bottom w:val="none" w:sz="0" w:space="0" w:color="auto"/>
                <w:right w:val="none" w:sz="0" w:space="0" w:color="auto"/>
              </w:divBdr>
              <w:divsChild>
                <w:div w:id="1778938923">
                  <w:marLeft w:val="0"/>
                  <w:marRight w:val="0"/>
                  <w:marTop w:val="0"/>
                  <w:marBottom w:val="0"/>
                  <w:divBdr>
                    <w:top w:val="none" w:sz="0" w:space="0" w:color="auto"/>
                    <w:left w:val="none" w:sz="0" w:space="0" w:color="auto"/>
                    <w:bottom w:val="none" w:sz="0" w:space="0" w:color="auto"/>
                    <w:right w:val="none" w:sz="0" w:space="0" w:color="auto"/>
                  </w:divBdr>
                  <w:divsChild>
                    <w:div w:id="875313776">
                      <w:marLeft w:val="0"/>
                      <w:marRight w:val="0"/>
                      <w:marTop w:val="0"/>
                      <w:marBottom w:val="0"/>
                      <w:divBdr>
                        <w:top w:val="single" w:sz="6" w:space="0" w:color="CFCFCF"/>
                        <w:left w:val="single" w:sz="6" w:space="0" w:color="CFCFCF"/>
                        <w:bottom w:val="single" w:sz="6" w:space="0" w:color="CFCFCF"/>
                        <w:right w:val="single" w:sz="6" w:space="0" w:color="CFCFCF"/>
                      </w:divBdr>
                      <w:divsChild>
                        <w:div w:id="738663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69425916">
          <w:marLeft w:val="0"/>
          <w:marRight w:val="0"/>
          <w:marTop w:val="0"/>
          <w:marBottom w:val="0"/>
          <w:divBdr>
            <w:top w:val="none" w:sz="0" w:space="0" w:color="auto"/>
            <w:left w:val="none" w:sz="0" w:space="0" w:color="auto"/>
            <w:bottom w:val="none" w:sz="0" w:space="0" w:color="auto"/>
            <w:right w:val="none" w:sz="0" w:space="0" w:color="auto"/>
          </w:divBdr>
          <w:divsChild>
            <w:div w:id="1419016376">
              <w:marLeft w:val="0"/>
              <w:marRight w:val="0"/>
              <w:marTop w:val="0"/>
              <w:marBottom w:val="0"/>
              <w:divBdr>
                <w:top w:val="none" w:sz="0" w:space="0" w:color="auto"/>
                <w:left w:val="none" w:sz="0" w:space="0" w:color="auto"/>
                <w:bottom w:val="none" w:sz="0" w:space="0" w:color="auto"/>
                <w:right w:val="none" w:sz="0" w:space="0" w:color="auto"/>
              </w:divBdr>
              <w:divsChild>
                <w:div w:id="1071464938">
                  <w:marLeft w:val="0"/>
                  <w:marRight w:val="0"/>
                  <w:marTop w:val="0"/>
                  <w:marBottom w:val="0"/>
                  <w:divBdr>
                    <w:top w:val="none" w:sz="0" w:space="0" w:color="auto"/>
                    <w:left w:val="none" w:sz="0" w:space="0" w:color="auto"/>
                    <w:bottom w:val="none" w:sz="0" w:space="0" w:color="auto"/>
                    <w:right w:val="none" w:sz="0" w:space="0" w:color="auto"/>
                  </w:divBdr>
                  <w:divsChild>
                    <w:div w:id="1890534076">
                      <w:marLeft w:val="0"/>
                      <w:marRight w:val="0"/>
                      <w:marTop w:val="0"/>
                      <w:marBottom w:val="0"/>
                      <w:divBdr>
                        <w:top w:val="single" w:sz="6" w:space="0" w:color="CFCFCF"/>
                        <w:left w:val="single" w:sz="6" w:space="0" w:color="CFCFCF"/>
                        <w:bottom w:val="single" w:sz="6" w:space="0" w:color="CFCFCF"/>
                        <w:right w:val="single" w:sz="6" w:space="0" w:color="CFCFCF"/>
                      </w:divBdr>
                      <w:divsChild>
                        <w:div w:id="675038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58996728">
      <w:bodyDiv w:val="1"/>
      <w:marLeft w:val="0"/>
      <w:marRight w:val="0"/>
      <w:marTop w:val="0"/>
      <w:marBottom w:val="0"/>
      <w:divBdr>
        <w:top w:val="none" w:sz="0" w:space="0" w:color="auto"/>
        <w:left w:val="none" w:sz="0" w:space="0" w:color="auto"/>
        <w:bottom w:val="none" w:sz="0" w:space="0" w:color="auto"/>
        <w:right w:val="none" w:sz="0" w:space="0" w:color="auto"/>
      </w:divBdr>
    </w:div>
    <w:div w:id="675574821">
      <w:bodyDiv w:val="1"/>
      <w:marLeft w:val="0"/>
      <w:marRight w:val="0"/>
      <w:marTop w:val="0"/>
      <w:marBottom w:val="0"/>
      <w:divBdr>
        <w:top w:val="none" w:sz="0" w:space="0" w:color="auto"/>
        <w:left w:val="none" w:sz="0" w:space="0" w:color="auto"/>
        <w:bottom w:val="none" w:sz="0" w:space="0" w:color="auto"/>
        <w:right w:val="none" w:sz="0" w:space="0" w:color="auto"/>
      </w:divBdr>
      <w:divsChild>
        <w:div w:id="194580107">
          <w:marLeft w:val="0"/>
          <w:marRight w:val="0"/>
          <w:marTop w:val="0"/>
          <w:marBottom w:val="0"/>
          <w:divBdr>
            <w:top w:val="none" w:sz="0" w:space="0" w:color="auto"/>
            <w:left w:val="none" w:sz="0" w:space="0" w:color="auto"/>
            <w:bottom w:val="none" w:sz="0" w:space="0" w:color="auto"/>
            <w:right w:val="none" w:sz="0" w:space="0" w:color="auto"/>
          </w:divBdr>
          <w:divsChild>
            <w:div w:id="323628926">
              <w:marLeft w:val="0"/>
              <w:marRight w:val="0"/>
              <w:marTop w:val="0"/>
              <w:marBottom w:val="0"/>
              <w:divBdr>
                <w:top w:val="none" w:sz="0" w:space="0" w:color="auto"/>
                <w:left w:val="none" w:sz="0" w:space="0" w:color="auto"/>
                <w:bottom w:val="none" w:sz="0" w:space="0" w:color="auto"/>
                <w:right w:val="none" w:sz="0" w:space="0" w:color="auto"/>
              </w:divBdr>
              <w:divsChild>
                <w:div w:id="1932620875">
                  <w:marLeft w:val="0"/>
                  <w:marRight w:val="0"/>
                  <w:marTop w:val="0"/>
                  <w:marBottom w:val="0"/>
                  <w:divBdr>
                    <w:top w:val="none" w:sz="0" w:space="0" w:color="auto"/>
                    <w:left w:val="none" w:sz="0" w:space="0" w:color="auto"/>
                    <w:bottom w:val="none" w:sz="0" w:space="0" w:color="auto"/>
                    <w:right w:val="none" w:sz="0" w:space="0" w:color="auto"/>
                  </w:divBdr>
                  <w:divsChild>
                    <w:div w:id="1476214034">
                      <w:marLeft w:val="0"/>
                      <w:marRight w:val="0"/>
                      <w:marTop w:val="0"/>
                      <w:marBottom w:val="0"/>
                      <w:divBdr>
                        <w:top w:val="single" w:sz="6" w:space="0" w:color="CFCFCF"/>
                        <w:left w:val="single" w:sz="6" w:space="0" w:color="CFCFCF"/>
                        <w:bottom w:val="single" w:sz="6" w:space="0" w:color="CFCFCF"/>
                        <w:right w:val="single" w:sz="6" w:space="0" w:color="CFCFCF"/>
                      </w:divBdr>
                      <w:divsChild>
                        <w:div w:id="5664549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8025592">
          <w:marLeft w:val="0"/>
          <w:marRight w:val="0"/>
          <w:marTop w:val="0"/>
          <w:marBottom w:val="0"/>
          <w:divBdr>
            <w:top w:val="none" w:sz="0" w:space="0" w:color="auto"/>
            <w:left w:val="none" w:sz="0" w:space="0" w:color="auto"/>
            <w:bottom w:val="none" w:sz="0" w:space="0" w:color="auto"/>
            <w:right w:val="none" w:sz="0" w:space="0" w:color="auto"/>
          </w:divBdr>
          <w:divsChild>
            <w:div w:id="1027416050">
              <w:marLeft w:val="0"/>
              <w:marRight w:val="0"/>
              <w:marTop w:val="0"/>
              <w:marBottom w:val="0"/>
              <w:divBdr>
                <w:top w:val="none" w:sz="0" w:space="0" w:color="auto"/>
                <w:left w:val="none" w:sz="0" w:space="0" w:color="auto"/>
                <w:bottom w:val="none" w:sz="0" w:space="0" w:color="auto"/>
                <w:right w:val="none" w:sz="0" w:space="0" w:color="auto"/>
              </w:divBdr>
              <w:divsChild>
                <w:div w:id="894896070">
                  <w:marLeft w:val="0"/>
                  <w:marRight w:val="0"/>
                  <w:marTop w:val="0"/>
                  <w:marBottom w:val="0"/>
                  <w:divBdr>
                    <w:top w:val="none" w:sz="0" w:space="0" w:color="auto"/>
                    <w:left w:val="none" w:sz="0" w:space="0" w:color="auto"/>
                    <w:bottom w:val="none" w:sz="0" w:space="0" w:color="auto"/>
                    <w:right w:val="none" w:sz="0" w:space="0" w:color="auto"/>
                  </w:divBdr>
                  <w:divsChild>
                    <w:div w:id="3822172">
                      <w:marLeft w:val="0"/>
                      <w:marRight w:val="0"/>
                      <w:marTop w:val="0"/>
                      <w:marBottom w:val="0"/>
                      <w:divBdr>
                        <w:top w:val="single" w:sz="6" w:space="0" w:color="CFCFCF"/>
                        <w:left w:val="single" w:sz="6" w:space="0" w:color="CFCFCF"/>
                        <w:bottom w:val="single" w:sz="6" w:space="0" w:color="CFCFCF"/>
                        <w:right w:val="single" w:sz="6" w:space="0" w:color="CFCFCF"/>
                      </w:divBdr>
                      <w:divsChild>
                        <w:div w:id="1156873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3269941">
          <w:marLeft w:val="0"/>
          <w:marRight w:val="0"/>
          <w:marTop w:val="0"/>
          <w:marBottom w:val="0"/>
          <w:divBdr>
            <w:top w:val="none" w:sz="0" w:space="0" w:color="auto"/>
            <w:left w:val="none" w:sz="0" w:space="0" w:color="auto"/>
            <w:bottom w:val="none" w:sz="0" w:space="0" w:color="auto"/>
            <w:right w:val="none" w:sz="0" w:space="0" w:color="auto"/>
          </w:divBdr>
          <w:divsChild>
            <w:div w:id="1733845933">
              <w:marLeft w:val="0"/>
              <w:marRight w:val="0"/>
              <w:marTop w:val="0"/>
              <w:marBottom w:val="0"/>
              <w:divBdr>
                <w:top w:val="none" w:sz="0" w:space="0" w:color="auto"/>
                <w:left w:val="none" w:sz="0" w:space="0" w:color="auto"/>
                <w:bottom w:val="none" w:sz="0" w:space="0" w:color="auto"/>
                <w:right w:val="none" w:sz="0" w:space="0" w:color="auto"/>
              </w:divBdr>
              <w:divsChild>
                <w:div w:id="1252741238">
                  <w:marLeft w:val="0"/>
                  <w:marRight w:val="0"/>
                  <w:marTop w:val="0"/>
                  <w:marBottom w:val="0"/>
                  <w:divBdr>
                    <w:top w:val="none" w:sz="0" w:space="0" w:color="auto"/>
                    <w:left w:val="none" w:sz="0" w:space="0" w:color="auto"/>
                    <w:bottom w:val="none" w:sz="0" w:space="0" w:color="auto"/>
                    <w:right w:val="none" w:sz="0" w:space="0" w:color="auto"/>
                  </w:divBdr>
                  <w:divsChild>
                    <w:div w:id="1421754127">
                      <w:marLeft w:val="0"/>
                      <w:marRight w:val="0"/>
                      <w:marTop w:val="0"/>
                      <w:marBottom w:val="0"/>
                      <w:divBdr>
                        <w:top w:val="single" w:sz="6" w:space="0" w:color="CFCFCF"/>
                        <w:left w:val="single" w:sz="6" w:space="0" w:color="CFCFCF"/>
                        <w:bottom w:val="single" w:sz="6" w:space="0" w:color="CFCFCF"/>
                        <w:right w:val="single" w:sz="6" w:space="0" w:color="CFCFCF"/>
                      </w:divBdr>
                      <w:divsChild>
                        <w:div w:id="6754207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1291286">
          <w:marLeft w:val="0"/>
          <w:marRight w:val="0"/>
          <w:marTop w:val="0"/>
          <w:marBottom w:val="0"/>
          <w:divBdr>
            <w:top w:val="none" w:sz="0" w:space="0" w:color="auto"/>
            <w:left w:val="none" w:sz="0" w:space="0" w:color="auto"/>
            <w:bottom w:val="none" w:sz="0" w:space="0" w:color="auto"/>
            <w:right w:val="none" w:sz="0" w:space="0" w:color="auto"/>
          </w:divBdr>
          <w:divsChild>
            <w:div w:id="969481416">
              <w:marLeft w:val="0"/>
              <w:marRight w:val="0"/>
              <w:marTop w:val="0"/>
              <w:marBottom w:val="0"/>
              <w:divBdr>
                <w:top w:val="none" w:sz="0" w:space="0" w:color="auto"/>
                <w:left w:val="none" w:sz="0" w:space="0" w:color="auto"/>
                <w:bottom w:val="none" w:sz="0" w:space="0" w:color="auto"/>
                <w:right w:val="none" w:sz="0" w:space="0" w:color="auto"/>
              </w:divBdr>
              <w:divsChild>
                <w:div w:id="195001774">
                  <w:marLeft w:val="0"/>
                  <w:marRight w:val="0"/>
                  <w:marTop w:val="0"/>
                  <w:marBottom w:val="0"/>
                  <w:divBdr>
                    <w:top w:val="none" w:sz="0" w:space="0" w:color="auto"/>
                    <w:left w:val="none" w:sz="0" w:space="0" w:color="auto"/>
                    <w:bottom w:val="none" w:sz="0" w:space="0" w:color="auto"/>
                    <w:right w:val="none" w:sz="0" w:space="0" w:color="auto"/>
                  </w:divBdr>
                  <w:divsChild>
                    <w:div w:id="1055199130">
                      <w:marLeft w:val="0"/>
                      <w:marRight w:val="0"/>
                      <w:marTop w:val="0"/>
                      <w:marBottom w:val="0"/>
                      <w:divBdr>
                        <w:top w:val="single" w:sz="6" w:space="0" w:color="CFCFCF"/>
                        <w:left w:val="single" w:sz="6" w:space="0" w:color="CFCFCF"/>
                        <w:bottom w:val="single" w:sz="6" w:space="0" w:color="CFCFCF"/>
                        <w:right w:val="single" w:sz="6" w:space="0" w:color="CFCFCF"/>
                      </w:divBdr>
                      <w:divsChild>
                        <w:div w:id="1558588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01356795">
          <w:marLeft w:val="0"/>
          <w:marRight w:val="0"/>
          <w:marTop w:val="0"/>
          <w:marBottom w:val="0"/>
          <w:divBdr>
            <w:top w:val="none" w:sz="0" w:space="0" w:color="auto"/>
            <w:left w:val="none" w:sz="0" w:space="0" w:color="auto"/>
            <w:bottom w:val="none" w:sz="0" w:space="0" w:color="auto"/>
            <w:right w:val="none" w:sz="0" w:space="0" w:color="auto"/>
          </w:divBdr>
          <w:divsChild>
            <w:div w:id="113599757">
              <w:marLeft w:val="0"/>
              <w:marRight w:val="0"/>
              <w:marTop w:val="0"/>
              <w:marBottom w:val="0"/>
              <w:divBdr>
                <w:top w:val="none" w:sz="0" w:space="0" w:color="auto"/>
                <w:left w:val="none" w:sz="0" w:space="0" w:color="auto"/>
                <w:bottom w:val="none" w:sz="0" w:space="0" w:color="auto"/>
                <w:right w:val="none" w:sz="0" w:space="0" w:color="auto"/>
              </w:divBdr>
              <w:divsChild>
                <w:div w:id="989362618">
                  <w:marLeft w:val="0"/>
                  <w:marRight w:val="0"/>
                  <w:marTop w:val="0"/>
                  <w:marBottom w:val="0"/>
                  <w:divBdr>
                    <w:top w:val="none" w:sz="0" w:space="0" w:color="auto"/>
                    <w:left w:val="none" w:sz="0" w:space="0" w:color="auto"/>
                    <w:bottom w:val="none" w:sz="0" w:space="0" w:color="auto"/>
                    <w:right w:val="none" w:sz="0" w:space="0" w:color="auto"/>
                  </w:divBdr>
                  <w:divsChild>
                    <w:div w:id="864058725">
                      <w:marLeft w:val="0"/>
                      <w:marRight w:val="0"/>
                      <w:marTop w:val="0"/>
                      <w:marBottom w:val="0"/>
                      <w:divBdr>
                        <w:top w:val="single" w:sz="6" w:space="0" w:color="CFCFCF"/>
                        <w:left w:val="single" w:sz="6" w:space="0" w:color="CFCFCF"/>
                        <w:bottom w:val="single" w:sz="6" w:space="0" w:color="CFCFCF"/>
                        <w:right w:val="single" w:sz="6" w:space="0" w:color="CFCFCF"/>
                      </w:divBdr>
                      <w:divsChild>
                        <w:div w:id="18890997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2258356">
          <w:marLeft w:val="0"/>
          <w:marRight w:val="0"/>
          <w:marTop w:val="0"/>
          <w:marBottom w:val="0"/>
          <w:divBdr>
            <w:top w:val="none" w:sz="0" w:space="0" w:color="auto"/>
            <w:left w:val="none" w:sz="0" w:space="0" w:color="auto"/>
            <w:bottom w:val="none" w:sz="0" w:space="0" w:color="auto"/>
            <w:right w:val="none" w:sz="0" w:space="0" w:color="auto"/>
          </w:divBdr>
          <w:divsChild>
            <w:div w:id="1424297347">
              <w:marLeft w:val="0"/>
              <w:marRight w:val="0"/>
              <w:marTop w:val="0"/>
              <w:marBottom w:val="0"/>
              <w:divBdr>
                <w:top w:val="none" w:sz="0" w:space="0" w:color="auto"/>
                <w:left w:val="none" w:sz="0" w:space="0" w:color="auto"/>
                <w:bottom w:val="none" w:sz="0" w:space="0" w:color="auto"/>
                <w:right w:val="none" w:sz="0" w:space="0" w:color="auto"/>
              </w:divBdr>
              <w:divsChild>
                <w:div w:id="1915163581">
                  <w:marLeft w:val="0"/>
                  <w:marRight w:val="0"/>
                  <w:marTop w:val="0"/>
                  <w:marBottom w:val="0"/>
                  <w:divBdr>
                    <w:top w:val="none" w:sz="0" w:space="0" w:color="auto"/>
                    <w:left w:val="none" w:sz="0" w:space="0" w:color="auto"/>
                    <w:bottom w:val="none" w:sz="0" w:space="0" w:color="auto"/>
                    <w:right w:val="none" w:sz="0" w:space="0" w:color="auto"/>
                  </w:divBdr>
                  <w:divsChild>
                    <w:div w:id="1535577135">
                      <w:marLeft w:val="0"/>
                      <w:marRight w:val="0"/>
                      <w:marTop w:val="0"/>
                      <w:marBottom w:val="0"/>
                      <w:divBdr>
                        <w:top w:val="single" w:sz="6" w:space="0" w:color="CFCFCF"/>
                        <w:left w:val="single" w:sz="6" w:space="0" w:color="CFCFCF"/>
                        <w:bottom w:val="single" w:sz="6" w:space="0" w:color="CFCFCF"/>
                        <w:right w:val="single" w:sz="6" w:space="0" w:color="CFCFCF"/>
                      </w:divBdr>
                      <w:divsChild>
                        <w:div w:id="13635575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4481383">
          <w:marLeft w:val="0"/>
          <w:marRight w:val="0"/>
          <w:marTop w:val="0"/>
          <w:marBottom w:val="0"/>
          <w:divBdr>
            <w:top w:val="none" w:sz="0" w:space="0" w:color="auto"/>
            <w:left w:val="none" w:sz="0" w:space="0" w:color="auto"/>
            <w:bottom w:val="none" w:sz="0" w:space="0" w:color="auto"/>
            <w:right w:val="none" w:sz="0" w:space="0" w:color="auto"/>
          </w:divBdr>
          <w:divsChild>
            <w:div w:id="191380924">
              <w:marLeft w:val="0"/>
              <w:marRight w:val="0"/>
              <w:marTop w:val="0"/>
              <w:marBottom w:val="0"/>
              <w:divBdr>
                <w:top w:val="none" w:sz="0" w:space="0" w:color="auto"/>
                <w:left w:val="none" w:sz="0" w:space="0" w:color="auto"/>
                <w:bottom w:val="none" w:sz="0" w:space="0" w:color="auto"/>
                <w:right w:val="none" w:sz="0" w:space="0" w:color="auto"/>
              </w:divBdr>
              <w:divsChild>
                <w:div w:id="468548934">
                  <w:marLeft w:val="0"/>
                  <w:marRight w:val="0"/>
                  <w:marTop w:val="0"/>
                  <w:marBottom w:val="0"/>
                  <w:divBdr>
                    <w:top w:val="none" w:sz="0" w:space="0" w:color="auto"/>
                    <w:left w:val="none" w:sz="0" w:space="0" w:color="auto"/>
                    <w:bottom w:val="none" w:sz="0" w:space="0" w:color="auto"/>
                    <w:right w:val="none" w:sz="0" w:space="0" w:color="auto"/>
                  </w:divBdr>
                  <w:divsChild>
                    <w:div w:id="1450972596">
                      <w:marLeft w:val="0"/>
                      <w:marRight w:val="0"/>
                      <w:marTop w:val="0"/>
                      <w:marBottom w:val="0"/>
                      <w:divBdr>
                        <w:top w:val="single" w:sz="6" w:space="0" w:color="CFCFCF"/>
                        <w:left w:val="single" w:sz="6" w:space="0" w:color="CFCFCF"/>
                        <w:bottom w:val="single" w:sz="6" w:space="0" w:color="CFCFCF"/>
                        <w:right w:val="single" w:sz="6" w:space="0" w:color="CFCFCF"/>
                      </w:divBdr>
                      <w:divsChild>
                        <w:div w:id="1286616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1134128">
          <w:marLeft w:val="0"/>
          <w:marRight w:val="0"/>
          <w:marTop w:val="0"/>
          <w:marBottom w:val="0"/>
          <w:divBdr>
            <w:top w:val="none" w:sz="0" w:space="0" w:color="auto"/>
            <w:left w:val="none" w:sz="0" w:space="0" w:color="auto"/>
            <w:bottom w:val="none" w:sz="0" w:space="0" w:color="auto"/>
            <w:right w:val="none" w:sz="0" w:space="0" w:color="auto"/>
          </w:divBdr>
          <w:divsChild>
            <w:div w:id="1787429010">
              <w:marLeft w:val="0"/>
              <w:marRight w:val="0"/>
              <w:marTop w:val="0"/>
              <w:marBottom w:val="0"/>
              <w:divBdr>
                <w:top w:val="none" w:sz="0" w:space="0" w:color="auto"/>
                <w:left w:val="none" w:sz="0" w:space="0" w:color="auto"/>
                <w:bottom w:val="none" w:sz="0" w:space="0" w:color="auto"/>
                <w:right w:val="none" w:sz="0" w:space="0" w:color="auto"/>
              </w:divBdr>
              <w:divsChild>
                <w:div w:id="308367702">
                  <w:marLeft w:val="0"/>
                  <w:marRight w:val="0"/>
                  <w:marTop w:val="0"/>
                  <w:marBottom w:val="0"/>
                  <w:divBdr>
                    <w:top w:val="none" w:sz="0" w:space="0" w:color="auto"/>
                    <w:left w:val="none" w:sz="0" w:space="0" w:color="auto"/>
                    <w:bottom w:val="none" w:sz="0" w:space="0" w:color="auto"/>
                    <w:right w:val="none" w:sz="0" w:space="0" w:color="auto"/>
                  </w:divBdr>
                  <w:divsChild>
                    <w:div w:id="818233255">
                      <w:marLeft w:val="0"/>
                      <w:marRight w:val="0"/>
                      <w:marTop w:val="0"/>
                      <w:marBottom w:val="0"/>
                      <w:divBdr>
                        <w:top w:val="single" w:sz="6" w:space="0" w:color="CFCFCF"/>
                        <w:left w:val="single" w:sz="6" w:space="0" w:color="CFCFCF"/>
                        <w:bottom w:val="single" w:sz="6" w:space="0" w:color="CFCFCF"/>
                        <w:right w:val="single" w:sz="6" w:space="0" w:color="CFCFCF"/>
                      </w:divBdr>
                      <w:divsChild>
                        <w:div w:id="4032573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4490866">
      <w:bodyDiv w:val="1"/>
      <w:marLeft w:val="0"/>
      <w:marRight w:val="0"/>
      <w:marTop w:val="0"/>
      <w:marBottom w:val="0"/>
      <w:divBdr>
        <w:top w:val="none" w:sz="0" w:space="0" w:color="auto"/>
        <w:left w:val="none" w:sz="0" w:space="0" w:color="auto"/>
        <w:bottom w:val="none" w:sz="0" w:space="0" w:color="auto"/>
        <w:right w:val="none" w:sz="0" w:space="0" w:color="auto"/>
      </w:divBdr>
      <w:divsChild>
        <w:div w:id="1229414988">
          <w:marLeft w:val="0"/>
          <w:marRight w:val="0"/>
          <w:marTop w:val="0"/>
          <w:marBottom w:val="0"/>
          <w:divBdr>
            <w:top w:val="none" w:sz="0" w:space="0" w:color="auto"/>
            <w:left w:val="none" w:sz="0" w:space="0" w:color="auto"/>
            <w:bottom w:val="none" w:sz="0" w:space="0" w:color="auto"/>
            <w:right w:val="none" w:sz="0" w:space="0" w:color="auto"/>
          </w:divBdr>
          <w:divsChild>
            <w:div w:id="2026519785">
              <w:marLeft w:val="0"/>
              <w:marRight w:val="0"/>
              <w:marTop w:val="0"/>
              <w:marBottom w:val="0"/>
              <w:divBdr>
                <w:top w:val="single" w:sz="6" w:space="0" w:color="CFCFCF"/>
                <w:left w:val="single" w:sz="6" w:space="0" w:color="CFCFCF"/>
                <w:bottom w:val="single" w:sz="6" w:space="0" w:color="CFCFCF"/>
                <w:right w:val="single" w:sz="6" w:space="0" w:color="CFCFCF"/>
              </w:divBdr>
              <w:divsChild>
                <w:div w:id="12154631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17448538">
      <w:bodyDiv w:val="1"/>
      <w:marLeft w:val="0"/>
      <w:marRight w:val="0"/>
      <w:marTop w:val="0"/>
      <w:marBottom w:val="0"/>
      <w:divBdr>
        <w:top w:val="none" w:sz="0" w:space="0" w:color="auto"/>
        <w:left w:val="none" w:sz="0" w:space="0" w:color="auto"/>
        <w:bottom w:val="none" w:sz="0" w:space="0" w:color="auto"/>
        <w:right w:val="none" w:sz="0" w:space="0" w:color="auto"/>
      </w:divBdr>
    </w:div>
    <w:div w:id="991982619">
      <w:bodyDiv w:val="1"/>
      <w:marLeft w:val="0"/>
      <w:marRight w:val="0"/>
      <w:marTop w:val="0"/>
      <w:marBottom w:val="0"/>
      <w:divBdr>
        <w:top w:val="none" w:sz="0" w:space="0" w:color="auto"/>
        <w:left w:val="none" w:sz="0" w:space="0" w:color="auto"/>
        <w:bottom w:val="none" w:sz="0" w:space="0" w:color="auto"/>
        <w:right w:val="none" w:sz="0" w:space="0" w:color="auto"/>
      </w:divBdr>
    </w:div>
    <w:div w:id="1320964866">
      <w:bodyDiv w:val="1"/>
      <w:marLeft w:val="0"/>
      <w:marRight w:val="0"/>
      <w:marTop w:val="0"/>
      <w:marBottom w:val="0"/>
      <w:divBdr>
        <w:top w:val="none" w:sz="0" w:space="0" w:color="auto"/>
        <w:left w:val="none" w:sz="0" w:space="0" w:color="auto"/>
        <w:bottom w:val="none" w:sz="0" w:space="0" w:color="auto"/>
        <w:right w:val="none" w:sz="0" w:space="0" w:color="auto"/>
      </w:divBdr>
    </w:div>
    <w:div w:id="1497500636">
      <w:bodyDiv w:val="1"/>
      <w:marLeft w:val="0"/>
      <w:marRight w:val="0"/>
      <w:marTop w:val="0"/>
      <w:marBottom w:val="0"/>
      <w:divBdr>
        <w:top w:val="none" w:sz="0" w:space="0" w:color="auto"/>
        <w:left w:val="none" w:sz="0" w:space="0" w:color="auto"/>
        <w:bottom w:val="none" w:sz="0" w:space="0" w:color="auto"/>
        <w:right w:val="none" w:sz="0" w:space="0" w:color="auto"/>
      </w:divBdr>
    </w:div>
    <w:div w:id="1605530915">
      <w:bodyDiv w:val="1"/>
      <w:marLeft w:val="0"/>
      <w:marRight w:val="0"/>
      <w:marTop w:val="0"/>
      <w:marBottom w:val="0"/>
      <w:divBdr>
        <w:top w:val="none" w:sz="0" w:space="0" w:color="auto"/>
        <w:left w:val="none" w:sz="0" w:space="0" w:color="auto"/>
        <w:bottom w:val="none" w:sz="0" w:space="0" w:color="auto"/>
        <w:right w:val="none" w:sz="0" w:space="0" w:color="auto"/>
      </w:divBdr>
      <w:divsChild>
        <w:div w:id="369569944">
          <w:marLeft w:val="0"/>
          <w:marRight w:val="0"/>
          <w:marTop w:val="0"/>
          <w:marBottom w:val="0"/>
          <w:divBdr>
            <w:top w:val="none" w:sz="0" w:space="0" w:color="auto"/>
            <w:left w:val="none" w:sz="0" w:space="0" w:color="auto"/>
            <w:bottom w:val="none" w:sz="0" w:space="0" w:color="auto"/>
            <w:right w:val="none" w:sz="0" w:space="0" w:color="auto"/>
          </w:divBdr>
          <w:divsChild>
            <w:div w:id="330331128">
              <w:marLeft w:val="0"/>
              <w:marRight w:val="0"/>
              <w:marTop w:val="0"/>
              <w:marBottom w:val="0"/>
              <w:divBdr>
                <w:top w:val="single" w:sz="6" w:space="0" w:color="CFCFCF"/>
                <w:left w:val="single" w:sz="6" w:space="0" w:color="CFCFCF"/>
                <w:bottom w:val="single" w:sz="6" w:space="0" w:color="CFCFCF"/>
                <w:right w:val="single" w:sz="6" w:space="0" w:color="CFCFCF"/>
              </w:divBdr>
              <w:divsChild>
                <w:div w:id="5155851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14046436">
      <w:bodyDiv w:val="1"/>
      <w:marLeft w:val="0"/>
      <w:marRight w:val="0"/>
      <w:marTop w:val="0"/>
      <w:marBottom w:val="0"/>
      <w:divBdr>
        <w:top w:val="none" w:sz="0" w:space="0" w:color="auto"/>
        <w:left w:val="none" w:sz="0" w:space="0" w:color="auto"/>
        <w:bottom w:val="none" w:sz="0" w:space="0" w:color="auto"/>
        <w:right w:val="none" w:sz="0" w:space="0" w:color="auto"/>
      </w:divBdr>
      <w:divsChild>
        <w:div w:id="383875800">
          <w:marLeft w:val="0"/>
          <w:marRight w:val="0"/>
          <w:marTop w:val="0"/>
          <w:marBottom w:val="0"/>
          <w:divBdr>
            <w:top w:val="none" w:sz="0" w:space="0" w:color="auto"/>
            <w:left w:val="none" w:sz="0" w:space="0" w:color="auto"/>
            <w:bottom w:val="none" w:sz="0" w:space="0" w:color="auto"/>
            <w:right w:val="none" w:sz="0" w:space="0" w:color="auto"/>
          </w:divBdr>
          <w:divsChild>
            <w:div w:id="1396514775">
              <w:marLeft w:val="0"/>
              <w:marRight w:val="0"/>
              <w:marTop w:val="0"/>
              <w:marBottom w:val="0"/>
              <w:divBdr>
                <w:top w:val="none" w:sz="0" w:space="0" w:color="auto"/>
                <w:left w:val="none" w:sz="0" w:space="0" w:color="auto"/>
                <w:bottom w:val="none" w:sz="0" w:space="0" w:color="auto"/>
                <w:right w:val="none" w:sz="0" w:space="0" w:color="auto"/>
              </w:divBdr>
              <w:divsChild>
                <w:div w:id="632635275">
                  <w:marLeft w:val="0"/>
                  <w:marRight w:val="0"/>
                  <w:marTop w:val="0"/>
                  <w:marBottom w:val="0"/>
                  <w:divBdr>
                    <w:top w:val="none" w:sz="0" w:space="0" w:color="auto"/>
                    <w:left w:val="none" w:sz="0" w:space="0" w:color="auto"/>
                    <w:bottom w:val="none" w:sz="0" w:space="0" w:color="auto"/>
                    <w:right w:val="none" w:sz="0" w:space="0" w:color="auto"/>
                  </w:divBdr>
                  <w:divsChild>
                    <w:div w:id="20969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48971">
              <w:marLeft w:val="0"/>
              <w:marRight w:val="0"/>
              <w:marTop w:val="0"/>
              <w:marBottom w:val="0"/>
              <w:divBdr>
                <w:top w:val="none" w:sz="0" w:space="0" w:color="auto"/>
                <w:left w:val="none" w:sz="0" w:space="0" w:color="auto"/>
                <w:bottom w:val="none" w:sz="0" w:space="0" w:color="auto"/>
                <w:right w:val="none" w:sz="0" w:space="0" w:color="auto"/>
              </w:divBdr>
              <w:divsChild>
                <w:div w:id="476344403">
                  <w:marLeft w:val="0"/>
                  <w:marRight w:val="0"/>
                  <w:marTop w:val="0"/>
                  <w:marBottom w:val="0"/>
                  <w:divBdr>
                    <w:top w:val="none" w:sz="0" w:space="0" w:color="auto"/>
                    <w:left w:val="none" w:sz="0" w:space="0" w:color="auto"/>
                    <w:bottom w:val="none" w:sz="0" w:space="0" w:color="auto"/>
                    <w:right w:val="none" w:sz="0" w:space="0" w:color="auto"/>
                  </w:divBdr>
                  <w:divsChild>
                    <w:div w:id="223489485">
                      <w:marLeft w:val="0"/>
                      <w:marRight w:val="0"/>
                      <w:marTop w:val="0"/>
                      <w:marBottom w:val="0"/>
                      <w:divBdr>
                        <w:top w:val="single" w:sz="6" w:space="0" w:color="CFCFCF"/>
                        <w:left w:val="single" w:sz="6" w:space="0" w:color="CFCFCF"/>
                        <w:bottom w:val="single" w:sz="6" w:space="0" w:color="CFCFCF"/>
                        <w:right w:val="single" w:sz="6" w:space="0" w:color="CFCFCF"/>
                      </w:divBdr>
                      <w:divsChild>
                        <w:div w:id="7622642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4970226">
          <w:marLeft w:val="0"/>
          <w:marRight w:val="0"/>
          <w:marTop w:val="0"/>
          <w:marBottom w:val="0"/>
          <w:divBdr>
            <w:top w:val="none" w:sz="0" w:space="0" w:color="auto"/>
            <w:left w:val="none" w:sz="0" w:space="0" w:color="auto"/>
            <w:bottom w:val="none" w:sz="0" w:space="0" w:color="auto"/>
            <w:right w:val="none" w:sz="0" w:space="0" w:color="auto"/>
          </w:divBdr>
          <w:divsChild>
            <w:div w:id="17506677">
              <w:marLeft w:val="0"/>
              <w:marRight w:val="0"/>
              <w:marTop w:val="0"/>
              <w:marBottom w:val="0"/>
              <w:divBdr>
                <w:top w:val="none" w:sz="0" w:space="0" w:color="auto"/>
                <w:left w:val="none" w:sz="0" w:space="0" w:color="auto"/>
                <w:bottom w:val="none" w:sz="0" w:space="0" w:color="auto"/>
                <w:right w:val="none" w:sz="0" w:space="0" w:color="auto"/>
              </w:divBdr>
              <w:divsChild>
                <w:div w:id="866720426">
                  <w:marLeft w:val="0"/>
                  <w:marRight w:val="0"/>
                  <w:marTop w:val="0"/>
                  <w:marBottom w:val="0"/>
                  <w:divBdr>
                    <w:top w:val="none" w:sz="0" w:space="0" w:color="auto"/>
                    <w:left w:val="none" w:sz="0" w:space="0" w:color="auto"/>
                    <w:bottom w:val="none" w:sz="0" w:space="0" w:color="auto"/>
                    <w:right w:val="none" w:sz="0" w:space="0" w:color="auto"/>
                  </w:divBdr>
                  <w:divsChild>
                    <w:div w:id="1835104125">
                      <w:marLeft w:val="0"/>
                      <w:marRight w:val="0"/>
                      <w:marTop w:val="0"/>
                      <w:marBottom w:val="0"/>
                      <w:divBdr>
                        <w:top w:val="none" w:sz="0" w:space="0" w:color="auto"/>
                        <w:left w:val="none" w:sz="0" w:space="0" w:color="auto"/>
                        <w:bottom w:val="none" w:sz="0" w:space="0" w:color="auto"/>
                        <w:right w:val="none" w:sz="0" w:space="0" w:color="auto"/>
                      </w:divBdr>
                      <w:divsChild>
                        <w:div w:id="7598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661466">
              <w:marLeft w:val="0"/>
              <w:marRight w:val="0"/>
              <w:marTop w:val="0"/>
              <w:marBottom w:val="0"/>
              <w:divBdr>
                <w:top w:val="none" w:sz="0" w:space="0" w:color="auto"/>
                <w:left w:val="none" w:sz="0" w:space="0" w:color="auto"/>
                <w:bottom w:val="none" w:sz="0" w:space="0" w:color="auto"/>
                <w:right w:val="none" w:sz="0" w:space="0" w:color="auto"/>
              </w:divBdr>
              <w:divsChild>
                <w:div w:id="2096629990">
                  <w:marLeft w:val="0"/>
                  <w:marRight w:val="0"/>
                  <w:marTop w:val="0"/>
                  <w:marBottom w:val="0"/>
                  <w:divBdr>
                    <w:top w:val="none" w:sz="0" w:space="0" w:color="auto"/>
                    <w:left w:val="none" w:sz="0" w:space="0" w:color="auto"/>
                    <w:bottom w:val="none" w:sz="0" w:space="0" w:color="auto"/>
                    <w:right w:val="none" w:sz="0" w:space="0" w:color="auto"/>
                  </w:divBdr>
                  <w:divsChild>
                    <w:div w:id="877670833">
                      <w:marLeft w:val="0"/>
                      <w:marRight w:val="0"/>
                      <w:marTop w:val="0"/>
                      <w:marBottom w:val="0"/>
                      <w:divBdr>
                        <w:top w:val="single" w:sz="6" w:space="0" w:color="CFCFCF"/>
                        <w:left w:val="single" w:sz="6" w:space="0" w:color="CFCFCF"/>
                        <w:bottom w:val="single" w:sz="6" w:space="0" w:color="CFCFCF"/>
                        <w:right w:val="single" w:sz="6" w:space="0" w:color="CFCFCF"/>
                      </w:divBdr>
                      <w:divsChild>
                        <w:div w:id="9172062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3172253">
          <w:marLeft w:val="0"/>
          <w:marRight w:val="0"/>
          <w:marTop w:val="0"/>
          <w:marBottom w:val="0"/>
          <w:divBdr>
            <w:top w:val="none" w:sz="0" w:space="0" w:color="auto"/>
            <w:left w:val="none" w:sz="0" w:space="0" w:color="auto"/>
            <w:bottom w:val="none" w:sz="0" w:space="0" w:color="auto"/>
            <w:right w:val="none" w:sz="0" w:space="0" w:color="auto"/>
          </w:divBdr>
          <w:divsChild>
            <w:div w:id="529147426">
              <w:marLeft w:val="0"/>
              <w:marRight w:val="0"/>
              <w:marTop w:val="0"/>
              <w:marBottom w:val="0"/>
              <w:divBdr>
                <w:top w:val="none" w:sz="0" w:space="0" w:color="auto"/>
                <w:left w:val="none" w:sz="0" w:space="0" w:color="auto"/>
                <w:bottom w:val="none" w:sz="0" w:space="0" w:color="auto"/>
                <w:right w:val="none" w:sz="0" w:space="0" w:color="auto"/>
              </w:divBdr>
              <w:divsChild>
                <w:div w:id="2003700441">
                  <w:marLeft w:val="0"/>
                  <w:marRight w:val="0"/>
                  <w:marTop w:val="0"/>
                  <w:marBottom w:val="0"/>
                  <w:divBdr>
                    <w:top w:val="none" w:sz="0" w:space="0" w:color="auto"/>
                    <w:left w:val="none" w:sz="0" w:space="0" w:color="auto"/>
                    <w:bottom w:val="none" w:sz="0" w:space="0" w:color="auto"/>
                    <w:right w:val="none" w:sz="0" w:space="0" w:color="auto"/>
                  </w:divBdr>
                  <w:divsChild>
                    <w:div w:id="617108329">
                      <w:marLeft w:val="0"/>
                      <w:marRight w:val="0"/>
                      <w:marTop w:val="0"/>
                      <w:marBottom w:val="0"/>
                      <w:divBdr>
                        <w:top w:val="single" w:sz="6" w:space="0" w:color="CFCFCF"/>
                        <w:left w:val="single" w:sz="6" w:space="0" w:color="CFCFCF"/>
                        <w:bottom w:val="single" w:sz="6" w:space="0" w:color="CFCFCF"/>
                        <w:right w:val="single" w:sz="6" w:space="0" w:color="CFCFCF"/>
                      </w:divBdr>
                      <w:divsChild>
                        <w:div w:id="16927583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70492235">
              <w:marLeft w:val="0"/>
              <w:marRight w:val="0"/>
              <w:marTop w:val="0"/>
              <w:marBottom w:val="0"/>
              <w:divBdr>
                <w:top w:val="none" w:sz="0" w:space="0" w:color="auto"/>
                <w:left w:val="none" w:sz="0" w:space="0" w:color="auto"/>
                <w:bottom w:val="none" w:sz="0" w:space="0" w:color="auto"/>
                <w:right w:val="none" w:sz="0" w:space="0" w:color="auto"/>
              </w:divBdr>
              <w:divsChild>
                <w:div w:id="5207475">
                  <w:marLeft w:val="0"/>
                  <w:marRight w:val="0"/>
                  <w:marTop w:val="0"/>
                  <w:marBottom w:val="0"/>
                  <w:divBdr>
                    <w:top w:val="none" w:sz="0" w:space="0" w:color="auto"/>
                    <w:left w:val="none" w:sz="0" w:space="0" w:color="auto"/>
                    <w:bottom w:val="none" w:sz="0" w:space="0" w:color="auto"/>
                    <w:right w:val="none" w:sz="0" w:space="0" w:color="auto"/>
                  </w:divBdr>
                  <w:divsChild>
                    <w:div w:id="19432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573361">
          <w:marLeft w:val="0"/>
          <w:marRight w:val="0"/>
          <w:marTop w:val="0"/>
          <w:marBottom w:val="0"/>
          <w:divBdr>
            <w:top w:val="none" w:sz="0" w:space="0" w:color="auto"/>
            <w:left w:val="none" w:sz="0" w:space="0" w:color="auto"/>
            <w:bottom w:val="none" w:sz="0" w:space="0" w:color="auto"/>
            <w:right w:val="none" w:sz="0" w:space="0" w:color="auto"/>
          </w:divBdr>
          <w:divsChild>
            <w:div w:id="533928170">
              <w:marLeft w:val="0"/>
              <w:marRight w:val="0"/>
              <w:marTop w:val="0"/>
              <w:marBottom w:val="0"/>
              <w:divBdr>
                <w:top w:val="none" w:sz="0" w:space="0" w:color="auto"/>
                <w:left w:val="none" w:sz="0" w:space="0" w:color="auto"/>
                <w:bottom w:val="none" w:sz="0" w:space="0" w:color="auto"/>
                <w:right w:val="none" w:sz="0" w:space="0" w:color="auto"/>
              </w:divBdr>
              <w:divsChild>
                <w:div w:id="623192855">
                  <w:marLeft w:val="0"/>
                  <w:marRight w:val="0"/>
                  <w:marTop w:val="0"/>
                  <w:marBottom w:val="0"/>
                  <w:divBdr>
                    <w:top w:val="none" w:sz="0" w:space="0" w:color="auto"/>
                    <w:left w:val="none" w:sz="0" w:space="0" w:color="auto"/>
                    <w:bottom w:val="none" w:sz="0" w:space="0" w:color="auto"/>
                    <w:right w:val="none" w:sz="0" w:space="0" w:color="auto"/>
                  </w:divBdr>
                  <w:divsChild>
                    <w:div w:id="1982153540">
                      <w:marLeft w:val="0"/>
                      <w:marRight w:val="0"/>
                      <w:marTop w:val="0"/>
                      <w:marBottom w:val="0"/>
                      <w:divBdr>
                        <w:top w:val="single" w:sz="6" w:space="0" w:color="CFCFCF"/>
                        <w:left w:val="single" w:sz="6" w:space="0" w:color="CFCFCF"/>
                        <w:bottom w:val="single" w:sz="6" w:space="0" w:color="CFCFCF"/>
                        <w:right w:val="single" w:sz="6" w:space="0" w:color="CFCFCF"/>
                      </w:divBdr>
                      <w:divsChild>
                        <w:div w:id="10679235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9631974">
      <w:bodyDiv w:val="1"/>
      <w:marLeft w:val="0"/>
      <w:marRight w:val="0"/>
      <w:marTop w:val="0"/>
      <w:marBottom w:val="0"/>
      <w:divBdr>
        <w:top w:val="none" w:sz="0" w:space="0" w:color="auto"/>
        <w:left w:val="none" w:sz="0" w:space="0" w:color="auto"/>
        <w:bottom w:val="none" w:sz="0" w:space="0" w:color="auto"/>
        <w:right w:val="none" w:sz="0" w:space="0" w:color="auto"/>
      </w:divBdr>
      <w:divsChild>
        <w:div w:id="682392197">
          <w:marLeft w:val="0"/>
          <w:marRight w:val="0"/>
          <w:marTop w:val="0"/>
          <w:marBottom w:val="0"/>
          <w:divBdr>
            <w:top w:val="none" w:sz="0" w:space="0" w:color="auto"/>
            <w:left w:val="none" w:sz="0" w:space="0" w:color="auto"/>
            <w:bottom w:val="none" w:sz="0" w:space="0" w:color="auto"/>
            <w:right w:val="none" w:sz="0" w:space="0" w:color="auto"/>
          </w:divBdr>
          <w:divsChild>
            <w:div w:id="1813643598">
              <w:marLeft w:val="0"/>
              <w:marRight w:val="0"/>
              <w:marTop w:val="0"/>
              <w:marBottom w:val="0"/>
              <w:divBdr>
                <w:top w:val="single" w:sz="6" w:space="0" w:color="CFCFCF"/>
                <w:left w:val="single" w:sz="6" w:space="0" w:color="CFCFCF"/>
                <w:bottom w:val="single" w:sz="6" w:space="0" w:color="CFCFCF"/>
                <w:right w:val="single" w:sz="6" w:space="0" w:color="CFCFCF"/>
              </w:divBdr>
              <w:divsChild>
                <w:div w:id="6253110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4086553">
      <w:bodyDiv w:val="1"/>
      <w:marLeft w:val="0"/>
      <w:marRight w:val="0"/>
      <w:marTop w:val="0"/>
      <w:marBottom w:val="0"/>
      <w:divBdr>
        <w:top w:val="none" w:sz="0" w:space="0" w:color="auto"/>
        <w:left w:val="none" w:sz="0" w:space="0" w:color="auto"/>
        <w:bottom w:val="none" w:sz="0" w:space="0" w:color="auto"/>
        <w:right w:val="none" w:sz="0" w:space="0" w:color="auto"/>
      </w:divBdr>
      <w:divsChild>
        <w:div w:id="416942512">
          <w:marLeft w:val="0"/>
          <w:marRight w:val="0"/>
          <w:marTop w:val="0"/>
          <w:marBottom w:val="0"/>
          <w:divBdr>
            <w:top w:val="none" w:sz="0" w:space="0" w:color="auto"/>
            <w:left w:val="none" w:sz="0" w:space="0" w:color="auto"/>
            <w:bottom w:val="none" w:sz="0" w:space="0" w:color="auto"/>
            <w:right w:val="none" w:sz="0" w:space="0" w:color="auto"/>
          </w:divBdr>
          <w:divsChild>
            <w:div w:id="1318145023">
              <w:marLeft w:val="0"/>
              <w:marRight w:val="0"/>
              <w:marTop w:val="0"/>
              <w:marBottom w:val="0"/>
              <w:divBdr>
                <w:top w:val="none" w:sz="0" w:space="0" w:color="auto"/>
                <w:left w:val="none" w:sz="0" w:space="0" w:color="auto"/>
                <w:bottom w:val="none" w:sz="0" w:space="0" w:color="auto"/>
                <w:right w:val="none" w:sz="0" w:space="0" w:color="auto"/>
              </w:divBdr>
              <w:divsChild>
                <w:div w:id="710615558">
                  <w:marLeft w:val="0"/>
                  <w:marRight w:val="0"/>
                  <w:marTop w:val="0"/>
                  <w:marBottom w:val="0"/>
                  <w:divBdr>
                    <w:top w:val="none" w:sz="0" w:space="0" w:color="auto"/>
                    <w:left w:val="none" w:sz="0" w:space="0" w:color="auto"/>
                    <w:bottom w:val="none" w:sz="0" w:space="0" w:color="auto"/>
                    <w:right w:val="none" w:sz="0" w:space="0" w:color="auto"/>
                  </w:divBdr>
                  <w:divsChild>
                    <w:div w:id="80836427">
                      <w:marLeft w:val="0"/>
                      <w:marRight w:val="0"/>
                      <w:marTop w:val="0"/>
                      <w:marBottom w:val="0"/>
                      <w:divBdr>
                        <w:top w:val="single" w:sz="6" w:space="0" w:color="CFCFCF"/>
                        <w:left w:val="single" w:sz="6" w:space="0" w:color="CFCFCF"/>
                        <w:bottom w:val="single" w:sz="6" w:space="0" w:color="CFCFCF"/>
                        <w:right w:val="single" w:sz="6" w:space="0" w:color="CFCFCF"/>
                      </w:divBdr>
                      <w:divsChild>
                        <w:div w:id="8087145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3988102">
          <w:marLeft w:val="0"/>
          <w:marRight w:val="0"/>
          <w:marTop w:val="0"/>
          <w:marBottom w:val="0"/>
          <w:divBdr>
            <w:top w:val="none" w:sz="0" w:space="0" w:color="auto"/>
            <w:left w:val="none" w:sz="0" w:space="0" w:color="auto"/>
            <w:bottom w:val="none" w:sz="0" w:space="0" w:color="auto"/>
            <w:right w:val="none" w:sz="0" w:space="0" w:color="auto"/>
          </w:divBdr>
          <w:divsChild>
            <w:div w:id="9062979">
              <w:marLeft w:val="0"/>
              <w:marRight w:val="0"/>
              <w:marTop w:val="0"/>
              <w:marBottom w:val="0"/>
              <w:divBdr>
                <w:top w:val="none" w:sz="0" w:space="0" w:color="auto"/>
                <w:left w:val="none" w:sz="0" w:space="0" w:color="auto"/>
                <w:bottom w:val="none" w:sz="0" w:space="0" w:color="auto"/>
                <w:right w:val="none" w:sz="0" w:space="0" w:color="auto"/>
              </w:divBdr>
              <w:divsChild>
                <w:div w:id="1822381882">
                  <w:marLeft w:val="0"/>
                  <w:marRight w:val="0"/>
                  <w:marTop w:val="0"/>
                  <w:marBottom w:val="0"/>
                  <w:divBdr>
                    <w:top w:val="none" w:sz="0" w:space="0" w:color="auto"/>
                    <w:left w:val="none" w:sz="0" w:space="0" w:color="auto"/>
                    <w:bottom w:val="none" w:sz="0" w:space="0" w:color="auto"/>
                    <w:right w:val="none" w:sz="0" w:space="0" w:color="auto"/>
                  </w:divBdr>
                  <w:divsChild>
                    <w:div w:id="23217276">
                      <w:marLeft w:val="0"/>
                      <w:marRight w:val="0"/>
                      <w:marTop w:val="0"/>
                      <w:marBottom w:val="0"/>
                      <w:divBdr>
                        <w:top w:val="single" w:sz="6" w:space="0" w:color="CFCFCF"/>
                        <w:left w:val="single" w:sz="6" w:space="0" w:color="CFCFCF"/>
                        <w:bottom w:val="single" w:sz="6" w:space="0" w:color="CFCFCF"/>
                        <w:right w:val="single" w:sz="6" w:space="0" w:color="CFCFCF"/>
                      </w:divBdr>
                      <w:divsChild>
                        <w:div w:id="906379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3872655">
          <w:marLeft w:val="0"/>
          <w:marRight w:val="0"/>
          <w:marTop w:val="0"/>
          <w:marBottom w:val="0"/>
          <w:divBdr>
            <w:top w:val="none" w:sz="0" w:space="0" w:color="auto"/>
            <w:left w:val="none" w:sz="0" w:space="0" w:color="auto"/>
            <w:bottom w:val="none" w:sz="0" w:space="0" w:color="auto"/>
            <w:right w:val="none" w:sz="0" w:space="0" w:color="auto"/>
          </w:divBdr>
          <w:divsChild>
            <w:div w:id="491990904">
              <w:marLeft w:val="0"/>
              <w:marRight w:val="0"/>
              <w:marTop w:val="0"/>
              <w:marBottom w:val="0"/>
              <w:divBdr>
                <w:top w:val="none" w:sz="0" w:space="0" w:color="auto"/>
                <w:left w:val="none" w:sz="0" w:space="0" w:color="auto"/>
                <w:bottom w:val="none" w:sz="0" w:space="0" w:color="auto"/>
                <w:right w:val="none" w:sz="0" w:space="0" w:color="auto"/>
              </w:divBdr>
              <w:divsChild>
                <w:div w:id="321737514">
                  <w:marLeft w:val="0"/>
                  <w:marRight w:val="0"/>
                  <w:marTop w:val="0"/>
                  <w:marBottom w:val="0"/>
                  <w:divBdr>
                    <w:top w:val="none" w:sz="0" w:space="0" w:color="auto"/>
                    <w:left w:val="none" w:sz="0" w:space="0" w:color="auto"/>
                    <w:bottom w:val="none" w:sz="0" w:space="0" w:color="auto"/>
                    <w:right w:val="none" w:sz="0" w:space="0" w:color="auto"/>
                  </w:divBdr>
                  <w:divsChild>
                    <w:div w:id="1771008082">
                      <w:marLeft w:val="0"/>
                      <w:marRight w:val="0"/>
                      <w:marTop w:val="0"/>
                      <w:marBottom w:val="0"/>
                      <w:divBdr>
                        <w:top w:val="single" w:sz="6" w:space="0" w:color="CFCFCF"/>
                        <w:left w:val="single" w:sz="6" w:space="0" w:color="CFCFCF"/>
                        <w:bottom w:val="single" w:sz="6" w:space="0" w:color="CFCFCF"/>
                        <w:right w:val="single" w:sz="6" w:space="0" w:color="CFCFCF"/>
                      </w:divBdr>
                      <w:divsChild>
                        <w:div w:id="10046241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87966620">
          <w:marLeft w:val="0"/>
          <w:marRight w:val="0"/>
          <w:marTop w:val="0"/>
          <w:marBottom w:val="0"/>
          <w:divBdr>
            <w:top w:val="none" w:sz="0" w:space="0" w:color="auto"/>
            <w:left w:val="none" w:sz="0" w:space="0" w:color="auto"/>
            <w:bottom w:val="none" w:sz="0" w:space="0" w:color="auto"/>
            <w:right w:val="none" w:sz="0" w:space="0" w:color="auto"/>
          </w:divBdr>
          <w:divsChild>
            <w:div w:id="1658222068">
              <w:marLeft w:val="0"/>
              <w:marRight w:val="0"/>
              <w:marTop w:val="0"/>
              <w:marBottom w:val="0"/>
              <w:divBdr>
                <w:top w:val="none" w:sz="0" w:space="0" w:color="auto"/>
                <w:left w:val="none" w:sz="0" w:space="0" w:color="auto"/>
                <w:bottom w:val="none" w:sz="0" w:space="0" w:color="auto"/>
                <w:right w:val="none" w:sz="0" w:space="0" w:color="auto"/>
              </w:divBdr>
              <w:divsChild>
                <w:div w:id="806819877">
                  <w:marLeft w:val="0"/>
                  <w:marRight w:val="0"/>
                  <w:marTop w:val="0"/>
                  <w:marBottom w:val="0"/>
                  <w:divBdr>
                    <w:top w:val="none" w:sz="0" w:space="0" w:color="auto"/>
                    <w:left w:val="none" w:sz="0" w:space="0" w:color="auto"/>
                    <w:bottom w:val="none" w:sz="0" w:space="0" w:color="auto"/>
                    <w:right w:val="none" w:sz="0" w:space="0" w:color="auto"/>
                  </w:divBdr>
                  <w:divsChild>
                    <w:div w:id="783768787">
                      <w:marLeft w:val="0"/>
                      <w:marRight w:val="0"/>
                      <w:marTop w:val="0"/>
                      <w:marBottom w:val="0"/>
                      <w:divBdr>
                        <w:top w:val="single" w:sz="6" w:space="0" w:color="CFCFCF"/>
                        <w:left w:val="single" w:sz="6" w:space="0" w:color="CFCFCF"/>
                        <w:bottom w:val="single" w:sz="6" w:space="0" w:color="CFCFCF"/>
                        <w:right w:val="single" w:sz="6" w:space="0" w:color="CFCFCF"/>
                      </w:divBdr>
                      <w:divsChild>
                        <w:div w:id="1090546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3485738">
          <w:marLeft w:val="0"/>
          <w:marRight w:val="0"/>
          <w:marTop w:val="0"/>
          <w:marBottom w:val="0"/>
          <w:divBdr>
            <w:top w:val="none" w:sz="0" w:space="0" w:color="auto"/>
            <w:left w:val="none" w:sz="0" w:space="0" w:color="auto"/>
            <w:bottom w:val="none" w:sz="0" w:space="0" w:color="auto"/>
            <w:right w:val="none" w:sz="0" w:space="0" w:color="auto"/>
          </w:divBdr>
          <w:divsChild>
            <w:div w:id="101153111">
              <w:marLeft w:val="0"/>
              <w:marRight w:val="0"/>
              <w:marTop w:val="0"/>
              <w:marBottom w:val="0"/>
              <w:divBdr>
                <w:top w:val="none" w:sz="0" w:space="0" w:color="auto"/>
                <w:left w:val="none" w:sz="0" w:space="0" w:color="auto"/>
                <w:bottom w:val="none" w:sz="0" w:space="0" w:color="auto"/>
                <w:right w:val="none" w:sz="0" w:space="0" w:color="auto"/>
              </w:divBdr>
              <w:divsChild>
                <w:div w:id="507870650">
                  <w:marLeft w:val="0"/>
                  <w:marRight w:val="0"/>
                  <w:marTop w:val="0"/>
                  <w:marBottom w:val="0"/>
                  <w:divBdr>
                    <w:top w:val="none" w:sz="0" w:space="0" w:color="auto"/>
                    <w:left w:val="none" w:sz="0" w:space="0" w:color="auto"/>
                    <w:bottom w:val="none" w:sz="0" w:space="0" w:color="auto"/>
                    <w:right w:val="none" w:sz="0" w:space="0" w:color="auto"/>
                  </w:divBdr>
                  <w:divsChild>
                    <w:div w:id="1541554481">
                      <w:marLeft w:val="0"/>
                      <w:marRight w:val="0"/>
                      <w:marTop w:val="0"/>
                      <w:marBottom w:val="0"/>
                      <w:divBdr>
                        <w:top w:val="single" w:sz="6" w:space="0" w:color="CFCFCF"/>
                        <w:left w:val="single" w:sz="6" w:space="0" w:color="CFCFCF"/>
                        <w:bottom w:val="single" w:sz="6" w:space="0" w:color="CFCFCF"/>
                        <w:right w:val="single" w:sz="6" w:space="0" w:color="CFCFCF"/>
                      </w:divBdr>
                      <w:divsChild>
                        <w:div w:id="429668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2842703">
          <w:marLeft w:val="0"/>
          <w:marRight w:val="0"/>
          <w:marTop w:val="0"/>
          <w:marBottom w:val="0"/>
          <w:divBdr>
            <w:top w:val="none" w:sz="0" w:space="0" w:color="auto"/>
            <w:left w:val="none" w:sz="0" w:space="0" w:color="auto"/>
            <w:bottom w:val="none" w:sz="0" w:space="0" w:color="auto"/>
            <w:right w:val="none" w:sz="0" w:space="0" w:color="auto"/>
          </w:divBdr>
          <w:divsChild>
            <w:div w:id="1451128408">
              <w:marLeft w:val="0"/>
              <w:marRight w:val="0"/>
              <w:marTop w:val="0"/>
              <w:marBottom w:val="0"/>
              <w:divBdr>
                <w:top w:val="none" w:sz="0" w:space="0" w:color="auto"/>
                <w:left w:val="none" w:sz="0" w:space="0" w:color="auto"/>
                <w:bottom w:val="none" w:sz="0" w:space="0" w:color="auto"/>
                <w:right w:val="none" w:sz="0" w:space="0" w:color="auto"/>
              </w:divBdr>
              <w:divsChild>
                <w:div w:id="809857538">
                  <w:marLeft w:val="0"/>
                  <w:marRight w:val="0"/>
                  <w:marTop w:val="0"/>
                  <w:marBottom w:val="0"/>
                  <w:divBdr>
                    <w:top w:val="none" w:sz="0" w:space="0" w:color="auto"/>
                    <w:left w:val="none" w:sz="0" w:space="0" w:color="auto"/>
                    <w:bottom w:val="none" w:sz="0" w:space="0" w:color="auto"/>
                    <w:right w:val="none" w:sz="0" w:space="0" w:color="auto"/>
                  </w:divBdr>
                  <w:divsChild>
                    <w:div w:id="755899151">
                      <w:marLeft w:val="0"/>
                      <w:marRight w:val="0"/>
                      <w:marTop w:val="0"/>
                      <w:marBottom w:val="0"/>
                      <w:divBdr>
                        <w:top w:val="single" w:sz="6" w:space="0" w:color="CFCFCF"/>
                        <w:left w:val="single" w:sz="6" w:space="0" w:color="CFCFCF"/>
                        <w:bottom w:val="single" w:sz="6" w:space="0" w:color="CFCFCF"/>
                        <w:right w:val="single" w:sz="6" w:space="0" w:color="CFCFCF"/>
                      </w:divBdr>
                      <w:divsChild>
                        <w:div w:id="9593815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5324827">
          <w:marLeft w:val="0"/>
          <w:marRight w:val="0"/>
          <w:marTop w:val="0"/>
          <w:marBottom w:val="0"/>
          <w:divBdr>
            <w:top w:val="none" w:sz="0" w:space="0" w:color="auto"/>
            <w:left w:val="none" w:sz="0" w:space="0" w:color="auto"/>
            <w:bottom w:val="none" w:sz="0" w:space="0" w:color="auto"/>
            <w:right w:val="none" w:sz="0" w:space="0" w:color="auto"/>
          </w:divBdr>
          <w:divsChild>
            <w:div w:id="834146734">
              <w:marLeft w:val="0"/>
              <w:marRight w:val="0"/>
              <w:marTop w:val="0"/>
              <w:marBottom w:val="0"/>
              <w:divBdr>
                <w:top w:val="none" w:sz="0" w:space="0" w:color="auto"/>
                <w:left w:val="none" w:sz="0" w:space="0" w:color="auto"/>
                <w:bottom w:val="none" w:sz="0" w:space="0" w:color="auto"/>
                <w:right w:val="none" w:sz="0" w:space="0" w:color="auto"/>
              </w:divBdr>
              <w:divsChild>
                <w:div w:id="1013999181">
                  <w:marLeft w:val="0"/>
                  <w:marRight w:val="0"/>
                  <w:marTop w:val="0"/>
                  <w:marBottom w:val="0"/>
                  <w:divBdr>
                    <w:top w:val="none" w:sz="0" w:space="0" w:color="auto"/>
                    <w:left w:val="none" w:sz="0" w:space="0" w:color="auto"/>
                    <w:bottom w:val="none" w:sz="0" w:space="0" w:color="auto"/>
                    <w:right w:val="none" w:sz="0" w:space="0" w:color="auto"/>
                  </w:divBdr>
                  <w:divsChild>
                    <w:div w:id="1951547028">
                      <w:marLeft w:val="0"/>
                      <w:marRight w:val="0"/>
                      <w:marTop w:val="0"/>
                      <w:marBottom w:val="0"/>
                      <w:divBdr>
                        <w:top w:val="single" w:sz="6" w:space="0" w:color="CFCFCF"/>
                        <w:left w:val="single" w:sz="6" w:space="0" w:color="CFCFCF"/>
                        <w:bottom w:val="single" w:sz="6" w:space="0" w:color="CFCFCF"/>
                        <w:right w:val="single" w:sz="6" w:space="0" w:color="CFCFCF"/>
                      </w:divBdr>
                      <w:divsChild>
                        <w:div w:id="1265187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5301023">
          <w:marLeft w:val="0"/>
          <w:marRight w:val="0"/>
          <w:marTop w:val="0"/>
          <w:marBottom w:val="0"/>
          <w:divBdr>
            <w:top w:val="none" w:sz="0" w:space="0" w:color="auto"/>
            <w:left w:val="none" w:sz="0" w:space="0" w:color="auto"/>
            <w:bottom w:val="none" w:sz="0" w:space="0" w:color="auto"/>
            <w:right w:val="none" w:sz="0" w:space="0" w:color="auto"/>
          </w:divBdr>
          <w:divsChild>
            <w:div w:id="1157378614">
              <w:marLeft w:val="0"/>
              <w:marRight w:val="0"/>
              <w:marTop w:val="0"/>
              <w:marBottom w:val="0"/>
              <w:divBdr>
                <w:top w:val="none" w:sz="0" w:space="0" w:color="auto"/>
                <w:left w:val="none" w:sz="0" w:space="0" w:color="auto"/>
                <w:bottom w:val="none" w:sz="0" w:space="0" w:color="auto"/>
                <w:right w:val="none" w:sz="0" w:space="0" w:color="auto"/>
              </w:divBdr>
              <w:divsChild>
                <w:div w:id="510611353">
                  <w:marLeft w:val="0"/>
                  <w:marRight w:val="0"/>
                  <w:marTop w:val="0"/>
                  <w:marBottom w:val="0"/>
                  <w:divBdr>
                    <w:top w:val="none" w:sz="0" w:space="0" w:color="auto"/>
                    <w:left w:val="none" w:sz="0" w:space="0" w:color="auto"/>
                    <w:bottom w:val="none" w:sz="0" w:space="0" w:color="auto"/>
                    <w:right w:val="none" w:sz="0" w:space="0" w:color="auto"/>
                  </w:divBdr>
                  <w:divsChild>
                    <w:div w:id="21184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4504">
              <w:marLeft w:val="0"/>
              <w:marRight w:val="0"/>
              <w:marTop w:val="0"/>
              <w:marBottom w:val="0"/>
              <w:divBdr>
                <w:top w:val="none" w:sz="0" w:space="0" w:color="auto"/>
                <w:left w:val="none" w:sz="0" w:space="0" w:color="auto"/>
                <w:bottom w:val="none" w:sz="0" w:space="0" w:color="auto"/>
                <w:right w:val="none" w:sz="0" w:space="0" w:color="auto"/>
              </w:divBdr>
              <w:divsChild>
                <w:div w:id="1850480570">
                  <w:marLeft w:val="0"/>
                  <w:marRight w:val="0"/>
                  <w:marTop w:val="0"/>
                  <w:marBottom w:val="0"/>
                  <w:divBdr>
                    <w:top w:val="none" w:sz="0" w:space="0" w:color="auto"/>
                    <w:left w:val="none" w:sz="0" w:space="0" w:color="auto"/>
                    <w:bottom w:val="none" w:sz="0" w:space="0" w:color="auto"/>
                    <w:right w:val="none" w:sz="0" w:space="0" w:color="auto"/>
                  </w:divBdr>
                  <w:divsChild>
                    <w:div w:id="1259102368">
                      <w:marLeft w:val="0"/>
                      <w:marRight w:val="0"/>
                      <w:marTop w:val="0"/>
                      <w:marBottom w:val="0"/>
                      <w:divBdr>
                        <w:top w:val="single" w:sz="6" w:space="0" w:color="CFCFCF"/>
                        <w:left w:val="single" w:sz="6" w:space="0" w:color="CFCFCF"/>
                        <w:bottom w:val="single" w:sz="6" w:space="0" w:color="CFCFCF"/>
                        <w:right w:val="single" w:sz="6" w:space="0" w:color="CFCFCF"/>
                      </w:divBdr>
                      <w:divsChild>
                        <w:div w:id="19227901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cm.org/" TargetMode="External"/><Relationship Id="rId21"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hyperlink" Target="%20http://arxiv.org/abs/1412.6980%20/" TargetMode="External"/><Relationship Id="rId37" Type="http://schemas.openxmlformats.org/officeDocument/2006/relationships/hyperlink" Target="https://pythonru.com/"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4.png"/><Relationship Id="rId27" Type="http://schemas.openxmlformats.org/officeDocument/2006/relationships/hyperlink" Target="http://elibrary.bsu.az/books_200/N_169.pdf"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bigenc.ru/economics/text/2087489" TargetMode="External"/><Relationship Id="rId33" Type="http://schemas.openxmlformats.org/officeDocument/2006/relationships/hyperlink" Target="https://ru.investing.com/" TargetMode="External"/><Relationship Id="rId38" Type="http://schemas.openxmlformats.org/officeDocument/2006/relationships/hyperlink" Target="%20http://arxiv.org/abs/1412.6980%20/"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hyperlink" Target="http://www.ysu.am/files/Paper4.pdf%20/" TargetMode="External"/><Relationship Id="rId28" Type="http://schemas.openxmlformats.org/officeDocument/2006/relationships/hyperlink" Target="https://neurohive.io/ru/" TargetMode="External"/><Relationship Id="rId36" Type="http://schemas.openxmlformats.org/officeDocument/2006/relationships/hyperlink" Target="http://www.machinelearning.ru/wiki/images/archive/c/cb/20160412121749%21Voron-ML-forecasting-slides.pdf"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mechanoid.su/neural-net-backprop2.html"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russiancouncil.ru/library/stat/" TargetMode="External"/><Relationship Id="rId34" Type="http://schemas.openxmlformats.org/officeDocument/2006/relationships/hyperlink" Target="http://www.thescipub.com/"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7" Type="http://schemas.microsoft.com/office/2011/relationships/commentsExtended" Target="commentsExtended.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neurohive.io/ru/osnovy-data-science/lstm-nejronnaja-set/" TargetMode="External"/><Relationship Id="rId24" Type="http://schemas.openxmlformats.org/officeDocument/2006/relationships/hyperlink" Target="https://laws.studio/uchebniki-statistika/metod-analiticheskogo-vyiravnivaniya.html"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hyperlink" Target="https://datastart.ru/blog/read/4-priema-python-numpy-kotorye-dolzhen-znat-kazhdyy-novichok" TargetMode="External"/><Relationship Id="rId30" Type="http://schemas.openxmlformats.org/officeDocument/2006/relationships/hyperlink" Target="https://techrocks.ru/" TargetMode="External"/><Relationship Id="rId35" Type="http://schemas.openxmlformats.org/officeDocument/2006/relationships/hyperlink" Target="https://www.tensorflow.org/"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B363B-E923-441C-BEF1-A52E2A13E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1</Pages>
  <Words>13468</Words>
  <Characters>76770</Characters>
  <Application>Microsoft Office Word</Application>
  <DocSecurity>0</DocSecurity>
  <Lines>639</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cp:revision>
  <dcterms:created xsi:type="dcterms:W3CDTF">2020-12-17T12:14:00Z</dcterms:created>
  <dcterms:modified xsi:type="dcterms:W3CDTF">2020-12-19T12:22:00Z</dcterms:modified>
</cp:coreProperties>
</file>