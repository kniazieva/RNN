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14:paraId="721D0BD4" w14:textId="77777777" w:rsidR="00F7189D" w:rsidRPr="00ED07F9" w:rsidRDefault="00F7189D" w:rsidP="00F7189D">
          <w:pPr>
            <w:pStyle w:val="ac"/>
            <w:spacing w:before="0" w:after="120"/>
            <w:jc w:val="center"/>
            <w:rPr>
              <w:rFonts w:ascii="Times New Roman" w:hAnsi="Times New Roman" w:cs="Times New Roman"/>
              <w:b/>
              <w:color w:val="000000" w:themeColor="text1"/>
              <w:sz w:val="28"/>
            </w:rPr>
          </w:pPr>
          <w:r w:rsidRPr="00ED07F9">
            <w:rPr>
              <w:rFonts w:ascii="Times New Roman" w:hAnsi="Times New Roman" w:cs="Times New Roman"/>
              <w:b/>
              <w:color w:val="000000" w:themeColor="text1"/>
              <w:sz w:val="28"/>
            </w:rPr>
            <w:t>СОДЕРЖАНИЕ</w:t>
          </w:r>
        </w:p>
        <w:p w14:paraId="0A0A9E63" w14:textId="77777777" w:rsidR="00C329AD" w:rsidRPr="00C329AD" w:rsidRDefault="00F7189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r w:rsidRPr="00C329AD">
            <w:rPr>
              <w:rFonts w:ascii="Times New Roman" w:hAnsi="Times New Roman" w:cs="Times New Roman"/>
              <w:sz w:val="28"/>
              <w:szCs w:val="28"/>
            </w:rPr>
            <w:fldChar w:fldCharType="begin"/>
          </w:r>
          <w:r w:rsidRPr="00C329AD">
            <w:rPr>
              <w:rFonts w:ascii="Times New Roman" w:hAnsi="Times New Roman" w:cs="Times New Roman"/>
              <w:sz w:val="28"/>
              <w:szCs w:val="28"/>
            </w:rPr>
            <w:instrText xml:space="preserve"> TOC \o "1-3" \h \z \u </w:instrText>
          </w:r>
          <w:r w:rsidRPr="00C329AD">
            <w:rPr>
              <w:rFonts w:ascii="Times New Roman" w:hAnsi="Times New Roman" w:cs="Times New Roman"/>
              <w:sz w:val="28"/>
              <w:szCs w:val="28"/>
            </w:rPr>
            <w:fldChar w:fldCharType="separate"/>
          </w:r>
          <w:hyperlink w:anchor="_Toc58017197" w:history="1">
            <w:r w:rsidR="00C329AD" w:rsidRPr="00C329AD">
              <w:rPr>
                <w:rStyle w:val="a6"/>
                <w:rFonts w:ascii="Times New Roman" w:hAnsi="Times New Roman" w:cs="Times New Roman"/>
                <w:noProof/>
                <w:sz w:val="28"/>
                <w:szCs w:val="28"/>
              </w:rPr>
              <w:t>ВВЕДЕНИЕ</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_Toc58017197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w:t>
            </w:r>
            <w:r w:rsidR="00C329AD" w:rsidRPr="00C329AD">
              <w:rPr>
                <w:rFonts w:ascii="Times New Roman" w:hAnsi="Times New Roman" w:cs="Times New Roman"/>
                <w:noProof/>
                <w:webHidden/>
                <w:sz w:val="28"/>
                <w:szCs w:val="28"/>
              </w:rPr>
              <w:fldChar w:fldCharType="end"/>
            </w:r>
          </w:hyperlink>
        </w:p>
        <w:p w14:paraId="546ADF68"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8" w:history="1">
            <w:r w:rsidR="00C329AD" w:rsidRPr="00C329AD">
              <w:rPr>
                <w:rStyle w:val="a6"/>
                <w:rFonts w:ascii="Times New Roman" w:hAnsi="Times New Roman" w:cs="Times New Roman"/>
                <w:noProof/>
                <w:sz w:val="28"/>
                <w:szCs w:val="28"/>
              </w:rPr>
              <w:t>1 Основные понятия и определения</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_Toc58017198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w:t>
            </w:r>
            <w:r w:rsidR="00C329AD" w:rsidRPr="00C329AD">
              <w:rPr>
                <w:rFonts w:ascii="Times New Roman" w:hAnsi="Times New Roman" w:cs="Times New Roman"/>
                <w:noProof/>
                <w:webHidden/>
                <w:sz w:val="28"/>
                <w:szCs w:val="28"/>
              </w:rPr>
              <w:fldChar w:fldCharType="end"/>
            </w:r>
          </w:hyperlink>
        </w:p>
        <w:p w14:paraId="23096F67"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9" w:history="1">
            <w:r w:rsidR="00C329AD" w:rsidRPr="00C329AD">
              <w:rPr>
                <w:rStyle w:val="a6"/>
                <w:rFonts w:ascii="Times New Roman" w:hAnsi="Times New Roman" w:cs="Times New Roman"/>
                <w:noProof/>
                <w:sz w:val="28"/>
                <w:szCs w:val="28"/>
              </w:rPr>
              <w:t>2 Классификация моделей временных рядов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_Toc58017199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9</w:t>
            </w:r>
            <w:r w:rsidR="00C329AD" w:rsidRPr="00C329AD">
              <w:rPr>
                <w:rFonts w:ascii="Times New Roman" w:hAnsi="Times New Roman" w:cs="Times New Roman"/>
                <w:noProof/>
                <w:webHidden/>
                <w:sz w:val="28"/>
                <w:szCs w:val="28"/>
              </w:rPr>
              <w:fldChar w:fldCharType="end"/>
            </w:r>
          </w:hyperlink>
        </w:p>
        <w:p w14:paraId="3C0374FF"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0" w:history="1">
            <w:r w:rsidR="00C329AD" w:rsidRPr="00C329AD">
              <w:rPr>
                <w:rStyle w:val="a6"/>
                <w:rFonts w:ascii="Times New Roman" w:eastAsia="Times New Roman" w:hAnsi="Times New Roman" w:cs="Times New Roman"/>
                <w:noProof/>
                <w:sz w:val="28"/>
                <w:szCs w:val="28"/>
                <w:lang w:eastAsia="ru-RU"/>
              </w:rPr>
              <w:t>2.1 Регрессионные модели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_Toc58017200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10</w:t>
            </w:r>
            <w:r w:rsidR="00C329AD" w:rsidRPr="00C329AD">
              <w:rPr>
                <w:rFonts w:ascii="Times New Roman" w:hAnsi="Times New Roman" w:cs="Times New Roman"/>
                <w:noProof/>
                <w:webHidden/>
                <w:sz w:val="28"/>
                <w:szCs w:val="28"/>
              </w:rPr>
              <w:fldChar w:fldCharType="end"/>
            </w:r>
          </w:hyperlink>
        </w:p>
        <w:p w14:paraId="6BAC256A"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1" w:history="1">
            <w:r w:rsidR="00C329AD" w:rsidRPr="00C329AD">
              <w:rPr>
                <w:rStyle w:val="a6"/>
                <w:rFonts w:ascii="Times New Roman" w:hAnsi="Times New Roman" w:cs="Times New Roman"/>
                <w:noProof/>
                <w:sz w:val="28"/>
                <w:szCs w:val="28"/>
              </w:rPr>
              <w:t>2.2 Адаптивные методы прогнозирования временных рядов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_Toc58017201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14</w:t>
            </w:r>
            <w:r w:rsidR="00C329AD" w:rsidRPr="00C329AD">
              <w:rPr>
                <w:rFonts w:ascii="Times New Roman" w:hAnsi="Times New Roman" w:cs="Times New Roman"/>
                <w:noProof/>
                <w:webHidden/>
                <w:sz w:val="28"/>
                <w:szCs w:val="28"/>
              </w:rPr>
              <w:fldChar w:fldCharType="end"/>
            </w:r>
          </w:hyperlink>
        </w:p>
        <w:p w14:paraId="462437FD"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2" w:history="1">
            <w:r w:rsidR="00C329AD" w:rsidRPr="00C329AD">
              <w:rPr>
                <w:rStyle w:val="a6"/>
                <w:rFonts w:ascii="Times New Roman" w:hAnsi="Times New Roman" w:cs="Times New Roman"/>
                <w:iCs/>
                <w:noProof/>
                <w:sz w:val="28"/>
                <w:szCs w:val="28"/>
              </w:rPr>
              <w:t>2.3 Авторегрессионные модели прогнозирования</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_Toc58017202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19</w:t>
            </w:r>
            <w:r w:rsidR="00C329AD" w:rsidRPr="00C329AD">
              <w:rPr>
                <w:rFonts w:ascii="Times New Roman" w:hAnsi="Times New Roman" w:cs="Times New Roman"/>
                <w:noProof/>
                <w:webHidden/>
                <w:sz w:val="28"/>
                <w:szCs w:val="28"/>
              </w:rPr>
              <w:fldChar w:fldCharType="end"/>
            </w:r>
          </w:hyperlink>
        </w:p>
        <w:p w14:paraId="7684AEB6"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3" w:history="1">
            <w:r w:rsidR="00C329AD" w:rsidRPr="00C329AD">
              <w:rPr>
                <w:rStyle w:val="a6"/>
                <w:rFonts w:ascii="Times New Roman" w:hAnsi="Times New Roman" w:cs="Times New Roman"/>
                <w:noProof/>
                <w:sz w:val="28"/>
                <w:szCs w:val="28"/>
              </w:rPr>
              <w:t>2.4 Нейросетевые модели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_Toc58017203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24</w:t>
            </w:r>
            <w:r w:rsidR="00C329AD" w:rsidRPr="00C329AD">
              <w:rPr>
                <w:rFonts w:ascii="Times New Roman" w:hAnsi="Times New Roman" w:cs="Times New Roman"/>
                <w:noProof/>
                <w:webHidden/>
                <w:sz w:val="28"/>
                <w:szCs w:val="28"/>
              </w:rPr>
              <w:fldChar w:fldCharType="end"/>
            </w:r>
          </w:hyperlink>
        </w:p>
        <w:p w14:paraId="5B2F7919"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4" w:history="1">
            <w:r w:rsidR="00C329AD" w:rsidRPr="00C329AD">
              <w:rPr>
                <w:rStyle w:val="a6"/>
                <w:rFonts w:ascii="Times New Roman" w:hAnsi="Times New Roman" w:cs="Times New Roman"/>
                <w:noProof/>
                <w:sz w:val="28"/>
                <w:szCs w:val="28"/>
              </w:rPr>
              <w:t>2.5 LSTM</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_Toc58017204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27</w:t>
            </w:r>
            <w:r w:rsidR="00C329AD" w:rsidRPr="00C329AD">
              <w:rPr>
                <w:rFonts w:ascii="Times New Roman" w:hAnsi="Times New Roman" w:cs="Times New Roman"/>
                <w:noProof/>
                <w:webHidden/>
                <w:sz w:val="28"/>
                <w:szCs w:val="28"/>
              </w:rPr>
              <w:fldChar w:fldCharType="end"/>
            </w:r>
          </w:hyperlink>
        </w:p>
        <w:p w14:paraId="47458D06"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5" w:history="1">
            <w:r w:rsidR="00C329AD" w:rsidRPr="00C329AD">
              <w:rPr>
                <w:rStyle w:val="a6"/>
                <w:rFonts w:ascii="Times New Roman" w:hAnsi="Times New Roman" w:cs="Times New Roman"/>
                <w:noProof/>
                <w:sz w:val="28"/>
                <w:szCs w:val="28"/>
              </w:rPr>
              <w:t>2.6 Модели на базе цепей Маркова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_Toc58017205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30</w:t>
            </w:r>
            <w:r w:rsidR="00C329AD" w:rsidRPr="00C329AD">
              <w:rPr>
                <w:rFonts w:ascii="Times New Roman" w:hAnsi="Times New Roman" w:cs="Times New Roman"/>
                <w:noProof/>
                <w:webHidden/>
                <w:sz w:val="28"/>
                <w:szCs w:val="28"/>
              </w:rPr>
              <w:fldChar w:fldCharType="end"/>
            </w:r>
          </w:hyperlink>
        </w:p>
        <w:p w14:paraId="523FE9F5"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6" w:history="1">
            <w:r w:rsidR="00C329AD" w:rsidRPr="00C329AD">
              <w:rPr>
                <w:rStyle w:val="a6"/>
                <w:rFonts w:ascii="Times New Roman" w:hAnsi="Times New Roman" w:cs="Times New Roman"/>
                <w:noProof/>
                <w:sz w:val="28"/>
                <w:szCs w:val="28"/>
              </w:rPr>
              <w:t>2.7 Модели на базе деревьев классификации и регрессии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_Toc58017206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32</w:t>
            </w:r>
            <w:r w:rsidR="00C329AD" w:rsidRPr="00C329AD">
              <w:rPr>
                <w:rFonts w:ascii="Times New Roman" w:hAnsi="Times New Roman" w:cs="Times New Roman"/>
                <w:noProof/>
                <w:webHidden/>
                <w:sz w:val="28"/>
                <w:szCs w:val="28"/>
              </w:rPr>
              <w:fldChar w:fldCharType="end"/>
            </w:r>
          </w:hyperlink>
        </w:p>
        <w:p w14:paraId="78FF407B"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7" w:history="1">
            <w:r w:rsidR="00C329AD" w:rsidRPr="00C329AD">
              <w:rPr>
                <w:rStyle w:val="a6"/>
                <w:rFonts w:ascii="Times New Roman" w:hAnsi="Times New Roman" w:cs="Times New Roman"/>
                <w:noProof/>
                <w:sz w:val="28"/>
                <w:szCs w:val="28"/>
              </w:rPr>
              <w:t>3 Практическая часть</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_Toc58017207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34</w:t>
            </w:r>
            <w:r w:rsidR="00C329AD" w:rsidRPr="00C329AD">
              <w:rPr>
                <w:rFonts w:ascii="Times New Roman" w:hAnsi="Times New Roman" w:cs="Times New Roman"/>
                <w:noProof/>
                <w:webHidden/>
                <w:sz w:val="28"/>
                <w:szCs w:val="28"/>
              </w:rPr>
              <w:fldChar w:fldCharType="end"/>
            </w:r>
          </w:hyperlink>
        </w:p>
        <w:p w14:paraId="73599EC6"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8" w:history="1">
            <w:r w:rsidR="00C329AD" w:rsidRPr="00C329AD">
              <w:rPr>
                <w:rStyle w:val="a6"/>
                <w:rFonts w:ascii="Times New Roman" w:hAnsi="Times New Roman" w:cs="Times New Roman"/>
                <w:noProof/>
                <w:sz w:val="28"/>
                <w:szCs w:val="28"/>
              </w:rPr>
              <w:t>ЗАКЛЮЧЕНИЕ</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_Toc58017208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48</w:t>
            </w:r>
            <w:r w:rsidR="00C329AD" w:rsidRPr="00C329AD">
              <w:rPr>
                <w:rFonts w:ascii="Times New Roman" w:hAnsi="Times New Roman" w:cs="Times New Roman"/>
                <w:noProof/>
                <w:webHidden/>
                <w:sz w:val="28"/>
                <w:szCs w:val="28"/>
              </w:rPr>
              <w:fldChar w:fldCharType="end"/>
            </w:r>
          </w:hyperlink>
        </w:p>
        <w:p w14:paraId="502D07F1"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9" w:history="1">
            <w:r w:rsidR="00C329AD" w:rsidRPr="00C329AD">
              <w:rPr>
                <w:rStyle w:val="a6"/>
                <w:rFonts w:ascii="Times New Roman" w:hAnsi="Times New Roman" w:cs="Times New Roman"/>
                <w:noProof/>
                <w:sz w:val="28"/>
                <w:szCs w:val="28"/>
              </w:rPr>
              <w:t>СПИСОК ИСПОЛЬЗОВАННЫХ ИСТОЧНИКОВ: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_Toc58017209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49</w:t>
            </w:r>
            <w:r w:rsidR="00C329AD" w:rsidRPr="00C329AD">
              <w:rPr>
                <w:rFonts w:ascii="Times New Roman" w:hAnsi="Times New Roman" w:cs="Times New Roman"/>
                <w:noProof/>
                <w:webHidden/>
                <w:sz w:val="28"/>
                <w:szCs w:val="28"/>
              </w:rPr>
              <w:fldChar w:fldCharType="end"/>
            </w:r>
          </w:hyperlink>
        </w:p>
        <w:p w14:paraId="6A9685AF"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0" w:history="1">
            <w:r w:rsidR="00C329AD" w:rsidRPr="00C329AD">
              <w:rPr>
                <w:rStyle w:val="a6"/>
                <w:rFonts w:ascii="Times New Roman" w:hAnsi="Times New Roman" w:cs="Times New Roman"/>
                <w:noProof/>
                <w:sz w:val="28"/>
                <w:szCs w:val="28"/>
              </w:rPr>
              <w:t>Приложение А. Листинг программы</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_Toc58017210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51</w:t>
            </w:r>
            <w:r w:rsidR="00C329AD" w:rsidRPr="00C329AD">
              <w:rPr>
                <w:rFonts w:ascii="Times New Roman" w:hAnsi="Times New Roman" w:cs="Times New Roman"/>
                <w:noProof/>
                <w:webHidden/>
                <w:sz w:val="28"/>
                <w:szCs w:val="28"/>
              </w:rPr>
              <w:fldChar w:fldCharType="end"/>
            </w:r>
          </w:hyperlink>
        </w:p>
        <w:p w14:paraId="2B938250"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1" w:history="1">
            <w:r w:rsidR="00C329AD" w:rsidRPr="00C329AD">
              <w:rPr>
                <w:rStyle w:val="a6"/>
                <w:rFonts w:ascii="Times New Roman" w:hAnsi="Times New Roman" w:cs="Times New Roman"/>
                <w:noProof/>
                <w:sz w:val="28"/>
                <w:szCs w:val="28"/>
              </w:rPr>
              <w:t>Приложение Б. Графики прогнозов экспорта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_Toc58017211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52</w:t>
            </w:r>
            <w:r w:rsidR="00C329AD" w:rsidRPr="00C329AD">
              <w:rPr>
                <w:rFonts w:ascii="Times New Roman" w:hAnsi="Times New Roman" w:cs="Times New Roman"/>
                <w:noProof/>
                <w:webHidden/>
                <w:sz w:val="28"/>
                <w:szCs w:val="28"/>
              </w:rPr>
              <w:fldChar w:fldCharType="end"/>
            </w:r>
          </w:hyperlink>
        </w:p>
        <w:p w14:paraId="54FAF494"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2" w:history="1">
            <w:r w:rsidR="00C329AD" w:rsidRPr="00C329AD">
              <w:rPr>
                <w:rStyle w:val="a6"/>
                <w:rFonts w:ascii="Times New Roman" w:hAnsi="Times New Roman" w:cs="Times New Roman"/>
                <w:noProof/>
                <w:sz w:val="28"/>
                <w:szCs w:val="28"/>
              </w:rPr>
              <w:t>Приложение В. Графики прогнозов импорта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_Toc58017212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59</w:t>
            </w:r>
            <w:r w:rsidR="00C329AD" w:rsidRPr="00C329AD">
              <w:rPr>
                <w:rFonts w:ascii="Times New Roman" w:hAnsi="Times New Roman" w:cs="Times New Roman"/>
                <w:noProof/>
                <w:webHidden/>
                <w:sz w:val="28"/>
                <w:szCs w:val="28"/>
              </w:rPr>
              <w:fldChar w:fldCharType="end"/>
            </w:r>
          </w:hyperlink>
        </w:p>
        <w:p w14:paraId="3A85B07A" w14:textId="77777777" w:rsidR="00C329AD" w:rsidRPr="00C329AD" w:rsidRDefault="002D67A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3" w:history="1">
            <w:r w:rsidR="00C329AD" w:rsidRPr="00C329AD">
              <w:rPr>
                <w:rStyle w:val="a6"/>
                <w:rFonts w:ascii="Times New Roman" w:hAnsi="Times New Roman" w:cs="Times New Roman"/>
                <w:noProof/>
                <w:sz w:val="28"/>
                <w:szCs w:val="28"/>
              </w:rPr>
              <w:t>Приложение Г. Таблица оценки качества модели на данных объёма экспорта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_Toc58017213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67</w:t>
            </w:r>
            <w:r w:rsidR="00C329AD" w:rsidRPr="00C329AD">
              <w:rPr>
                <w:rFonts w:ascii="Times New Roman" w:hAnsi="Times New Roman" w:cs="Times New Roman"/>
                <w:noProof/>
                <w:webHidden/>
                <w:sz w:val="28"/>
                <w:szCs w:val="28"/>
              </w:rPr>
              <w:fldChar w:fldCharType="end"/>
            </w:r>
          </w:hyperlink>
        </w:p>
        <w:p w14:paraId="031169C6" w14:textId="77777777" w:rsidR="00F7189D" w:rsidRPr="00B67904" w:rsidRDefault="00F7189D" w:rsidP="00C329AD">
          <w:pPr>
            <w:spacing w:after="0" w:line="360" w:lineRule="auto"/>
            <w:jc w:val="both"/>
            <w:rPr>
              <w:rFonts w:ascii="Times New Roman" w:hAnsi="Times New Roman" w:cs="Times New Roman"/>
              <w:b/>
              <w:bCs/>
              <w:sz w:val="28"/>
              <w:szCs w:val="28"/>
            </w:rPr>
          </w:pPr>
          <w:r w:rsidRPr="00C329AD">
            <w:rPr>
              <w:rFonts w:ascii="Times New Roman" w:hAnsi="Times New Roman" w:cs="Times New Roman"/>
              <w:b/>
              <w:bCs/>
              <w:sz w:val="28"/>
              <w:szCs w:val="28"/>
            </w:rPr>
            <w:fldChar w:fldCharType="end"/>
          </w:r>
        </w:p>
      </w:sdtContent>
    </w:sdt>
    <w:p w14:paraId="4E13939E" w14:textId="77777777" w:rsidR="00F7189D" w:rsidRPr="001D00FD" w:rsidRDefault="00F7189D" w:rsidP="00F7189D">
      <w:r w:rsidRPr="00F469EF">
        <w:rPr>
          <w:rFonts w:ascii="Times New Roman" w:hAnsi="Times New Roman" w:cs="Times New Roman"/>
          <w:sz w:val="28"/>
          <w:szCs w:val="28"/>
        </w:rPr>
        <w:br w:type="page"/>
      </w:r>
    </w:p>
    <w:p w14:paraId="6012F832" w14:textId="77777777" w:rsidR="00F7189D" w:rsidRPr="007B1F59" w:rsidRDefault="00F7189D" w:rsidP="00F7189D">
      <w:pPr>
        <w:pStyle w:val="1"/>
        <w:spacing w:before="0" w:after="120"/>
        <w:jc w:val="center"/>
        <w:rPr>
          <w:rFonts w:ascii="Times New Roman" w:hAnsi="Times New Roman" w:cs="Times New Roman"/>
        </w:rPr>
      </w:pPr>
      <w:bookmarkStart w:id="0" w:name="_Toc58017197"/>
      <w:r w:rsidRPr="007B1F59">
        <w:rPr>
          <w:rFonts w:ascii="Times New Roman" w:hAnsi="Times New Roman" w:cs="Times New Roman"/>
          <w:color w:val="000000" w:themeColor="text1"/>
        </w:rPr>
        <w:lastRenderedPageBreak/>
        <w:t>ВВЕДЕНИЕ</w:t>
      </w:r>
      <w:bookmarkEnd w:id="0"/>
    </w:p>
    <w:p w14:paraId="52C88CA0"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72C7B6A1"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72B63CE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544AE127"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14:paraId="57AC656A"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14:paraId="0BBB81F5"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проанализировать предметную область</w:t>
      </w:r>
      <w:r w:rsidRPr="00F469EF">
        <w:rPr>
          <w:rFonts w:ascii="Times New Roman" w:hAnsi="Times New Roman" w:cs="Times New Roman"/>
          <w:sz w:val="28"/>
          <w:szCs w:val="28"/>
          <w:lang w:val="en-US"/>
        </w:rPr>
        <w:t>;</w:t>
      </w:r>
    </w:p>
    <w:p w14:paraId="33753D71"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del w:id="1" w:author="Иван Слеповичев" w:date="2020-12-15T14:56:00Z">
        <w:r w:rsidRPr="00F469EF" w:rsidDel="002E69B2">
          <w:rPr>
            <w:rFonts w:ascii="Times New Roman" w:hAnsi="Times New Roman" w:cs="Times New Roman"/>
            <w:sz w:val="28"/>
            <w:szCs w:val="28"/>
          </w:rPr>
          <w:delText xml:space="preserve"> </w:delText>
        </w:r>
      </w:del>
      <w:r w:rsidRPr="00F469EF">
        <w:rPr>
          <w:rFonts w:ascii="Times New Roman" w:hAnsi="Times New Roman" w:cs="Times New Roman"/>
          <w:sz w:val="28"/>
          <w:szCs w:val="28"/>
        </w:rPr>
        <w:t>осуществить обзор моделей и методов прогнозирования временных рядов, выявить достоинства и недостатки каждого класса моделей;</w:t>
      </w:r>
    </w:p>
    <w:p w14:paraId="33C2DCB0"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выявить наиболее </w:t>
      </w:r>
      <w:r>
        <w:rPr>
          <w:rFonts w:ascii="Times New Roman" w:hAnsi="Times New Roman" w:cs="Times New Roman"/>
          <w:sz w:val="28"/>
          <w:szCs w:val="28"/>
        </w:rPr>
        <w:t xml:space="preserve">эффективные </w:t>
      </w:r>
      <w:r w:rsidRPr="00F469EF">
        <w:rPr>
          <w:rFonts w:ascii="Times New Roman" w:hAnsi="Times New Roman" w:cs="Times New Roman"/>
          <w:sz w:val="28"/>
          <w:szCs w:val="28"/>
        </w:rPr>
        <w:t>классы моделей прогнозирования, определить перспективные подходы, которые могут позволить устранить недостатки авторегрессионного класса моделей;</w:t>
      </w:r>
    </w:p>
    <w:p w14:paraId="55990E19"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14:paraId="6BBEBDD4"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14:paraId="0F856BAC"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Pr>
          <w:rFonts w:ascii="Times New Roman" w:hAnsi="Times New Roman" w:cs="Times New Roman"/>
          <w:sz w:val="28"/>
          <w:szCs w:val="28"/>
        </w:rPr>
        <w:t>ом исследования является модель, которая построена нейросетевыми методами для прогнозирования временного ряда</w:t>
      </w:r>
      <w:r w:rsidRPr="00F469EF">
        <w:rPr>
          <w:rFonts w:ascii="Times New Roman" w:hAnsi="Times New Roman" w:cs="Times New Roman"/>
          <w:sz w:val="28"/>
          <w:szCs w:val="28"/>
        </w:rPr>
        <w:t>.</w:t>
      </w:r>
    </w:p>
    <w:p w14:paraId="0C80707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w:t>
      </w:r>
      <w:commentRangeStart w:id="2"/>
      <w:r w:rsidRPr="00F469EF">
        <w:rPr>
          <w:rFonts w:ascii="Times New Roman" w:hAnsi="Times New Roman" w:cs="Times New Roman"/>
          <w:sz w:val="28"/>
          <w:szCs w:val="28"/>
        </w:rPr>
        <w:t>а</w:t>
      </w:r>
      <w:commentRangeEnd w:id="2"/>
      <w:r w:rsidR="00914F68">
        <w:rPr>
          <w:rStyle w:val="af0"/>
        </w:rPr>
        <w:commentReference w:id="2"/>
      </w:r>
      <w:r w:rsidRPr="00F469EF">
        <w:rPr>
          <w:rFonts w:ascii="Times New Roman" w:hAnsi="Times New Roman" w:cs="Times New Roman"/>
          <w:sz w:val="28"/>
          <w:szCs w:val="28"/>
        </w:rPr>
        <w:t xml:space="preserve"> математического моделирования, анализ временных рядов, регрессионный анализ, методы объектно-ориентированного программирования.</w:t>
      </w:r>
    </w:p>
    <w:p w14:paraId="36683E6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14:paraId="582FE5B0"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14:paraId="408B8813"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14:paraId="43F01366"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список использованных источников.</w:t>
      </w:r>
    </w:p>
    <w:p w14:paraId="6C250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14:paraId="63E548C4"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 рассмотрены их недостатки и достоинства.</w:t>
      </w:r>
    </w:p>
    <w:p w14:paraId="6E257D83" w14:textId="77777777" w:rsidR="00F7189D" w:rsidRPr="00F469EF" w:rsidRDefault="00F7189D" w:rsidP="00F7189D">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В третьей главе описана программная реализация нейросетевой модели, которая была сделана с использованием библиотек </w:t>
      </w:r>
      <w:r>
        <w:rPr>
          <w:rFonts w:ascii="Times New Roman" w:hAnsi="Times New Roman" w:cs="Times New Roman"/>
          <w:sz w:val="28"/>
          <w:szCs w:val="28"/>
          <w:lang w:val="en-US"/>
        </w:rPr>
        <w:t>tensorflow</w:t>
      </w:r>
      <w:r>
        <w:rPr>
          <w:rFonts w:ascii="Times New Roman" w:hAnsi="Times New Roman" w:cs="Times New Roman"/>
          <w:sz w:val="28"/>
          <w:szCs w:val="28"/>
        </w:rPr>
        <w:t xml:space="preserve">/keras,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Pr="00B42F0B">
        <w:rPr>
          <w:rFonts w:ascii="Times New Roman" w:hAnsi="Times New Roman" w:cs="Times New Roman"/>
          <w:sz w:val="28"/>
          <w:szCs w:val="28"/>
        </w:rPr>
        <w:t xml:space="preserve"> </w:t>
      </w:r>
      <w:r>
        <w:rPr>
          <w:rFonts w:ascii="Times New Roman" w:hAnsi="Times New Roman" w:cs="Times New Roman"/>
          <w:sz w:val="28"/>
          <w:szCs w:val="28"/>
        </w:rPr>
        <w:t>Также в этой главе проанализирована область применения реализованной нейросетевой модели.</w:t>
      </w:r>
    </w:p>
    <w:p w14:paraId="388D0C1D" w14:textId="77777777" w:rsidR="00F7189D" w:rsidRPr="00ED07F9" w:rsidRDefault="00F7189D" w:rsidP="00F7189D">
      <w:pPr>
        <w:pStyle w:val="1"/>
        <w:spacing w:before="0" w:after="120" w:line="360" w:lineRule="auto"/>
        <w:ind w:firstLine="709"/>
        <w:rPr>
          <w:rFonts w:ascii="Times New Roman" w:hAnsi="Times New Roman" w:cs="Times New Roman"/>
          <w:color w:val="000000" w:themeColor="text1"/>
        </w:rPr>
      </w:pPr>
      <w:bookmarkStart w:id="3" w:name="_Toc58017198"/>
      <w:r w:rsidRPr="00ED07F9">
        <w:rPr>
          <w:rFonts w:ascii="Times New Roman" w:hAnsi="Times New Roman" w:cs="Times New Roman"/>
          <w:color w:val="000000" w:themeColor="text1"/>
        </w:rPr>
        <w:lastRenderedPageBreak/>
        <w:t>1 Основные понятия и определения</w:t>
      </w:r>
      <w:bookmarkEnd w:id="3"/>
    </w:p>
    <w:p w14:paraId="161685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791079AD" w14:textId="633FD3D0" w:rsidR="00F7189D" w:rsidRPr="00F469EF" w:rsidRDefault="00F7189D" w:rsidP="00F7189D">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007B1F59"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0818D10C" w14:textId="47B6128A"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ins w:id="4" w:author="Иван Слеповичев" w:date="2020-12-15T15:29:00Z">
        <w:r w:rsidR="00E86CF9">
          <w:rPr>
            <w:rFonts w:ascii="Times New Roman" w:eastAsiaTheme="minorEastAsia" w:hAnsi="Times New Roman" w:cs="Times New Roman"/>
            <w:sz w:val="28"/>
            <w:szCs w:val="28"/>
          </w:rPr>
          <w:t>ы</w:t>
        </w:r>
      </w:ins>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3B185BC1"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3084BC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6F4FAFD3"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5F191D8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618F7347" w14:textId="77777777"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5746487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3E5665EE" w14:textId="44754076"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w:t>
      </w:r>
      <w:r w:rsid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2</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1391227F" w14:textId="77777777" w:rsidR="00F7189D" w:rsidRPr="00F469EF" w:rsidRDefault="002D67AD" w:rsidP="00F7189D">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41E51D1B" w14:textId="35D117FC"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w:t>
      </w:r>
      <w:del w:id="5" w:author="Иван Слеповичев" w:date="2020-12-15T15:32:00Z">
        <w:r w:rsidRPr="00F469EF" w:rsidDel="002B0A21">
          <w:rPr>
            <w:rFonts w:ascii="Times New Roman" w:eastAsiaTheme="minorEastAsia" w:hAnsi="Times New Roman" w:cs="Times New Roman"/>
            <w:sz w:val="28"/>
            <w:szCs w:val="28"/>
          </w:rPr>
          <w:delText>о</w:delText>
        </w:r>
      </w:del>
      <w:r w:rsidRPr="00F469EF">
        <w:rPr>
          <w:rFonts w:ascii="Times New Roman" w:eastAsiaTheme="minorEastAsia" w:hAnsi="Times New Roman" w:cs="Times New Roman"/>
          <w:sz w:val="28"/>
          <w:szCs w:val="28"/>
        </w:rPr>
        <w:t>к</w:t>
      </w:r>
      <w:ins w:id="6" w:author="Иван Слеповичев" w:date="2020-12-15T15:32:00Z">
        <w:r w:rsidR="002B0A21">
          <w:rPr>
            <w:rFonts w:ascii="Times New Roman" w:eastAsiaTheme="minorEastAsia" w:hAnsi="Times New Roman" w:cs="Times New Roman"/>
            <w:sz w:val="28"/>
            <w:szCs w:val="28"/>
          </w:rPr>
          <w:t>ов</w:t>
        </w:r>
      </w:ins>
      <w:r w:rsidRPr="00F469EF">
        <w:rPr>
          <w:rFonts w:ascii="Times New Roman" w:eastAsiaTheme="minorEastAsia" w:hAnsi="Times New Roman" w:cs="Times New Roman"/>
          <w:sz w:val="28"/>
          <w:szCs w:val="28"/>
        </w:rPr>
        <w:t>) минимальна.</w:t>
      </w:r>
    </w:p>
    <w:p w14:paraId="0D9A6CC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784BCB35"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0EBFA3F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69013FC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14:paraId="6FF865F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276DC406"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3905F2AC"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343B77D1"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687063C4"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3AB0440C"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72F6524" w14:textId="0D00E1F7" w:rsidR="00F7189D" w:rsidRPr="00F469EF" w:rsidRDefault="00F7189D" w:rsidP="00F7189D">
      <w:pPr>
        <w:pStyle w:val="a7"/>
        <w:shd w:val="clear" w:color="auto" w:fill="FFFFFF"/>
        <w:spacing w:before="0" w:beforeAutospacing="0" w:after="0" w:afterAutospacing="0" w:line="360" w:lineRule="auto"/>
        <w:jc w:val="both"/>
        <w:rPr>
          <w:i/>
          <w:color w:val="000000"/>
          <w:sz w:val="28"/>
          <w:szCs w:val="28"/>
        </w:rPr>
      </w:pPr>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6107FB" w:rsidRPr="002E69B2">
        <w:rPr>
          <w:color w:val="000000"/>
          <w:sz w:val="28"/>
          <w:szCs w:val="28"/>
          <w:rPrChange w:id="7" w:author="Иван Слеповичев" w:date="2020-12-15T14:56:00Z">
            <w:rPr>
              <w:color w:val="000000"/>
              <w:sz w:val="28"/>
              <w:szCs w:val="28"/>
              <w:lang w:val="en-US"/>
            </w:rPr>
          </w:rPrChange>
        </w:rPr>
        <w:t>3</w:t>
      </w:r>
      <w:r w:rsidRPr="00F469EF">
        <w:rPr>
          <w:color w:val="000000"/>
          <w:sz w:val="28"/>
          <w:szCs w:val="28"/>
        </w:rPr>
        <w:t>]</w:t>
      </w:r>
    </w:p>
    <w:p w14:paraId="1047D55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2ECF69F4" w14:textId="188EE1C1"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w:t>
      </w:r>
      <w:r w:rsidR="000D5DA0" w:rsidRPr="000D5DA0">
        <w:rPr>
          <w:rFonts w:ascii="Times New Roman" w:hAnsi="Times New Roman" w:cs="Times New Roman"/>
          <w:color w:val="000000"/>
          <w:sz w:val="28"/>
          <w:szCs w:val="28"/>
          <w:shd w:val="clear" w:color="auto" w:fill="FFFFFF"/>
        </w:rPr>
        <w:t xml:space="preserve"> [</w:t>
      </w:r>
      <w:r w:rsidR="006107FB" w:rsidRPr="006107FB">
        <w:rPr>
          <w:rFonts w:ascii="Times New Roman" w:hAnsi="Times New Roman" w:cs="Times New Roman"/>
          <w:color w:val="000000"/>
          <w:sz w:val="28"/>
          <w:szCs w:val="28"/>
          <w:shd w:val="clear" w:color="auto" w:fill="FFFFFF"/>
        </w:rPr>
        <w:t>4</w:t>
      </w:r>
      <w:r w:rsidR="000D5DA0"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66209433"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0AE24B3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266C1290"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1B10DDC8"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7118EF5C"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64A394FB"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w:t>
      </w:r>
      <w:r w:rsidRPr="00365C9F">
        <w:rPr>
          <w:rFonts w:ascii="Times New Roman" w:hAnsi="Times New Roman" w:cs="Times New Roman"/>
          <w:sz w:val="28"/>
        </w:rPr>
        <w:lastRenderedPageBreak/>
        <w:t xml:space="preserve">грубые методы идентификации подклассов моделей. Такие методы идентификации используют качественные оценки временного ряда. </w:t>
      </w:r>
    </w:p>
    <w:p w14:paraId="7297450F"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041558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557ABFEF" w14:textId="77777777" w:rsidR="00F7189D" w:rsidRPr="00365C9F" w:rsidRDefault="00F7189D" w:rsidP="00F7189D">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1220DE3" w14:textId="77777777" w:rsidR="00F7189D" w:rsidRDefault="00F7189D" w:rsidP="00F7189D">
      <w:pPr>
        <w:rPr>
          <w:rFonts w:ascii="Times New Roman" w:hAnsi="Times New Roman" w:cs="Times New Roman"/>
          <w:b/>
          <w:sz w:val="28"/>
          <w:szCs w:val="28"/>
        </w:rPr>
      </w:pPr>
      <w:r>
        <w:rPr>
          <w:rFonts w:ascii="Times New Roman" w:hAnsi="Times New Roman" w:cs="Times New Roman"/>
          <w:b/>
          <w:sz w:val="28"/>
          <w:szCs w:val="28"/>
        </w:rPr>
        <w:br w:type="page"/>
      </w:r>
    </w:p>
    <w:p w14:paraId="727BA40A"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8" w:name="_Toc58017199"/>
      <w:r w:rsidRPr="001D00FD">
        <w:rPr>
          <w:rFonts w:ascii="Times New Roman" w:hAnsi="Times New Roman" w:cs="Times New Roman"/>
          <w:color w:val="000000" w:themeColor="text1"/>
        </w:rPr>
        <w:lastRenderedPageBreak/>
        <w:t>2 Классификация моделей временных рядов</w:t>
      </w:r>
      <w:bookmarkEnd w:id="8"/>
    </w:p>
    <w:p w14:paraId="0C510707" w14:textId="5CB7B473" w:rsidR="00F7189D"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тати</w:t>
      </w:r>
      <w:ins w:id="9" w:author="Учетная запись Майкрософт" w:date="2020-12-16T09:55:00Z">
        <w:r w:rsidR="00C167B1">
          <w:rPr>
            <w:rFonts w:ascii="Times New Roman" w:hAnsi="Times New Roman" w:cs="Times New Roman"/>
            <w:color w:val="000000"/>
            <w:sz w:val="28"/>
            <w:szCs w:val="28"/>
            <w:shd w:val="clear" w:color="auto" w:fill="FFFFFF"/>
          </w:rPr>
          <w:t>сти</w:t>
        </w:r>
      </w:ins>
      <w:r>
        <w:rPr>
          <w:rFonts w:ascii="Times New Roman" w:hAnsi="Times New Roman" w:cs="Times New Roman"/>
          <w:color w:val="000000"/>
          <w:sz w:val="28"/>
          <w:szCs w:val="28"/>
          <w:shd w:val="clear" w:color="auto" w:fill="FFFFFF"/>
        </w:rPr>
        <w:t>ческие и структурные</w:t>
      </w:r>
      <w:del w:id="10" w:author="Иван Слеповичев" w:date="2020-12-15T16:21:00Z">
        <w:r w:rsidDel="00EA0565">
          <w:rPr>
            <w:rFonts w:ascii="Times New Roman" w:hAnsi="Times New Roman" w:cs="Times New Roman"/>
            <w:color w:val="000000"/>
            <w:sz w:val="28"/>
            <w:szCs w:val="28"/>
            <w:shd w:val="clear" w:color="auto" w:fill="FFFFFF"/>
          </w:rPr>
          <w:delText xml:space="preserve"> модели, каждый из которых также включает в себя модели</w:delText>
        </w:r>
      </w:del>
      <w:r>
        <w:rPr>
          <w:rFonts w:ascii="Times New Roman" w:hAnsi="Times New Roman" w:cs="Times New Roman"/>
          <w:color w:val="000000"/>
          <w:sz w:val="28"/>
          <w:szCs w:val="28"/>
          <w:shd w:val="clear" w:color="auto" w:fill="FFFFFF"/>
        </w:rPr>
        <w:t xml:space="preserve">. </w:t>
      </w:r>
    </w:p>
    <w:p w14:paraId="1B874088"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commentRangeStart w:id="11"/>
      <w:r w:rsidRPr="00F469EF">
        <w:rPr>
          <w:rFonts w:ascii="Times New Roman" w:eastAsia="Times New Roman" w:hAnsi="Times New Roman" w:cs="Times New Roman"/>
          <w:bCs/>
          <w:color w:val="222222"/>
          <w:sz w:val="28"/>
          <w:szCs w:val="28"/>
          <w:lang w:eastAsia="ru-RU"/>
        </w:rPr>
        <w:t xml:space="preserve">статистических </w:t>
      </w:r>
      <w:commentRangeEnd w:id="11"/>
      <w:r w:rsidR="00EA0565">
        <w:rPr>
          <w:rStyle w:val="af0"/>
        </w:rPr>
        <w:commentReference w:id="11"/>
      </w:r>
      <w:r w:rsidRPr="00F469EF">
        <w:rPr>
          <w:rFonts w:ascii="Times New Roman" w:eastAsia="Times New Roman" w:hAnsi="Times New Roman" w:cs="Times New Roman"/>
          <w:bCs/>
          <w:color w:val="222222"/>
          <w:sz w:val="28"/>
          <w:szCs w:val="28"/>
          <w:lang w:eastAsia="ru-RU"/>
        </w:rPr>
        <w:t>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2EC36298"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18AA3C1C"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14:paraId="55D0BE4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4421C91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5F2D7DB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6F3D561B"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14:paraId="1F1D4E95"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425C7EDF"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717C1B8F" w14:textId="77777777" w:rsidR="00F7189D" w:rsidRPr="00935A7E" w:rsidRDefault="00F7189D" w:rsidP="00F7189D">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413A2207" w14:textId="77777777" w:rsidR="00F7189D" w:rsidRPr="00F469EF"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75C7DB8A" wp14:editId="0F3E25A9">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6E3841BA" w14:textId="4B403979" w:rsidR="00F7189D" w:rsidRPr="00A56D30" w:rsidRDefault="00F7189D" w:rsidP="00F7189D">
      <w:pPr>
        <w:spacing w:after="0" w:line="360" w:lineRule="auto"/>
        <w:ind w:firstLine="709"/>
        <w:jc w:val="center"/>
        <w:rPr>
          <w:rFonts w:ascii="Times New Roman" w:hAnsi="Times New Roman" w:cs="Times New Roman"/>
          <w:color w:val="000000"/>
          <w:sz w:val="24"/>
          <w:szCs w:val="28"/>
          <w:shd w:val="clear" w:color="auto" w:fill="FFFFFF"/>
        </w:rPr>
      </w:pPr>
      <w:r w:rsidRPr="00A56D30">
        <w:rPr>
          <w:rFonts w:ascii="Times New Roman" w:hAnsi="Times New Roman" w:cs="Times New Roman"/>
          <w:color w:val="000000"/>
          <w:sz w:val="24"/>
          <w:szCs w:val="28"/>
          <w:shd w:val="clear" w:color="auto" w:fill="FFFFFF"/>
        </w:rPr>
        <w:t>Рисунок 1 – Класси</w:t>
      </w:r>
      <w:r w:rsidR="00A56D30" w:rsidRPr="00A56D30">
        <w:rPr>
          <w:rFonts w:ascii="Times New Roman" w:hAnsi="Times New Roman" w:cs="Times New Roman"/>
          <w:color w:val="000000"/>
          <w:sz w:val="24"/>
          <w:szCs w:val="28"/>
          <w:shd w:val="clear" w:color="auto" w:fill="FFFFFF"/>
        </w:rPr>
        <w:t>фикация моделей временных рядов</w:t>
      </w:r>
    </w:p>
    <w:p w14:paraId="53B6B13D" w14:textId="76156CD9" w:rsidR="00F7189D" w:rsidRPr="00A56D30" w:rsidRDefault="00F7189D" w:rsidP="00A56D30">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14:paraId="22BA5138" w14:textId="1024BF5B" w:rsidR="00F7189D" w:rsidRPr="001D00FD" w:rsidRDefault="00F7189D" w:rsidP="00F7189D">
      <w:pPr>
        <w:pStyle w:val="1"/>
        <w:spacing w:before="0" w:after="120" w:line="360" w:lineRule="auto"/>
        <w:ind w:firstLine="709"/>
        <w:rPr>
          <w:rFonts w:ascii="Times New Roman" w:eastAsia="Times New Roman" w:hAnsi="Times New Roman" w:cs="Times New Roman"/>
          <w:color w:val="000000" w:themeColor="text1"/>
          <w:lang w:eastAsia="ru-RU"/>
        </w:rPr>
      </w:pPr>
      <w:bookmarkStart w:id="12" w:name="_Toc58017200"/>
      <w:r w:rsidRPr="001D00FD">
        <w:rPr>
          <w:rFonts w:ascii="Times New Roman" w:eastAsia="Times New Roman" w:hAnsi="Times New Roman" w:cs="Times New Roman"/>
          <w:color w:val="000000" w:themeColor="text1"/>
          <w:lang w:eastAsia="ru-RU"/>
        </w:rPr>
        <w:lastRenderedPageBreak/>
        <w:t>2.1 Регрессионные модели</w:t>
      </w:r>
      <w:bookmarkEnd w:id="12"/>
    </w:p>
    <w:p w14:paraId="60CAA5F0" w14:textId="28194CEE"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w:t>
      </w:r>
      <w:r w:rsidR="007B1F59">
        <w:rPr>
          <w:rFonts w:ascii="Times New Roman" w:hAnsi="Times New Roman" w:cs="Times New Roman"/>
          <w:color w:val="000000"/>
          <w:sz w:val="28"/>
          <w:szCs w:val="28"/>
          <w:shd w:val="clear" w:color="auto" w:fill="FFFFFF"/>
        </w:rPr>
        <w:t xml:space="preserve"> </w:t>
      </w:r>
      <w:r w:rsidRPr="00F469EF">
        <w:rPr>
          <w:rFonts w:ascii="Times New Roman" w:hAnsi="Times New Roman" w:cs="Times New Roman"/>
          <w:color w:val="000000"/>
          <w:sz w:val="28"/>
          <w:szCs w:val="28"/>
          <w:shd w:val="clear" w:color="auto" w:fill="FFFFFF"/>
        </w:rPr>
        <w:t>– 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w:t>
      </w:r>
      <w:r>
        <w:rPr>
          <w:rFonts w:ascii="Times New Roman" w:hAnsi="Times New Roman" w:cs="Times New Roman"/>
          <w:color w:val="000000"/>
          <w:sz w:val="28"/>
          <w:szCs w:val="28"/>
          <w:shd w:val="clear" w:color="auto" w:fill="FFFFFF"/>
        </w:rPr>
        <w:t>:</w:t>
      </w:r>
    </w:p>
    <w:p w14:paraId="594CC4CC"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Pr>
          <w:rFonts w:ascii="Times New Roman" w:hAnsi="Times New Roman" w:cs="Times New Roman"/>
          <w:color w:val="000000"/>
          <w:sz w:val="28"/>
          <w:szCs w:val="28"/>
          <w:shd w:val="clear" w:color="auto" w:fill="FFFFFF"/>
        </w:rPr>
        <w:t>,</w:t>
      </w:r>
    </w:p>
    <w:p w14:paraId="7126B36D" w14:textId="77777777" w:rsidR="00F7189D"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где </w:t>
      </w:r>
      <m:oMath>
        <m:r>
          <w:rPr>
            <w:rFonts w:ascii="Cambria Math" w:hAnsi="Cambria Math" w:cs="Times New Roman"/>
            <w:color w:val="000000"/>
            <w:sz w:val="28"/>
            <w:szCs w:val="28"/>
            <w:shd w:val="clear" w:color="auto" w:fill="FFFFFF"/>
          </w:rPr>
          <m:t>y</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зависимая переменная, </w:t>
      </w:r>
      <m:oMath>
        <m:r>
          <w:rPr>
            <w:rFonts w:ascii="Cambria Math" w:eastAsiaTheme="minorEastAsia" w:hAnsi="Cambria Math" w:cs="Times New Roman"/>
            <w:color w:val="000000"/>
            <w:sz w:val="28"/>
            <w:szCs w:val="28"/>
            <w:shd w:val="clear" w:color="auto" w:fill="FFFFFF"/>
          </w:rPr>
          <m:t>x</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объясняющая переменная.</w:t>
      </w:r>
    </w:p>
    <w:p w14:paraId="74BE5D52"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Регрессионным анализом называется поиск такой 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 xml:space="preserve">, которая </w:t>
      </w:r>
      <w:r>
        <w:rPr>
          <w:rFonts w:ascii="Times New Roman" w:hAnsi="Times New Roman" w:cs="Times New Roman"/>
          <w:color w:val="000000"/>
          <w:sz w:val="28"/>
          <w:szCs w:val="28"/>
          <w:shd w:val="clear" w:color="auto" w:fill="FFFFFF"/>
        </w:rPr>
        <w:t>наилучшим образом приближает данные</w:t>
      </w:r>
      <w:r w:rsidRPr="00F469EF">
        <w:rPr>
          <w:rFonts w:ascii="Times New Roman" w:hAnsi="Times New Roman" w:cs="Times New Roman"/>
          <w:color w:val="000000"/>
          <w:sz w:val="28"/>
          <w:szCs w:val="28"/>
          <w:shd w:val="clear" w:color="auto" w:fill="FFFFFF"/>
        </w:rPr>
        <w:t xml:space="preserve">. </w:t>
      </w:r>
    </w:p>
    <w:p w14:paraId="460F156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w:t>
      </w:r>
    </w:p>
    <w:p w14:paraId="4BB467E2" w14:textId="77777777" w:rsidR="00F7189D" w:rsidRPr="00985C3C" w:rsidRDefault="00F7189D" w:rsidP="00F7189D">
      <w:pPr>
        <w:spacing w:after="0" w:line="360" w:lineRule="auto"/>
        <w:ind w:firstLine="709"/>
        <w:jc w:val="center"/>
        <w:rPr>
          <w:rFonts w:ascii="Times New Roman" w:eastAsiaTheme="minorEastAsia" w:hAnsi="Times New Roman" w:cs="Times New Roman"/>
          <w:i/>
          <w:color w:val="000000"/>
          <w:sz w:val="28"/>
          <w:szCs w:val="28"/>
          <w:shd w:val="clear" w:color="auto" w:fill="FFFFFF"/>
        </w:rPr>
      </w:pPr>
      <m:oMath>
        <m:r>
          <w:rPr>
            <w:rFonts w:ascii="Cambria Math" w:hAnsi="Cambria Math" w:cs="Times New Roman"/>
            <w:color w:val="000000"/>
            <w:sz w:val="28"/>
            <w:szCs w:val="28"/>
            <w:shd w:val="clear" w:color="auto" w:fill="FFFFFF"/>
            <w:lang w:val="en-US"/>
          </w:rPr>
          <m:t>MSE</m:t>
        </m:r>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lang w:val="en-US"/>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lang w:val="en-US"/>
              </w:rPr>
              <m:t>N</m:t>
            </m:r>
          </m:den>
        </m:f>
        <m:nary>
          <m:naryPr>
            <m:chr m:val="∑"/>
            <m:limLoc m:val="undOvr"/>
            <m:ctrlPr>
              <w:rPr>
                <w:rFonts w:ascii="Cambria Math" w:hAnsi="Cambria Math" w:cs="Times New Roman"/>
                <w:i/>
                <w:color w:val="000000"/>
                <w:sz w:val="28"/>
                <w:szCs w:val="28"/>
                <w:shd w:val="clear" w:color="auto" w:fill="FFFFFF"/>
                <w:lang w:val="en-US"/>
              </w:rPr>
            </m:ctrlPr>
          </m:naryPr>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up>
            <m:r>
              <w:rPr>
                <w:rFonts w:ascii="Cambria Math" w:hAnsi="Cambria Math" w:cs="Times New Roman"/>
                <w:color w:val="000000"/>
                <w:sz w:val="28"/>
                <w:szCs w:val="28"/>
                <w:shd w:val="clear" w:color="auto" w:fill="FFFFFF"/>
                <w:lang w:val="en-US"/>
              </w:rPr>
              <m:t>N</m:t>
            </m:r>
          </m:sup>
          <m:e>
            <m:sSup>
              <m:sSupPr>
                <m:ctrlPr>
                  <w:rPr>
                    <w:rFonts w:ascii="Cambria Math" w:hAnsi="Cambria Math" w:cs="Times New Roman"/>
                    <w:i/>
                    <w:color w:val="000000"/>
                    <w:sz w:val="28"/>
                    <w:szCs w:val="28"/>
                    <w:shd w:val="clear" w:color="auto" w:fill="FFFFFF"/>
                    <w:lang w:val="en-US"/>
                  </w:rPr>
                </m:ctrlPr>
              </m:sSupPr>
              <m:e>
                <m:d>
                  <m:dPr>
                    <m:ctrlPr>
                      <w:rPr>
                        <w:rFonts w:ascii="Cambria Math" w:hAnsi="Cambria Math" w:cs="Times New Roman"/>
                        <w:i/>
                        <w:color w:val="000000"/>
                        <w:sz w:val="28"/>
                        <w:szCs w:val="28"/>
                        <w:shd w:val="clear" w:color="auto" w:fill="FFFFFF"/>
                        <w:lang w:val="en-US"/>
                      </w:rPr>
                    </m:ctrlPr>
                  </m:d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acc>
                      <m:accPr>
                        <m:ctrlPr>
                          <w:rPr>
                            <w:rFonts w:ascii="Cambria Math" w:hAnsi="Cambria Math" w:cs="Times New Roman"/>
                            <w:i/>
                            <w:color w:val="000000"/>
                            <w:sz w:val="28"/>
                            <w:szCs w:val="28"/>
                            <w:shd w:val="clear" w:color="auto" w:fill="FFFFFF"/>
                            <w:lang w:val="en-US"/>
                          </w:rPr>
                        </m:ctrlPr>
                      </m:acc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e>
                    </m:acc>
                  </m:e>
                </m:d>
              </m:e>
              <m:sup>
                <m:r>
                  <w:rPr>
                    <w:rFonts w:ascii="Cambria Math" w:hAnsi="Cambria Math" w:cs="Times New Roman"/>
                    <w:color w:val="000000"/>
                    <w:sz w:val="28"/>
                    <w:szCs w:val="28"/>
                    <w:shd w:val="clear" w:color="auto" w:fill="FFFFFF"/>
                  </w:rPr>
                  <m:t>2</m:t>
                </m:r>
              </m:sup>
            </m:sSup>
          </m:e>
        </m:nary>
      </m:oMath>
      <w:r w:rsidRPr="00985C3C">
        <w:rPr>
          <w:rFonts w:ascii="Times New Roman" w:eastAsiaTheme="minorEastAsia" w:hAnsi="Times New Roman" w:cs="Times New Roman"/>
          <w:i/>
          <w:color w:val="000000"/>
          <w:sz w:val="28"/>
          <w:szCs w:val="28"/>
          <w:shd w:val="clear" w:color="auto" w:fill="FFFFFF"/>
        </w:rPr>
        <w:t>,</w:t>
      </w:r>
    </w:p>
    <w:p w14:paraId="630218AC" w14:textId="77777777" w:rsidR="00F7189D" w:rsidRDefault="00F7189D" w:rsidP="00F7189D">
      <w:pPr>
        <w:spacing w:after="0" w:line="360" w:lineRule="auto"/>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где</w:t>
      </w:r>
      <w:r w:rsidRPr="00985C3C">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lang w:val="en-US"/>
          </w:rPr>
          <m:t>y</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фактический</w:t>
      </w:r>
      <w:r w:rsidRPr="00985C3C">
        <w:rPr>
          <w:rFonts w:ascii="Times New Roman" w:eastAsiaTheme="minorEastAsia" w:hAnsi="Times New Roman" w:cs="Times New Roman"/>
          <w:color w:val="000000"/>
          <w:sz w:val="28"/>
          <w:szCs w:val="28"/>
          <w:shd w:val="clear" w:color="auto" w:fill="FFFFFF"/>
        </w:rPr>
        <w:t xml:space="preserve"> ожидаемый</w:t>
      </w:r>
      <w:r>
        <w:rPr>
          <w:rFonts w:ascii="Times New Roman" w:eastAsiaTheme="minorEastAsia" w:hAnsi="Times New Roman" w:cs="Times New Roman"/>
          <w:color w:val="000000"/>
          <w:sz w:val="28"/>
          <w:szCs w:val="28"/>
          <w:shd w:val="clear" w:color="auto" w:fill="FFFFFF"/>
        </w:rPr>
        <w:t xml:space="preserve"> результат, </w:t>
      </w:r>
      <m:oMath>
        <m:acc>
          <m:accPr>
            <m:ctrlPr>
              <w:rPr>
                <w:rFonts w:ascii="Cambria Math" w:eastAsiaTheme="minorEastAsia" w:hAnsi="Cambria Math" w:cs="Times New Roman"/>
                <w:i/>
                <w:color w:val="000000"/>
                <w:sz w:val="28"/>
                <w:szCs w:val="28"/>
                <w:shd w:val="clear" w:color="auto" w:fill="FFFFFF"/>
              </w:rPr>
            </m:ctrlPr>
          </m:accPr>
          <m:e>
            <m:r>
              <w:rPr>
                <w:rFonts w:ascii="Cambria Math" w:eastAsiaTheme="minorEastAsia" w:hAnsi="Cambria Math" w:cs="Times New Roman"/>
                <w:color w:val="000000"/>
                <w:sz w:val="28"/>
                <w:szCs w:val="28"/>
                <w:shd w:val="clear" w:color="auto" w:fill="FFFFFF"/>
                <w:lang w:val="en-US"/>
              </w:rPr>
              <m:t>y</m:t>
            </m:r>
          </m:e>
        </m:acc>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прогноз модели</w:t>
      </w:r>
      <w:r w:rsidRPr="009D0223">
        <w:rPr>
          <w:rFonts w:ascii="Times New Roman" w:eastAsiaTheme="minorEastAsia" w:hAnsi="Times New Roman" w:cs="Times New Roman"/>
          <w:color w:val="000000"/>
          <w:sz w:val="28"/>
          <w:szCs w:val="28"/>
          <w:shd w:val="clear" w:color="auto" w:fill="FFFFFF"/>
        </w:rPr>
        <w:t>.</w:t>
      </w:r>
    </w:p>
    <w:p w14:paraId="62797AF0" w14:textId="77777777" w:rsidR="00F7189D" w:rsidRDefault="00F7189D" w:rsidP="00F7189D">
      <w:pPr>
        <w:spacing w:after="0" w:line="360" w:lineRule="auto"/>
        <w:ind w:firstLine="709"/>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Регрессия может быть представлена в виде суммы неслучайной и случайной составляющих:</w:t>
      </w:r>
    </w:p>
    <w:p w14:paraId="696E3E13" w14:textId="77777777" w:rsidR="00F7189D" w:rsidRPr="00985C3C" w:rsidRDefault="00F7189D" w:rsidP="00F7189D">
      <w:pPr>
        <w:spacing w:after="0" w:line="360" w:lineRule="auto"/>
        <w:jc w:val="center"/>
        <w:rPr>
          <w:rFonts w:ascii="Times New Roman" w:eastAsiaTheme="minorEastAsia"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y=f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w:t>
      </w:r>
    </w:p>
    <w:p w14:paraId="45504687" w14:textId="7E04AB2E" w:rsidR="00F7189D" w:rsidRPr="00526F54"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где </w:t>
      </w:r>
      <m:oMath>
        <m:r>
          <w:rPr>
            <w:rFonts w:ascii="Cambria Math" w:eastAsiaTheme="minorEastAsia" w:hAnsi="Cambria Math" w:cs="Times New Roman"/>
            <w:color w:val="000000"/>
            <w:sz w:val="28"/>
            <w:szCs w:val="28"/>
            <w:shd w:val="clear" w:color="auto" w:fill="FFFFFF"/>
          </w:rPr>
          <m:t>f</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функция регрессионной зависимости, </w:t>
      </w:r>
      <m:oMath>
        <m:r>
          <w:rPr>
            <w:rFonts w:ascii="Cambria Math" w:eastAsiaTheme="minorEastAsia"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w:t>
      </w:r>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аддитивная случайная величина с нулевым матожида</w:t>
      </w:r>
      <w:del w:id="13" w:author="Иван Слеповичев" w:date="2020-12-15T16:26:00Z">
        <w:r w:rsidDel="00FB01C1">
          <w:rPr>
            <w:rFonts w:ascii="Times New Roman" w:eastAsiaTheme="minorEastAsia" w:hAnsi="Times New Roman" w:cs="Times New Roman"/>
            <w:color w:val="000000"/>
            <w:sz w:val="28"/>
            <w:szCs w:val="28"/>
            <w:shd w:val="clear" w:color="auto" w:fill="FFFFFF"/>
          </w:rPr>
          <w:delText>е</w:delText>
        </w:r>
      </w:del>
      <w:r>
        <w:rPr>
          <w:rFonts w:ascii="Times New Roman" w:eastAsiaTheme="minorEastAsia" w:hAnsi="Times New Roman" w:cs="Times New Roman"/>
          <w:color w:val="000000"/>
          <w:sz w:val="28"/>
          <w:szCs w:val="28"/>
          <w:shd w:val="clear" w:color="auto" w:fill="FFFFFF"/>
        </w:rPr>
        <w:t>нием.</w:t>
      </w:r>
    </w:p>
    <w:p w14:paraId="33AE8AE7"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14:paraId="4A137BEF"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лежат  исследования зависимостей одной переменной от другой. Иногда две переменные связаны точным уравнением </w:t>
      </w:r>
      <w:r w:rsidRPr="00F469EF">
        <w:rPr>
          <w:rFonts w:ascii="Times New Roman" w:hAnsi="Times New Roman" w:cs="Times New Roman"/>
          <w:sz w:val="28"/>
          <w:szCs w:val="28"/>
          <w:shd w:val="clear" w:color="auto" w:fill="FFFFFF"/>
        </w:rPr>
        <w:lastRenderedPageBreak/>
        <w:t>прямой линии. Уравнение прямой может быть полезно во многих ситуациях для обобщения наблюдаемой зависимости одной переменной от другой. Такое уравнение можно получить методом наименьших квадратов, когда существуют экспериментальные данные.</w:t>
      </w:r>
    </w:p>
    <w:p w14:paraId="68866C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Тогда можно записать линейную модель</w:t>
      </w:r>
    </w:p>
    <w:p w14:paraId="0801DFB7"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14:paraId="4AF01BB0"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14:paraId="78630F3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14:paraId="0B4BC0D9" w14:textId="4E27307D"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Когда говорят о том, что модель линейна или нелинейна, то имеют в виду линейность или нелинейность по параметрам. Величина наивысшей степени предикатора</w:t>
      </w:r>
      <w:r>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t xml:space="preserve">в модели называется порядком модели. </w:t>
      </w:r>
      <w:r>
        <w:rPr>
          <w:rFonts w:ascii="Times New Roman" w:eastAsiaTheme="minorEastAsia" w:hAnsi="Times New Roman" w:cs="Times New Roman"/>
          <w:sz w:val="28"/>
          <w:szCs w:val="28"/>
          <w:shd w:val="clear" w:color="auto" w:fill="FFFFFF"/>
        </w:rPr>
        <w:t xml:space="preserve">Под предикаторами понимают прогностический параметр, средство прогнозирования. </w:t>
      </w:r>
      <w:r w:rsidR="007B1F59">
        <w:rPr>
          <w:rFonts w:ascii="Times New Roman" w:eastAsiaTheme="minorEastAsia" w:hAnsi="Times New Roman" w:cs="Times New Roman"/>
          <w:sz w:val="28"/>
          <w:szCs w:val="28"/>
          <w:shd w:val="clear" w:color="auto" w:fill="FFFFFF"/>
          <w:lang w:val="en-US"/>
        </w:rPr>
        <w:t>[</w:t>
      </w:r>
      <w:r w:rsidR="006107FB">
        <w:rPr>
          <w:rFonts w:ascii="Times New Roman" w:eastAsiaTheme="minorEastAsia" w:hAnsi="Times New Roman" w:cs="Times New Roman"/>
          <w:sz w:val="28"/>
          <w:szCs w:val="28"/>
          <w:shd w:val="clear" w:color="auto" w:fill="FFFFFF"/>
          <w:lang w:val="en-US"/>
        </w:rPr>
        <w:t>5</w:t>
      </w:r>
      <w:r w:rsidR="007B1F59">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rPr>
        <w:t>Например, модель, которая имеет вид:</w:t>
      </w:r>
    </w:p>
    <w:p w14:paraId="7431EEB7" w14:textId="77777777" w:rsidR="00F7189D" w:rsidRPr="00985C3C"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14:paraId="3A9FD0ED" w14:textId="3F6C8ABC"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представляет из себя регрессионную модель второго порядка (по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 всего используется в полиномиальных моделях. [</w:t>
      </w:r>
      <w:r w:rsidR="006107FB" w:rsidRPr="00C167B1">
        <w:rPr>
          <w:rFonts w:ascii="Times New Roman" w:eastAsiaTheme="minorEastAsia" w:hAnsi="Times New Roman" w:cs="Times New Roman"/>
          <w:sz w:val="28"/>
          <w:szCs w:val="28"/>
          <w:shd w:val="clear" w:color="auto" w:fill="FFFFFF"/>
          <w:rPrChange w:id="14" w:author="Учетная запись Майкрософт" w:date="2020-12-16T09:55:00Z">
            <w:rPr>
              <w:rFonts w:ascii="Times New Roman" w:eastAsiaTheme="minorEastAsia" w:hAnsi="Times New Roman" w:cs="Times New Roman"/>
              <w:sz w:val="28"/>
              <w:szCs w:val="28"/>
              <w:shd w:val="clear" w:color="auto" w:fill="FFFFFF"/>
              <w:lang w:val="en-US"/>
            </w:rPr>
          </w:rPrChange>
        </w:rPr>
        <w:t>6</w:t>
      </w:r>
      <w:r w:rsidRPr="00F469EF">
        <w:rPr>
          <w:rFonts w:ascii="Times New Roman" w:eastAsiaTheme="minorEastAsia" w:hAnsi="Times New Roman" w:cs="Times New Roman"/>
          <w:sz w:val="28"/>
          <w:szCs w:val="28"/>
          <w:shd w:val="clear" w:color="auto" w:fill="FFFFFF"/>
        </w:rPr>
        <w:t>]</w:t>
      </w:r>
    </w:p>
    <w:p w14:paraId="201EE4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lastRenderedPageBreak/>
        <w:t xml:space="preserve">Введём матричные обозначения: матрица 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14:paraId="5C1F72EE"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14:paraId="3D88F4BF"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14:paraId="4A22068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14:paraId="166112E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14:paraId="251FFC8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5728304B" w14:textId="176DEF26" w:rsidR="00F7189D" w:rsidRPr="00F469EF" w:rsidRDefault="00F7189D" w:rsidP="00F7189D">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 xml:space="preserve">Основной проблемой многомерной линейной регрессии является вырожденность, или, в более общем случае, мультиколлинеарность 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 xml:space="preserve">, которую приходится обращать. Подобные проблемы возникают, когда среди 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007B1F59">
        <w:rPr>
          <w:color w:val="000000"/>
          <w:sz w:val="28"/>
          <w:szCs w:val="28"/>
        </w:rPr>
        <w:t xml:space="preserve"> есть почти линейно зависимые. </w:t>
      </w:r>
      <w:r w:rsidRPr="00F469EF">
        <w:rPr>
          <w:color w:val="000000"/>
          <w:sz w:val="28"/>
          <w:szCs w:val="28"/>
        </w:rPr>
        <w:t>Мультиколлинеарность матрицы определяется её </w:t>
      </w:r>
      <w:r w:rsidRPr="00F469EF">
        <w:rPr>
          <w:iCs/>
          <w:color w:val="000000"/>
          <w:sz w:val="28"/>
          <w:szCs w:val="28"/>
        </w:rPr>
        <w:t>числом обусловленности</w:t>
      </w:r>
      <w:r w:rsidRPr="00F469EF">
        <w:rPr>
          <w:color w:val="000000"/>
          <w:sz w:val="28"/>
          <w:szCs w:val="28"/>
        </w:rPr>
        <w:t>:</w:t>
      </w:r>
    </w:p>
    <w:p w14:paraId="3BD1983F" w14:textId="77777777" w:rsidR="00F7189D" w:rsidRPr="00F469EF" w:rsidRDefault="00F7189D" w:rsidP="00F7189D">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14:paraId="72CA6B0C" w14:textId="73B29B7D" w:rsidR="00F7189D" w:rsidRPr="00F469EF" w:rsidRDefault="00F7189D" w:rsidP="00F7189D">
      <w:pPr>
        <w:shd w:val="clear" w:color="auto" w:fill="FFFFFF"/>
        <w:spacing w:after="24" w:line="360" w:lineRule="auto"/>
        <w:jc w:val="both"/>
        <w:rPr>
          <w:rFonts w:ascii="Times New Roman" w:hAnsi="Times New Roman" w:cs="Times New Roman"/>
          <w:color w:val="000000"/>
          <w:sz w:val="28"/>
          <w:szCs w:val="28"/>
        </w:rPr>
      </w:pPr>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 вырожденной и тем неустойчивее обратная к ней матрица. Плохая обусловленность матрицы: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r w:rsidRPr="00F469EF">
        <w:rPr>
          <w:rFonts w:ascii="Times New Roman" w:eastAsiaTheme="minorEastAsia" w:hAnsi="Times New Roman" w:cs="Times New Roman"/>
          <w:sz w:val="28"/>
          <w:szCs w:val="28"/>
          <w:shd w:val="clear" w:color="auto" w:fill="FFFFFF"/>
        </w:rPr>
        <w:t xml:space="preserve"> [</w:t>
      </w:r>
      <w:r w:rsidR="006107FB" w:rsidRPr="002E69B2">
        <w:rPr>
          <w:rFonts w:ascii="Times New Roman" w:eastAsiaTheme="minorEastAsia" w:hAnsi="Times New Roman" w:cs="Times New Roman"/>
          <w:sz w:val="28"/>
          <w:szCs w:val="28"/>
          <w:shd w:val="clear" w:color="auto" w:fill="FFFFFF"/>
          <w:rPrChange w:id="15" w:author="Иван Слеповичев" w:date="2020-12-15T14:56:00Z">
            <w:rPr>
              <w:rFonts w:ascii="Times New Roman" w:eastAsiaTheme="minorEastAsia" w:hAnsi="Times New Roman" w:cs="Times New Roman"/>
              <w:sz w:val="28"/>
              <w:szCs w:val="28"/>
              <w:shd w:val="clear" w:color="auto" w:fill="FFFFFF"/>
              <w:lang w:val="en-US"/>
            </w:rPr>
          </w:rPrChange>
        </w:rPr>
        <w:t>7</w:t>
      </w:r>
      <w:r w:rsidRPr="00F469EF">
        <w:rPr>
          <w:rFonts w:ascii="Times New Roman" w:eastAsiaTheme="minorEastAsia" w:hAnsi="Times New Roman" w:cs="Times New Roman"/>
          <w:sz w:val="28"/>
          <w:szCs w:val="28"/>
          <w:shd w:val="clear" w:color="auto" w:fill="FFFFFF"/>
        </w:rPr>
        <w:t>]</w:t>
      </w:r>
    </w:p>
    <w:p w14:paraId="5A79941C"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w:t>
      </w:r>
      <w:r w:rsidRPr="00F469EF">
        <w:rPr>
          <w:rFonts w:ascii="Times New Roman" w:hAnsi="Times New Roman" w:cs="Times New Roman"/>
          <w:sz w:val="28"/>
          <w:szCs w:val="28"/>
          <w:shd w:val="clear" w:color="auto" w:fill="FFFFFF"/>
        </w:rPr>
        <w:lastRenderedPageBreak/>
        <w:t>зависимыми переменными. Это достигается при помощи итерационных алгоритмов оценки. </w:t>
      </w:r>
    </w:p>
    <w:p w14:paraId="0533CD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14:paraId="2F63D8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14:paraId="2484D9B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17A19D2C" w14:textId="0199D77F"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 непрерывно дифференцируема, то можно применить метод стохастического градиента</w:t>
      </w:r>
      <w:r w:rsidR="000D5DA0" w:rsidRP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8</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Для получения наилучших результатов с меньшими затратами на время применяют более трудоёмкий с точки зрения вычислений метод. Этот метод Ньютона-Рафсона можно описать следующими этапами:</w:t>
      </w:r>
    </w:p>
    <w:p w14:paraId="2E176A5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14:paraId="53575EC6" w14:textId="77777777" w:rsidR="00F7189D" w:rsidRPr="00F469EF" w:rsidRDefault="002D67A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F7189D" w:rsidRPr="00F469EF">
        <w:rPr>
          <w:rFonts w:ascii="Times New Roman" w:eastAsiaTheme="minorEastAsia" w:hAnsi="Times New Roman" w:cs="Times New Roman"/>
          <w:sz w:val="28"/>
          <w:szCs w:val="28"/>
          <w:shd w:val="clear" w:color="auto" w:fill="FFFFFF"/>
        </w:rPr>
        <w:t>.</w:t>
      </w:r>
    </w:p>
    <w:p w14:paraId="59DBC39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14:paraId="5EEB8D1C" w14:textId="77777777" w:rsidR="00F7189D" w:rsidRPr="00F469EF" w:rsidRDefault="002D67A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F7189D" w:rsidRPr="00F469EF">
        <w:rPr>
          <w:rFonts w:ascii="Times New Roman" w:eastAsiaTheme="minorEastAsia" w:hAnsi="Times New Roman" w:cs="Times New Roman"/>
          <w:i/>
          <w:sz w:val="28"/>
          <w:szCs w:val="28"/>
          <w:shd w:val="clear" w:color="auto" w:fill="FFFFFF"/>
        </w:rPr>
        <w:t>,</w:t>
      </w:r>
    </w:p>
    <w:p w14:paraId="0D9164C9"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14:paraId="1DD41EEE"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14:paraId="6DB354DE" w14:textId="77777777" w:rsidR="00F7189D" w:rsidRPr="00F469EF" w:rsidRDefault="00F7189D" w:rsidP="00F7189D">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14:paraId="13CBC2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Метод Ньютона-Гаусса также хорошо помогает в сведении к линейной регрессии, как и метод Ньютона-Рафсона. Однако стоит отметить, что скорость сходимости зависит от 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от выбора самой модели, в частности её характеристика по приближению выборки.</w:t>
      </w:r>
    </w:p>
    <w:p w14:paraId="0AF68F9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14:paraId="2FEFDD1D" w14:textId="77777777" w:rsidR="00F7189D" w:rsidRPr="00F469EF" w:rsidRDefault="002D67AD"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F7189D"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F7189D" w:rsidRPr="00F469EF">
        <w:rPr>
          <w:rFonts w:ascii="Times New Roman" w:eastAsiaTheme="minorEastAsia" w:hAnsi="Times New Roman" w:cs="Times New Roman"/>
          <w:sz w:val="28"/>
          <w:szCs w:val="28"/>
          <w:shd w:val="clear" w:color="auto" w:fill="FFFFFF"/>
        </w:rPr>
        <w:t>-матрица первых производных;</w:t>
      </w:r>
    </w:p>
    <w:p w14:paraId="20027708" w14:textId="77777777" w:rsidR="00F7189D" w:rsidRPr="00F469EF" w:rsidRDefault="002D67AD"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F7189D" w:rsidRPr="00F469EF">
        <w:rPr>
          <w:rFonts w:ascii="Times New Roman" w:eastAsiaTheme="minorEastAsia" w:hAnsi="Times New Roman" w:cs="Times New Roman"/>
          <w:sz w:val="28"/>
          <w:szCs w:val="28"/>
          <w:shd w:val="clear" w:color="auto" w:fill="FFFFFF"/>
        </w:rPr>
        <w:t xml:space="preserve"> – вектор значений </w:t>
      </w:r>
      <m:oMath>
        <m:r>
          <w:rPr>
            <w:rFonts w:ascii="Cambria Math" w:eastAsiaTheme="minorEastAsia" w:hAnsi="Cambria Math" w:cs="Times New Roman"/>
            <w:sz w:val="28"/>
            <w:szCs w:val="28"/>
            <w:shd w:val="clear" w:color="auto" w:fill="FFFFFF"/>
          </w:rPr>
          <m:t>f</m:t>
        </m:r>
      </m:oMath>
      <w:r w:rsidR="00F7189D" w:rsidRPr="00F469EF">
        <w:rPr>
          <w:rFonts w:ascii="Times New Roman" w:eastAsiaTheme="minorEastAsia" w:hAnsi="Times New Roman" w:cs="Times New Roman"/>
          <w:sz w:val="28"/>
          <w:szCs w:val="28"/>
          <w:shd w:val="clear" w:color="auto" w:fill="FFFFFF"/>
        </w:rPr>
        <w:t xml:space="preserve">. </w:t>
      </w:r>
    </w:p>
    <w:p w14:paraId="199D2B0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lastRenderedPageBreak/>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14:paraId="3D894D97" w14:textId="77777777" w:rsidR="00F7189D" w:rsidRPr="00F469EF" w:rsidRDefault="002D67A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F7189D" w:rsidRPr="00F469EF">
        <w:rPr>
          <w:rFonts w:ascii="Times New Roman" w:eastAsiaTheme="minorEastAsia" w:hAnsi="Times New Roman" w:cs="Times New Roman"/>
          <w:i/>
          <w:sz w:val="28"/>
          <w:szCs w:val="28"/>
          <w:shd w:val="clear" w:color="auto" w:fill="FFFFFF"/>
        </w:rPr>
        <w:t>.</w:t>
      </w:r>
    </w:p>
    <w:p w14:paraId="577278B7" w14:textId="77777777" w:rsidR="00F7189D" w:rsidRPr="00F469EF" w:rsidRDefault="00F7189D" w:rsidP="00A56D30">
      <w:pPr>
        <w:spacing w:after="0" w:line="360" w:lineRule="auto"/>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14:paraId="2657844F" w14:textId="3B7A04A6" w:rsidR="00F7189D" w:rsidRPr="00F469EF" w:rsidRDefault="002D67AD" w:rsidP="007B1F59">
      <w:pPr>
        <w:spacing w:after="0" w:line="360" w:lineRule="auto"/>
        <w:ind w:firstLine="709"/>
        <w:jc w:val="center"/>
        <w:rPr>
          <w:rFonts w:ascii="Arial" w:eastAsiaTheme="minorEastAsia" w:hAnsi="Arial" w:cs="Arial"/>
          <w:color w:val="323232"/>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F7189D" w:rsidRPr="00F469EF">
        <w:rPr>
          <w:rFonts w:ascii="Times New Roman" w:eastAsiaTheme="minorEastAsia" w:hAnsi="Times New Roman" w:cs="Times New Roman"/>
          <w:i/>
          <w:sz w:val="28"/>
          <w:szCs w:val="28"/>
        </w:rPr>
        <w:t>.</w:t>
      </w:r>
      <w:r w:rsidR="00F7189D" w:rsidRPr="00F469EF">
        <w:rPr>
          <w:rFonts w:ascii="Arial" w:eastAsiaTheme="minorEastAsia" w:hAnsi="Arial" w:cs="Arial"/>
          <w:color w:val="323232"/>
          <w:sz w:val="28"/>
          <w:szCs w:val="28"/>
          <w:shd w:val="clear" w:color="auto" w:fill="FFFFFF"/>
        </w:rPr>
        <w:t xml:space="preserve"> </w:t>
      </w:r>
    </w:p>
    <w:p w14:paraId="067B8BAA" w14:textId="0ACE981F"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6" w:name="_Toc58017201"/>
      <w:r w:rsidRPr="001D00FD">
        <w:rPr>
          <w:rFonts w:ascii="Times New Roman" w:hAnsi="Times New Roman" w:cs="Times New Roman"/>
          <w:color w:val="000000" w:themeColor="text1"/>
        </w:rPr>
        <w:t>2.2 Адаптивные методы прогнозирования временных рядов</w:t>
      </w:r>
      <w:bookmarkEnd w:id="16"/>
    </w:p>
    <w:p w14:paraId="4CA9BEBE"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прежде всего</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для краткосрочного прогнозирования.</w:t>
      </w:r>
    </w:p>
    <w:p w14:paraId="27074B87"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14:paraId="5DE93EFA"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xml:space="preserve"> ,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 прогноз значения временного ряда в момент времени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14:paraId="5821DAD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14:paraId="25D5DBD3"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1. экспоненциальное сглаживание, Модель Брауна;</w:t>
      </w:r>
    </w:p>
    <w:p w14:paraId="185F067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2. модели линейного роста, которые включают в себя  Модель Хольта, модель линейного роста Брауна, модель прогнозирования Дж. Бокса и Г. Дженкинса;</w:t>
      </w:r>
    </w:p>
    <w:p w14:paraId="1087004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3. сезонные модели: модель Хольта-Уинтерса, модель Тейла-Вейджа.</w:t>
      </w:r>
    </w:p>
    <w:p w14:paraId="2621AA56"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14:paraId="74906E38" w14:textId="77777777" w:rsidR="00F7189D" w:rsidRPr="00F469EF" w:rsidRDefault="002D67AD" w:rsidP="00F7189D">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F7189D" w:rsidRPr="00F469EF">
        <w:rPr>
          <w:rFonts w:ascii="Times New Roman" w:eastAsia="Times New Roman" w:hAnsi="Times New Roman" w:cs="Times New Roman"/>
          <w:i/>
          <w:color w:val="000000"/>
          <w:sz w:val="28"/>
          <w:szCs w:val="28"/>
          <w:lang w:eastAsia="ru-RU"/>
        </w:rPr>
        <w:t>.</w:t>
      </w:r>
    </w:p>
    <w:p w14:paraId="63E15766" w14:textId="4A5E54E9" w:rsidR="00F7189D" w:rsidRPr="00F469EF" w:rsidRDefault="00F7189D" w:rsidP="00F7189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14:paraId="56E2C409" w14:textId="77777777" w:rsidR="00F7189D" w:rsidRPr="00F469EF" w:rsidRDefault="002D67AD" w:rsidP="00F7189D">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F7189D" w:rsidRPr="00F469EF">
        <w:rPr>
          <w:rFonts w:ascii="Times New Roman" w:eastAsia="Times New Roman" w:hAnsi="Times New Roman" w:cs="Times New Roman"/>
          <w:color w:val="000000"/>
          <w:sz w:val="28"/>
          <w:szCs w:val="28"/>
          <w:lang w:eastAsia="ru-RU"/>
        </w:rPr>
        <w:t>,</w:t>
      </w:r>
    </w:p>
    <w:p w14:paraId="54878142" w14:textId="3E010554" w:rsidR="00F7189D" w:rsidRPr="006346C6" w:rsidRDefault="007B1F59">
      <w:pPr>
        <w:jc w:val="both"/>
        <w:rPr>
          <w:rFonts w:ascii="Times New Roman" w:hAnsi="Times New Roman" w:cs="Times New Roman"/>
          <w:b/>
          <w:i/>
          <w:sz w:val="28"/>
          <w:szCs w:val="28"/>
          <w:lang w:eastAsia="ru-RU"/>
          <w:rPrChange w:id="17" w:author="Учетная запись Майкрософт" w:date="2020-12-16T10:01:00Z">
            <w:rPr>
              <w:rFonts w:ascii="Times New Roman" w:hAnsi="Times New Roman" w:cs="Times New Roman"/>
              <w:b w:val="0"/>
              <w:i w:val="0"/>
              <w:color w:val="000000"/>
              <w:sz w:val="28"/>
              <w:szCs w:val="28"/>
              <w:lang w:val="en-US" w:eastAsia="ru-RU"/>
            </w:rPr>
          </w:rPrChange>
        </w:rPr>
        <w:pPrChange w:id="18" w:author="Учетная запись Майкрософт" w:date="2020-12-16T10:02:00Z">
          <w:pPr>
            <w:pStyle w:val="4"/>
            <w:shd w:val="clear" w:color="auto" w:fill="FFFFFF"/>
            <w:spacing w:before="0" w:line="360" w:lineRule="auto"/>
          </w:pPr>
        </w:pPrChange>
      </w:pPr>
      <w:r w:rsidRPr="006346C6">
        <w:rPr>
          <w:rFonts w:ascii="Times New Roman" w:hAnsi="Times New Roman" w:cs="Times New Roman"/>
          <w:color w:val="222222"/>
          <w:sz w:val="28"/>
          <w:szCs w:val="28"/>
          <w:rPrChange w:id="19" w:author="Учетная запись Майкрософт" w:date="2020-12-16T10:01:00Z">
            <w:rPr>
              <w:color w:val="222222"/>
            </w:rPr>
          </w:rPrChange>
        </w:rPr>
        <w:t xml:space="preserve">где </w:t>
      </w:r>
      <w:commentRangeStart w:id="20"/>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21"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22" w:author="Учетная запись Майкрософт" w:date="2020-12-16T10:01:00Z">
                  <w:rPr>
                    <w:rFonts w:ascii="Cambria Math" w:eastAsia="Times New Roman" w:hAnsi="Cambria Math"/>
                    <w:sz w:val="28"/>
                    <w:szCs w:val="28"/>
                    <w:lang w:eastAsia="ru-RU"/>
                  </w:rPr>
                </w:rPrChange>
              </w:rPr>
              <m:t>t</m:t>
            </m:r>
          </m:sub>
        </m:sSub>
      </m:oMath>
      <w:r w:rsidRPr="006346C6">
        <w:rPr>
          <w:rFonts w:ascii="Times New Roman" w:hAnsi="Times New Roman" w:cs="Times New Roman"/>
          <w:sz w:val="28"/>
          <w:szCs w:val="28"/>
          <w:lang w:eastAsia="ru-RU"/>
          <w:rPrChange w:id="23" w:author="Учетная запись Майкрософт" w:date="2020-12-16T10:01:00Z">
            <w:rPr>
              <w:lang w:eastAsia="ru-RU"/>
            </w:rPr>
          </w:rPrChange>
        </w:rPr>
        <w:t xml:space="preserve"> </w:t>
      </w:r>
      <w:commentRangeEnd w:id="20"/>
      <w:r w:rsidR="000F299A" w:rsidRPr="006346C6">
        <w:rPr>
          <w:rStyle w:val="af0"/>
          <w:rFonts w:ascii="Times New Roman" w:hAnsi="Times New Roman" w:cs="Times New Roman"/>
          <w:sz w:val="28"/>
          <w:szCs w:val="28"/>
          <w:rPrChange w:id="24" w:author="Учетная запись Майкрософт" w:date="2020-12-16T10:01:00Z">
            <w:rPr>
              <w:rStyle w:val="af0"/>
              <w:b w:val="0"/>
              <w:bCs w:val="0"/>
              <w:i w:val="0"/>
              <w:iCs w:val="0"/>
            </w:rPr>
          </w:rPrChange>
        </w:rPr>
        <w:commentReference w:id="20"/>
      </w:r>
      <w:r w:rsidRPr="006346C6">
        <w:rPr>
          <w:rFonts w:ascii="Times New Roman" w:hAnsi="Times New Roman" w:cs="Times New Roman"/>
          <w:sz w:val="28"/>
          <w:szCs w:val="28"/>
          <w:lang w:eastAsia="ru-RU"/>
          <w:rPrChange w:id="25" w:author="Учетная запись Майкрософт" w:date="2020-12-16T10:01:00Z">
            <w:rPr>
              <w:lang w:eastAsia="ru-RU"/>
            </w:rPr>
          </w:rPrChange>
        </w:rPr>
        <w:t xml:space="preserve">– </w:t>
      </w:r>
      <w:r w:rsidR="00F7189D" w:rsidRPr="006346C6">
        <w:rPr>
          <w:rFonts w:ascii="Times New Roman" w:hAnsi="Times New Roman" w:cs="Times New Roman"/>
          <w:sz w:val="28"/>
          <w:szCs w:val="28"/>
          <w:lang w:eastAsia="ru-RU"/>
          <w:rPrChange w:id="26" w:author="Учетная запись Майкрософт" w:date="2020-12-16T10:01:00Z">
            <w:rPr>
              <w:lang w:eastAsia="ru-RU"/>
            </w:rPr>
          </w:rPrChange>
        </w:rPr>
        <w:t>значение экспоненциальной средней в момент времени</w:t>
      </w:r>
      <w:r w:rsidRPr="006346C6">
        <w:rPr>
          <w:rFonts w:ascii="Times New Roman" w:hAnsi="Times New Roman" w:cs="Times New Roman"/>
          <w:sz w:val="28"/>
          <w:szCs w:val="28"/>
          <w:lang w:eastAsia="ru-RU"/>
          <w:rPrChange w:id="27" w:author="Учетная запись Майкрософт" w:date="2020-12-16T10:01:00Z">
            <w:rPr>
              <w:lang w:eastAsia="ru-RU"/>
            </w:rPr>
          </w:rPrChange>
        </w:rPr>
        <w:t xml:space="preserve"> </w:t>
      </w:r>
      <m:oMath>
        <m:r>
          <w:rPr>
            <w:rFonts w:ascii="Cambria Math" w:hAnsi="Cambria Math" w:cs="Times New Roman"/>
            <w:sz w:val="28"/>
            <w:szCs w:val="28"/>
            <w:lang w:eastAsia="ru-RU"/>
            <w:rPrChange w:id="28" w:author="Учетная запись Майкрософт" w:date="2020-12-16T10:01:00Z">
              <w:rPr>
                <w:rFonts w:ascii="Cambria Math" w:hAnsi="Cambria Math"/>
                <w:sz w:val="28"/>
                <w:szCs w:val="28"/>
                <w:lang w:eastAsia="ru-RU"/>
              </w:rPr>
            </w:rPrChange>
          </w:rPr>
          <m:t>t</m:t>
        </m:r>
      </m:oMath>
      <w:r w:rsidR="00F7189D" w:rsidRPr="006346C6">
        <w:rPr>
          <w:rFonts w:ascii="Times New Roman" w:hAnsi="Times New Roman" w:cs="Times New Roman"/>
          <w:sz w:val="28"/>
          <w:szCs w:val="28"/>
          <w:lang w:eastAsia="ru-RU"/>
          <w:rPrChange w:id="29" w:author="Учетная запись Майкрософт" w:date="2020-12-16T10:01:00Z">
            <w:rPr>
              <w:lang w:eastAsia="ru-RU"/>
            </w:rPr>
          </w:rPrChange>
        </w:rPr>
        <w:t>.</w:t>
      </w:r>
      <m:oMath>
        <m:r>
          <w:rPr>
            <w:rFonts w:ascii="Cambria Math" w:eastAsia="Times New Roman" w:hAnsi="Cambria Math" w:cs="Times New Roman"/>
            <w:sz w:val="28"/>
            <w:szCs w:val="28"/>
            <w:lang w:eastAsia="ru-RU"/>
            <w:rPrChange w:id="30" w:author="Учетная запись Майкрософт" w:date="2020-12-16T10:01:00Z">
              <w:rPr>
                <w:rFonts w:ascii="Cambria Math" w:eastAsia="Times New Roman" w:hAnsi="Cambria Math"/>
                <w:sz w:val="28"/>
                <w:szCs w:val="28"/>
                <w:lang w:eastAsia="ru-RU"/>
              </w:rPr>
            </w:rPrChange>
          </w:rPr>
          <m:t xml:space="preserve"> </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31"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32" w:author="Учетная запись Майкрософт" w:date="2020-12-16T10:01:00Z">
                  <w:rPr>
                    <w:rFonts w:ascii="Cambria Math" w:eastAsia="Times New Roman" w:hAnsi="Cambria Math"/>
                    <w:sz w:val="28"/>
                    <w:szCs w:val="28"/>
                    <w:lang w:eastAsia="ru-RU"/>
                  </w:rPr>
                </w:rPrChange>
              </w:rPr>
              <m:t>t</m:t>
            </m:r>
          </m:sub>
        </m:sSub>
      </m:oMath>
      <w:r w:rsidR="00F7189D" w:rsidRPr="006346C6">
        <w:rPr>
          <w:rFonts w:ascii="Times New Roman" w:hAnsi="Times New Roman" w:cs="Times New Roman"/>
          <w:sz w:val="28"/>
          <w:szCs w:val="28"/>
          <w:lang w:eastAsia="ru-RU"/>
          <w:rPrChange w:id="33" w:author="Учетная запись Майкрософт" w:date="2020-12-16T10:01:00Z">
            <w:rPr>
              <w:lang w:eastAsia="ru-RU"/>
            </w:rPr>
          </w:rPrChange>
        </w:rPr>
        <w:t xml:space="preserve"> </w:t>
      </w:r>
      <w:r w:rsidRPr="006346C6">
        <w:rPr>
          <w:rFonts w:ascii="Times New Roman" w:hAnsi="Times New Roman" w:cs="Times New Roman"/>
          <w:sz w:val="28"/>
          <w:szCs w:val="28"/>
          <w:lang w:eastAsia="ru-RU"/>
          <w:rPrChange w:id="34" w:author="Учетная запись Майкрософт" w:date="2020-12-16T10:01:00Z">
            <w:rPr>
              <w:lang w:eastAsia="ru-RU"/>
            </w:rPr>
          </w:rPrChange>
        </w:rPr>
        <w:t>м</w:t>
      </w:r>
      <w:r w:rsidR="00F7189D" w:rsidRPr="006346C6">
        <w:rPr>
          <w:rFonts w:ascii="Times New Roman" w:hAnsi="Times New Roman" w:cs="Times New Roman"/>
          <w:sz w:val="28"/>
          <w:szCs w:val="28"/>
          <w:lang w:eastAsia="ru-RU"/>
          <w:rPrChange w:id="35" w:author="Учетная запись Майкрософт" w:date="2020-12-16T10:01:00Z">
            <w:rPr>
              <w:lang w:eastAsia="ru-RU"/>
            </w:rPr>
          </w:rPrChange>
        </w:rPr>
        <w:t>ожно найти, используя:</w:t>
      </w:r>
      <w:r w:rsidRPr="006346C6">
        <w:rPr>
          <w:rFonts w:ascii="Times New Roman" w:hAnsi="Times New Roman" w:cs="Times New Roman"/>
          <w:i/>
          <w:sz w:val="28"/>
          <w:szCs w:val="28"/>
          <w:lang w:eastAsia="ru-RU"/>
          <w:rPrChange w:id="36" w:author="Учетная запись Майкрософт" w:date="2020-12-16T10:01:00Z">
            <w:rPr>
              <w:rFonts w:ascii="Times New Roman" w:hAnsi="Times New Roman" w:cs="Times New Roman"/>
              <w:b w:val="0"/>
              <w:i w:val="0"/>
              <w:color w:val="000000"/>
              <w:sz w:val="28"/>
              <w:szCs w:val="28"/>
              <w:lang w:val="en-US" w:eastAsia="ru-RU"/>
            </w:rPr>
          </w:rPrChange>
        </w:rPr>
        <w:t xml:space="preserve"> </w:t>
      </w:r>
    </w:p>
    <w:p w14:paraId="6D76A1B5" w14:textId="3D9311ED" w:rsidR="00F7189D" w:rsidRPr="006346C6" w:rsidRDefault="002D67AD">
      <w:pPr>
        <w:jc w:val="both"/>
        <w:rPr>
          <w:rFonts w:ascii="Times New Roman" w:hAnsi="Times New Roman" w:cs="Times New Roman"/>
          <w:sz w:val="28"/>
          <w:szCs w:val="28"/>
          <w:lang w:eastAsia="ru-RU"/>
          <w:rPrChange w:id="37" w:author="Учетная запись Майкрософт" w:date="2020-12-16T10:01:00Z">
            <w:rPr>
              <w:lang w:eastAsia="ru-RU"/>
            </w:rPr>
          </w:rPrChange>
        </w:rPr>
        <w:pPrChange w:id="38" w:author="Учетная запись Майкрософт" w:date="2020-12-16T10:02:00Z">
          <w:pPr/>
        </w:pPrChange>
      </w:pPr>
      <m:oMathPara>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 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x</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+(1-α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t-1</m:t>
              </m:r>
            </m:sub>
          </m:sSub>
          <m:r>
            <w:rPr>
              <w:rFonts w:ascii="Cambria Math" w:eastAsia="Times New Roman" w:hAnsi="Cambria Math" w:cs="Times New Roman"/>
              <w:sz w:val="28"/>
              <w:szCs w:val="28"/>
              <w:lang w:eastAsia="ru-RU"/>
            </w:rPr>
            <m:t xml:space="preserve">), </m:t>
          </m:r>
        </m:oMath>
      </m:oMathPara>
    </w:p>
    <w:p w14:paraId="7B2689B2" w14:textId="395E83EE" w:rsidR="00F7189D" w:rsidRPr="006346C6" w:rsidRDefault="007B1F59">
      <w:pPr>
        <w:jc w:val="both"/>
        <w:rPr>
          <w:rFonts w:ascii="Times New Roman" w:hAnsi="Times New Roman" w:cs="Times New Roman"/>
          <w:color w:val="222222"/>
          <w:sz w:val="28"/>
          <w:szCs w:val="28"/>
          <w:rPrChange w:id="39" w:author="Учетная запись Майкрософт" w:date="2020-12-16T10:01:00Z">
            <w:rPr>
              <w:color w:val="222222"/>
            </w:rPr>
          </w:rPrChange>
        </w:rPr>
        <w:pPrChange w:id="40" w:author="Учетная запись Майкрософт" w:date="2020-12-16T10:02:00Z">
          <w:pPr>
            <w:pStyle w:val="4"/>
            <w:shd w:val="clear" w:color="auto" w:fill="FFFFFF"/>
            <w:spacing w:before="0" w:line="360" w:lineRule="auto"/>
            <w:jc w:val="both"/>
          </w:pPr>
        </w:pPrChange>
      </w:pPr>
      <w:r w:rsidRPr="006346C6">
        <w:rPr>
          <w:rFonts w:ascii="Times New Roman" w:hAnsi="Times New Roman" w:cs="Times New Roman"/>
          <w:color w:val="222222"/>
          <w:sz w:val="28"/>
          <w:szCs w:val="28"/>
          <w:rPrChange w:id="41" w:author="Учетная запись Майкрософт" w:date="2020-12-16T10:01:00Z">
            <w:rPr>
              <w:color w:val="222222"/>
            </w:rPr>
          </w:rPrChange>
        </w:rPr>
        <w:t xml:space="preserve">где </w:t>
      </w:r>
      <m:oMath>
        <m:r>
          <w:rPr>
            <w:rFonts w:ascii="Cambria Math" w:hAnsi="Cambria Math" w:cs="Times New Roman"/>
            <w:sz w:val="28"/>
            <w:szCs w:val="28"/>
            <w:lang w:val="en-US" w:eastAsia="ru-RU"/>
            <w:rPrChange w:id="42"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43" w:author="Учетная запись Майкрософт" w:date="2020-12-16T10:01:00Z">
              <w:rPr>
                <w:rFonts w:ascii="Cambria Math" w:hAnsi="Cambria Math"/>
                <w:sz w:val="28"/>
                <w:szCs w:val="28"/>
                <w:lang w:eastAsia="ru-RU"/>
              </w:rPr>
            </w:rPrChange>
          </w:rPr>
          <m:t>=</m:t>
        </m:r>
        <m:r>
          <w:rPr>
            <w:rFonts w:ascii="Cambria Math" w:hAnsi="Cambria Math" w:cs="Times New Roman"/>
            <w:sz w:val="28"/>
            <w:szCs w:val="28"/>
            <w:lang w:val="en-US" w:eastAsia="ru-RU"/>
            <w:rPrChange w:id="44" w:author="Учетная запись Майкрософт" w:date="2020-12-16T10:01:00Z">
              <w:rPr>
                <w:rFonts w:ascii="Cambria Math" w:hAnsi="Cambria Math"/>
                <w:sz w:val="28"/>
                <w:szCs w:val="28"/>
                <w:lang w:val="en-US" w:eastAsia="ru-RU"/>
              </w:rPr>
            </w:rPrChange>
          </w:rPr>
          <m:t>const</m:t>
        </m:r>
      </m:oMath>
      <w:r w:rsidRPr="006346C6">
        <w:rPr>
          <w:rFonts w:ascii="Times New Roman" w:hAnsi="Times New Roman" w:cs="Times New Roman"/>
          <w:sz w:val="28"/>
          <w:szCs w:val="28"/>
          <w:lang w:eastAsia="ru-RU"/>
          <w:rPrChange w:id="45" w:author="Учетная запись Майкрософт" w:date="2020-12-16T10:01:00Z">
            <w:rPr>
              <w:lang w:eastAsia="ru-RU"/>
            </w:rPr>
          </w:rPrChange>
        </w:rPr>
        <w:t xml:space="preserve">, </w:t>
      </w:r>
      <m:oMath>
        <m:r>
          <w:rPr>
            <w:rFonts w:ascii="Cambria Math" w:hAnsi="Cambria Math" w:cs="Times New Roman"/>
            <w:sz w:val="28"/>
            <w:szCs w:val="28"/>
            <w:lang w:eastAsia="ru-RU"/>
            <w:rPrChange w:id="46" w:author="Учетная запись Майкрософт" w:date="2020-12-16T10:01:00Z">
              <w:rPr>
                <w:rFonts w:ascii="Cambria Math" w:hAnsi="Cambria Math"/>
                <w:sz w:val="28"/>
                <w:szCs w:val="28"/>
                <w:lang w:eastAsia="ru-RU"/>
              </w:rPr>
            </w:rPrChange>
          </w:rPr>
          <m:t>0&lt;</m:t>
        </m:r>
        <m:r>
          <w:rPr>
            <w:rFonts w:ascii="Cambria Math" w:hAnsi="Cambria Math" w:cs="Times New Roman"/>
            <w:sz w:val="28"/>
            <w:szCs w:val="28"/>
            <w:lang w:val="en-US" w:eastAsia="ru-RU"/>
            <w:rPrChange w:id="47"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48" w:author="Учетная запись Майкрософт" w:date="2020-12-16T10:01:00Z">
              <w:rPr>
                <w:rFonts w:ascii="Cambria Math" w:hAnsi="Cambria Math"/>
                <w:sz w:val="28"/>
                <w:szCs w:val="28"/>
                <w:lang w:eastAsia="ru-RU"/>
              </w:rPr>
            </w:rPrChange>
          </w:rPr>
          <m:t>&lt;1</m:t>
        </m:r>
      </m:oMath>
      <w:r w:rsidR="00F7189D" w:rsidRPr="006346C6">
        <w:rPr>
          <w:rFonts w:ascii="Times New Roman" w:hAnsi="Times New Roman" w:cs="Times New Roman"/>
          <w:sz w:val="28"/>
          <w:szCs w:val="28"/>
          <w:lang w:eastAsia="ru-RU"/>
          <w:rPrChange w:id="49" w:author="Учетная запись Майкрософт" w:date="2020-12-16T10:01:00Z">
            <w:rPr>
              <w:lang w:eastAsia="ru-RU"/>
            </w:rPr>
          </w:rPrChange>
        </w:rPr>
        <w:t xml:space="preserve"> представляет из себя параметр сглаживания. </w:t>
      </w:r>
    </w:p>
    <w:p w14:paraId="107D7611"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14:paraId="38271C2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14:paraId="4F6FE3ED" w14:textId="77777777" w:rsidR="00F7189D" w:rsidRPr="001D00F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14:paraId="1287DA2F"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hAnsi="Times New Roman" w:cs="Times New Roman"/>
          <w:sz w:val="28"/>
          <w:szCs w:val="28"/>
        </w:rPr>
        <w:t>,</w:t>
      </w:r>
    </w:p>
    <w:p w14:paraId="00CA03D0"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14:paraId="6100E1A8"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lastRenderedPageBreak/>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14:paraId="79DDD27B"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В </w:t>
      </w:r>
      <w:hyperlink r:id="rId9" w:tooltip="Модель Хольта" w:history="1">
        <w:r w:rsidRPr="007B1F59">
          <w:rPr>
            <w:rStyle w:val="a6"/>
            <w:rFonts w:ascii="Times New Roman" w:hAnsi="Times New Roman" w:cs="Times New Roman"/>
            <w:color w:val="auto"/>
            <w:sz w:val="28"/>
            <w:szCs w:val="28"/>
            <w:u w:val="none"/>
          </w:rPr>
          <w:t xml:space="preserve">модели </w:t>
        </w:r>
        <w:r w:rsidRPr="00F469EF">
          <w:rPr>
            <w:rStyle w:val="a6"/>
            <w:rFonts w:ascii="Times New Roman" w:hAnsi="Times New Roman" w:cs="Times New Roman"/>
            <w:color w:val="auto"/>
            <w:sz w:val="28"/>
            <w:szCs w:val="28"/>
          </w:rPr>
          <w:t>Хольта</w:t>
        </w:r>
      </w:hyperlink>
      <w:r w:rsidRPr="00F469EF">
        <w:rPr>
          <w:rFonts w:ascii="Times New Roman" w:hAnsi="Times New Roman" w:cs="Times New Roman"/>
          <w:sz w:val="28"/>
          <w:szCs w:val="28"/>
        </w:rPr>
        <w:t xml:space="preserve"> используются формулы:</w:t>
      </w:r>
    </w:p>
    <w:p w14:paraId="4DE0A5EE"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F7189D" w:rsidRPr="00F469EF">
        <w:rPr>
          <w:rFonts w:ascii="Times New Roman" w:hAnsi="Times New Roman" w:cs="Times New Roman"/>
          <w:noProof/>
          <w:sz w:val="28"/>
          <w:szCs w:val="28"/>
          <w:lang w:eastAsia="ru-RU"/>
        </w:rPr>
        <w:t>,</w:t>
      </w:r>
    </w:p>
    <w:p w14:paraId="3E4A6F02"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noProof/>
          <w:sz w:val="28"/>
          <w:szCs w:val="28"/>
          <w:lang w:eastAsia="ru-RU"/>
        </w:rPr>
        <w:t>,</w:t>
      </w:r>
    </w:p>
    <w:p w14:paraId="48916782" w14:textId="77777777" w:rsidR="00F7189D" w:rsidRPr="00F469EF" w:rsidRDefault="00F7189D" w:rsidP="00F7189D">
      <w:pPr>
        <w:shd w:val="clear" w:color="auto" w:fill="FFFFFF"/>
        <w:spacing w:after="0" w:line="360" w:lineRule="auto"/>
        <w:rPr>
          <w:rFonts w:ascii="Times New Roman" w:hAnsi="Times New Roman" w:cs="Times New Roman"/>
          <w:sz w:val="28"/>
          <w:szCs w:val="28"/>
        </w:rPr>
      </w:pPr>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xml:space="preserve"> выступают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14:paraId="0D3CC085"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Хольта и для вычисления оценок применяют:</w:t>
      </w:r>
    </w:p>
    <w:p w14:paraId="6EB25D12"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noProof/>
          <w:sz w:val="28"/>
          <w:szCs w:val="28"/>
          <w:lang w:eastAsia="ru-RU"/>
        </w:rPr>
        <w:t>;</w:t>
      </w:r>
    </w:p>
    <w:p w14:paraId="4BA96291"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sz w:val="28"/>
          <w:szCs w:val="28"/>
        </w:rPr>
        <w:t>,</w:t>
      </w:r>
    </w:p>
    <w:p w14:paraId="3C372539"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14:paraId="2A9BDFAA"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Для модели прогнозирования Дж.Бокса и Г.Дженкинса справедливы:</w:t>
      </w:r>
    </w:p>
    <w:p w14:paraId="38E03C13"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F7189D" w:rsidRPr="00F469EF">
        <w:rPr>
          <w:rFonts w:ascii="Times New Roman" w:eastAsiaTheme="minorEastAsia" w:hAnsi="Times New Roman" w:cs="Times New Roman"/>
          <w:sz w:val="28"/>
          <w:szCs w:val="28"/>
          <w:lang w:eastAsia="ru-RU"/>
        </w:rPr>
        <w:t>.</w:t>
      </w:r>
    </w:p>
    <w:p w14:paraId="0D6D6B0A"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39B012B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Данная модель не дает преимуществ перед моделью Хольта, так как 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 оказывается близким к нулю.</w:t>
      </w:r>
    </w:p>
    <w:p w14:paraId="32CA8CC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Модель Хольта-Уинтерса</w:t>
      </w:r>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Модель Тейла-Вейджа</w:t>
      </w:r>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14:paraId="1F88BFFC" w14:textId="6029B625"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r w:rsidRPr="00F469EF">
        <w:rPr>
          <w:sz w:val="28"/>
          <w:szCs w:val="28"/>
          <w:shd w:val="clear" w:color="auto" w:fill="FFFFFF"/>
        </w:rPr>
        <w:t xml:space="preserve">Хольта-Уинтерса, нельзя не </w:t>
      </w:r>
      <w:r w:rsidR="000D5DA0" w:rsidRPr="00F469EF">
        <w:rPr>
          <w:sz w:val="28"/>
          <w:szCs w:val="28"/>
          <w:shd w:val="clear" w:color="auto" w:fill="FFFFFF"/>
        </w:rPr>
        <w:t>упомянуть</w:t>
      </w:r>
      <w:r w:rsidRPr="00F469EF">
        <w:rPr>
          <w:sz w:val="28"/>
          <w:szCs w:val="28"/>
          <w:shd w:val="clear" w:color="auto" w:fill="FFFFFF"/>
        </w:rPr>
        <w:t xml:space="preserve"> о модель Хольта, ведь именно на основе этой модели Уинтерс создал свою прогностическую модель, которая способна учитывать экспоненциальный тренд и аддитивную сезонность.</w:t>
      </w:r>
    </w:p>
    <w:p w14:paraId="5C39F7C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lastRenderedPageBreak/>
        <w:t>В модели Хольта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влияния линейного тренда используют модель Хольта. Однако эта модель не учитывает сезонность.</w:t>
      </w:r>
    </w:p>
    <w:p w14:paraId="36E31683"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r w:rsidRPr="00F469EF">
        <w:rPr>
          <w:sz w:val="28"/>
          <w:szCs w:val="28"/>
          <w:shd w:val="clear" w:color="auto" w:fill="FFFFFF"/>
        </w:rPr>
        <w:t xml:space="preserve">Хольта-Уинтерса зададим временной 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14:paraId="40E3602E"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6DED8E37"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4D75B516"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37B0F66B"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1AEA302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14:paraId="2546145F" w14:textId="3A73C0A2" w:rsidR="00F7189D" w:rsidRPr="00985C3C"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985C3C">
        <w:rPr>
          <w:sz w:val="28"/>
          <w:szCs w:val="28"/>
        </w:rPr>
        <w:t>[</w:t>
      </w:r>
      <w:r w:rsidR="006107FB" w:rsidRPr="002E69B2">
        <w:rPr>
          <w:sz w:val="28"/>
          <w:szCs w:val="28"/>
          <w:rPrChange w:id="50" w:author="Иван Слеповичев" w:date="2020-12-15T14:56:00Z">
            <w:rPr>
              <w:sz w:val="28"/>
              <w:szCs w:val="28"/>
              <w:lang w:val="en-US"/>
            </w:rPr>
          </w:rPrChange>
        </w:rPr>
        <w:t>4</w:t>
      </w:r>
      <w:r w:rsidRPr="00985C3C">
        <w:rPr>
          <w:sz w:val="28"/>
          <w:szCs w:val="28"/>
        </w:rPr>
        <w:t>]</w:t>
      </w:r>
    </w:p>
    <w:p w14:paraId="0C884FF0"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Теперь рассмотрим усложнённую модель Хольта, которая учитывает сезонность и аддитивный тренд. Для неё справедливы формулы:</w:t>
      </w:r>
    </w:p>
    <w:p w14:paraId="646F7257"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228270BD"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F7189D" w:rsidRPr="00F469EF">
        <w:rPr>
          <w:sz w:val="28"/>
          <w:szCs w:val="28"/>
        </w:rPr>
        <w:t>,</w:t>
      </w:r>
    </w:p>
    <w:p w14:paraId="012BC32D"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06EB57E3" w14:textId="77777777" w:rsidR="00F7189D" w:rsidRPr="00F469EF" w:rsidRDefault="002D67AD"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0D975E56" w14:textId="06AE06B3"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r w:rsidRPr="00F469EF">
        <w:rPr>
          <w:sz w:val="28"/>
          <w:szCs w:val="28"/>
        </w:rPr>
        <w:lastRenderedPageBreak/>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w:t>
      </w:r>
      <w:del w:id="51" w:author="Иван Слеповичев" w:date="2020-12-15T16:39:00Z">
        <w:r w:rsidRPr="00F469EF" w:rsidDel="000F299A">
          <w:rPr>
            <w:sz w:val="28"/>
            <w:szCs w:val="28"/>
          </w:rPr>
          <w:delText xml:space="preserve">модель </w:delText>
        </w:r>
      </w:del>
      <w:ins w:id="52" w:author="Иван Слеповичев" w:date="2020-12-15T16:39:00Z">
        <w:r w:rsidR="000F299A" w:rsidRPr="00F469EF">
          <w:rPr>
            <w:sz w:val="28"/>
            <w:szCs w:val="28"/>
          </w:rPr>
          <w:t>модел</w:t>
        </w:r>
        <w:r w:rsidR="000F299A">
          <w:rPr>
            <w:sz w:val="28"/>
            <w:szCs w:val="28"/>
          </w:rPr>
          <w:t>и</w:t>
        </w:r>
        <w:r w:rsidR="000F299A" w:rsidRPr="00F469EF">
          <w:rPr>
            <w:sz w:val="28"/>
            <w:szCs w:val="28"/>
          </w:rPr>
          <w:t xml:space="preserve"> </w:t>
        </w:r>
      </w:ins>
      <w:r w:rsidRPr="00F469EF">
        <w:rPr>
          <w:sz w:val="28"/>
          <w:szCs w:val="28"/>
        </w:rPr>
        <w:t>Хольта-Уинтерса.</w:t>
      </w:r>
    </w:p>
    <w:p w14:paraId="030AB11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Рассмотрим стохастический процесс Тейла и Вейджа. При изучении экспоненциальной средней они предложили применить двухпараметрический предикатор Хольта для прогнозирования некоторого вероятностного процесса, который ярко характеризуется трендом. Процесс Тейла-Вейджа аналитически записывается так:</w:t>
      </w:r>
    </w:p>
    <w:p w14:paraId="4C37B4A0" w14:textId="77777777" w:rsidR="00F7189D" w:rsidRPr="00F469EF" w:rsidRDefault="002D67AD" w:rsidP="00F7189D">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F7189D" w:rsidRPr="00F469EF">
        <w:rPr>
          <w:i/>
          <w:sz w:val="28"/>
          <w:szCs w:val="28"/>
        </w:rPr>
        <w:t>;</w:t>
      </w:r>
    </w:p>
    <w:p w14:paraId="10193F5A" w14:textId="77777777" w:rsidR="00F7189D" w:rsidRPr="00F469EF" w:rsidRDefault="002D67AD"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14:paraId="33A00AA1" w14:textId="77777777" w:rsidR="00F7189D" w:rsidRPr="00F469EF" w:rsidRDefault="002D67AD"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14:paraId="1DC49F6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w:t>
      </w:r>
    </w:p>
    <w:p w14:paraId="1B23EEE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14:paraId="4C904458" w14:textId="77777777" w:rsidR="00F7189D" w:rsidRPr="00F469EF" w:rsidRDefault="002D67AD">
      <w:pPr>
        <w:shd w:val="clear" w:color="auto" w:fill="FFFFFF"/>
        <w:spacing w:after="0" w:line="360" w:lineRule="auto"/>
        <w:jc w:val="center"/>
        <w:rPr>
          <w:rFonts w:ascii="Times New Roman" w:hAnsi="Times New Roman" w:cs="Times New Roman"/>
          <w:sz w:val="28"/>
          <w:szCs w:val="28"/>
        </w:rPr>
        <w:pPrChange w:id="53" w:author="Учетная запись Майкрософт" w:date="2020-12-16T10:02:00Z">
          <w:pPr>
            <w:shd w:val="clear" w:color="auto" w:fill="FFFFFF"/>
            <w:spacing w:after="0" w:line="360" w:lineRule="auto"/>
            <w:ind w:firstLine="709"/>
            <w:jc w:val="center"/>
          </w:pPr>
        </w:pPrChange>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commentRangeStart w:id="54"/>
    <w:p w14:paraId="559AC18E" w14:textId="77777777" w:rsidR="00F7189D" w:rsidRPr="00F469EF" w:rsidRDefault="002D67AD">
      <w:pPr>
        <w:shd w:val="clear" w:color="auto" w:fill="FFFFFF"/>
        <w:spacing w:after="0" w:line="360" w:lineRule="auto"/>
        <w:jc w:val="center"/>
        <w:rPr>
          <w:rFonts w:ascii="Times New Roman" w:eastAsiaTheme="minorEastAsia" w:hAnsi="Times New Roman" w:cs="Times New Roman"/>
          <w:sz w:val="28"/>
          <w:szCs w:val="28"/>
          <w:lang w:eastAsia="ru-RU"/>
        </w:rPr>
        <w:pPrChange w:id="55" w:author="Учетная запись Майкрософт" w:date="2020-12-16T10:02:00Z">
          <w:pPr>
            <w:shd w:val="clear" w:color="auto" w:fill="FFFFFF"/>
            <w:spacing w:after="0" w:line="360" w:lineRule="auto"/>
            <w:ind w:firstLine="709"/>
            <w:jc w:val="center"/>
          </w:pPr>
        </w:pPrChange>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commentRangeEnd w:id="54"/>
      <w:r w:rsidR="00A85686">
        <w:rPr>
          <w:rStyle w:val="af0"/>
        </w:rPr>
        <w:commentReference w:id="54"/>
      </w:r>
    </w:p>
    <w:p w14:paraId="2D003968" w14:textId="77777777" w:rsidR="00F7189D" w:rsidRPr="00F469EF" w:rsidRDefault="002D67AD">
      <w:pPr>
        <w:shd w:val="clear" w:color="auto" w:fill="FFFFFF"/>
        <w:spacing w:after="0" w:line="360" w:lineRule="auto"/>
        <w:jc w:val="center"/>
        <w:rPr>
          <w:rFonts w:ascii="Times New Roman" w:eastAsiaTheme="minorEastAsia" w:hAnsi="Times New Roman" w:cs="Times New Roman"/>
          <w:i/>
          <w:sz w:val="28"/>
          <w:szCs w:val="28"/>
          <w:lang w:eastAsia="ru-RU"/>
        </w:rPr>
        <w:pPrChange w:id="56" w:author="Учетная запись Майкрософт" w:date="2020-12-16T10:02:00Z">
          <w:pPr>
            <w:shd w:val="clear" w:color="auto" w:fill="FFFFFF"/>
            <w:spacing w:after="0" w:line="360" w:lineRule="auto"/>
            <w:ind w:firstLine="709"/>
            <w:jc w:val="center"/>
          </w:pPr>
        </w:pPrChange>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eastAsiaTheme="minorEastAsia" w:hAnsi="Times New Roman" w:cs="Times New Roman"/>
          <w:i/>
          <w:sz w:val="28"/>
          <w:szCs w:val="28"/>
          <w:lang w:eastAsia="ru-RU"/>
        </w:rPr>
        <w:t>,</w:t>
      </w:r>
    </w:p>
    <w:p w14:paraId="7CA715EE"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то уравнения адаптации примут вид:</w:t>
      </w:r>
    </w:p>
    <w:p w14:paraId="310152C8" w14:textId="77777777" w:rsidR="00F7189D" w:rsidRPr="00F469EF" w:rsidRDefault="002D67AD"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1AD19E4C" w14:textId="77777777" w:rsidR="00F7189D" w:rsidRPr="00F469EF" w:rsidRDefault="002D67A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F7189D" w:rsidRPr="00F469EF">
        <w:rPr>
          <w:rFonts w:ascii="Times New Roman" w:eastAsiaTheme="minorEastAsia" w:hAnsi="Times New Roman" w:cs="Times New Roman"/>
          <w:sz w:val="28"/>
          <w:szCs w:val="28"/>
          <w:lang w:eastAsia="ru-RU"/>
        </w:rPr>
        <w:t>;</w:t>
      </w:r>
    </w:p>
    <w:p w14:paraId="76B282B4" w14:textId="77777777" w:rsidR="00F7189D" w:rsidRPr="00F469EF" w:rsidRDefault="00F7189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394D1CF7"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w:t>
      </w:r>
      <w:r w:rsidRPr="00F469EF">
        <w:rPr>
          <w:rFonts w:ascii="Times New Roman" w:eastAsiaTheme="minorEastAsia" w:hAnsi="Times New Roman" w:cs="Times New Roman"/>
          <w:sz w:val="28"/>
          <w:szCs w:val="28"/>
          <w:lang w:eastAsia="ru-RU"/>
        </w:rPr>
        <w:lastRenderedPageBreak/>
        <w:t xml:space="preserve">также, что </w:t>
      </w:r>
      <w:commentRangeStart w:id="57"/>
      <w:r w:rsidRPr="00F469EF">
        <w:rPr>
          <w:rFonts w:ascii="Times New Roman" w:eastAsiaTheme="minorEastAsia" w:hAnsi="Times New Roman" w:cs="Times New Roman"/>
          <w:sz w:val="28"/>
          <w:szCs w:val="28"/>
          <w:lang w:eastAsia="ru-RU"/>
        </w:rPr>
        <w:t xml:space="preserve">определение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w:t>
      </w:r>
      <w:commentRangeEnd w:id="57"/>
      <w:r w:rsidR="00A85686">
        <w:rPr>
          <w:rStyle w:val="af0"/>
        </w:rPr>
        <w:commentReference w:id="57"/>
      </w:r>
      <w:r w:rsidRPr="00F469EF">
        <w:rPr>
          <w:rFonts w:ascii="Times New Roman" w:eastAsiaTheme="minorEastAsia" w:hAnsi="Times New Roman" w:cs="Times New Roman"/>
          <w:sz w:val="28"/>
          <w:szCs w:val="28"/>
          <w:lang w:eastAsia="ru-RU"/>
        </w:rPr>
        <w:t xml:space="preserve">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5E5D0705"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14:paraId="31E33C1C" w14:textId="77777777" w:rsidR="00F7189D" w:rsidRPr="00F469EF" w:rsidRDefault="002D67A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F7189D" w:rsidRPr="00F469EF">
        <w:rPr>
          <w:rFonts w:ascii="Times New Roman" w:eastAsiaTheme="minorEastAsia" w:hAnsi="Times New Roman" w:cs="Times New Roman"/>
          <w:sz w:val="28"/>
          <w:szCs w:val="28"/>
          <w:lang w:eastAsia="ru-RU"/>
        </w:rPr>
        <w:t>,</w:t>
      </w:r>
    </w:p>
    <w:p w14:paraId="7585CA39" w14:textId="75191F0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Нерлов и Вейдж показали, что проблема 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w:t>
      </w:r>
      <w:ins w:id="58" w:author="Иван Слеповичев" w:date="2020-12-15T16:46:00Z">
        <w:r w:rsidR="00276BF9">
          <w:rPr>
            <w:rFonts w:ascii="Times New Roman" w:eastAsiaTheme="minorEastAsia" w:hAnsi="Times New Roman" w:cs="Times New Roman"/>
            <w:sz w:val="28"/>
            <w:szCs w:val="28"/>
            <w:lang w:eastAsia="ru-RU"/>
          </w:rPr>
          <w:t>н</w:t>
        </w:r>
      </w:ins>
      <w:r w:rsidRPr="00F469EF">
        <w:rPr>
          <w:rFonts w:ascii="Times New Roman" w:eastAsiaTheme="minorEastAsia" w:hAnsi="Times New Roman" w:cs="Times New Roman"/>
          <w:sz w:val="28"/>
          <w:szCs w:val="28"/>
          <w:lang w:eastAsia="ru-RU"/>
        </w:rPr>
        <w:t xml:space="preserve">а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commentRangeStart w:id="59"/>
    <w:p w14:paraId="28ABD48F" w14:textId="77777777" w:rsidR="00F7189D" w:rsidRPr="00F469EF" w:rsidRDefault="002D67AD" w:rsidP="00F7189D">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F7189D" w:rsidRPr="00F469EF">
        <w:rPr>
          <w:rFonts w:ascii="Times New Roman" w:eastAsiaTheme="minorEastAsia" w:hAnsi="Times New Roman" w:cs="Times New Roman"/>
          <w:i/>
          <w:sz w:val="28"/>
          <w:szCs w:val="28"/>
          <w:lang w:eastAsia="ru-RU"/>
        </w:rPr>
        <w:t>,</w:t>
      </w:r>
      <w:commentRangeEnd w:id="59"/>
      <w:r w:rsidR="00276BF9">
        <w:rPr>
          <w:rStyle w:val="af0"/>
        </w:rPr>
        <w:commentReference w:id="59"/>
      </w:r>
    </w:p>
    <w:p w14:paraId="6306427F" w14:textId="584E3582" w:rsidR="00F7189D" w:rsidRPr="00F469EF" w:rsidRDefault="00F7189D" w:rsidP="00F7189D">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7B1F59">
        <w:rPr>
          <w:rFonts w:ascii="Times New Roman" w:eastAsiaTheme="minorEastAsia" w:hAnsi="Times New Roman" w:cs="Times New Roman"/>
          <w:i/>
          <w:sz w:val="28"/>
          <w:szCs w:val="28"/>
          <w:lang w:eastAsia="ru-RU"/>
        </w:rPr>
        <w:t xml:space="preserve"> </w:t>
      </w:r>
      <w:r w:rsidRPr="00F469EF">
        <w:rPr>
          <w:rFonts w:ascii="Times New Roman" w:eastAsiaTheme="minorEastAsia" w:hAnsi="Times New Roman" w:cs="Times New Roman"/>
          <w:sz w:val="28"/>
          <w:szCs w:val="28"/>
          <w:lang w:eastAsia="ru-RU"/>
        </w:rPr>
        <w:t>– сходящий ряд весов.</w:t>
      </w:r>
    </w:p>
    <w:p w14:paraId="0231E618" w14:textId="77777777" w:rsidR="00F7189D" w:rsidRPr="00F469EF" w:rsidRDefault="00F7189D" w:rsidP="00F7189D">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 получены следующие результаты:</w:t>
      </w:r>
    </w:p>
    <w:p w14:paraId="4F54E608" w14:textId="77777777" w:rsidR="00F7189D" w:rsidRDefault="002D67AD"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F7189D" w:rsidRPr="00F469EF">
        <w:rPr>
          <w:rFonts w:ascii="Times New Roman" w:eastAsiaTheme="minorEastAsia" w:hAnsi="Times New Roman" w:cs="Times New Roman"/>
          <w:sz w:val="28"/>
          <w:szCs w:val="28"/>
          <w:lang w:eastAsia="ru-RU"/>
        </w:rPr>
        <w:t>;</w:t>
      </w:r>
    </w:p>
    <w:p w14:paraId="0709AD69" w14:textId="5831E652" w:rsidR="00F7189D" w:rsidRPr="00B42F0B" w:rsidRDefault="002D67AD"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F7189D"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F7189D" w:rsidRPr="00F469EF">
        <w:rPr>
          <w:rFonts w:ascii="Times New Roman" w:eastAsiaTheme="minorEastAsia" w:hAnsi="Times New Roman" w:cs="Times New Roman"/>
          <w:i/>
          <w:sz w:val="28"/>
          <w:szCs w:val="28"/>
          <w:lang w:eastAsia="ru-RU"/>
        </w:rPr>
        <w:t>.</w:t>
      </w:r>
      <w:r w:rsidR="00F7189D" w:rsidRPr="00B42F0B">
        <w:rPr>
          <w:rFonts w:ascii="Times New Roman" w:eastAsiaTheme="minorEastAsia" w:hAnsi="Times New Roman" w:cs="Times New Roman"/>
          <w:sz w:val="28"/>
          <w:szCs w:val="28"/>
          <w:lang w:eastAsia="ru-RU"/>
        </w:rPr>
        <w:t xml:space="preserve"> [</w:t>
      </w:r>
      <w:r w:rsidR="006B395D" w:rsidRPr="002E69B2">
        <w:rPr>
          <w:rFonts w:ascii="Times New Roman" w:eastAsiaTheme="minorEastAsia" w:hAnsi="Times New Roman" w:cs="Times New Roman"/>
          <w:sz w:val="28"/>
          <w:szCs w:val="28"/>
          <w:lang w:eastAsia="ru-RU"/>
          <w:rPrChange w:id="60" w:author="Иван Слеповичев" w:date="2020-12-15T14:56:00Z">
            <w:rPr>
              <w:rFonts w:ascii="Times New Roman" w:eastAsiaTheme="minorEastAsia" w:hAnsi="Times New Roman" w:cs="Times New Roman"/>
              <w:sz w:val="28"/>
              <w:szCs w:val="28"/>
              <w:lang w:val="en-US" w:eastAsia="ru-RU"/>
            </w:rPr>
          </w:rPrChange>
        </w:rPr>
        <w:t>9</w:t>
      </w:r>
      <w:r w:rsidR="00F7189D" w:rsidRPr="00B42F0B">
        <w:rPr>
          <w:rFonts w:ascii="Times New Roman" w:hAnsi="Times New Roman" w:cs="Times New Roman"/>
          <w:color w:val="000000"/>
          <w:sz w:val="28"/>
          <w:szCs w:val="28"/>
          <w:shd w:val="clear" w:color="auto" w:fill="FFFFFF"/>
        </w:rPr>
        <w:t>]</w:t>
      </w:r>
    </w:p>
    <w:p w14:paraId="194E39DD" w14:textId="77777777" w:rsidR="00F7189D" w:rsidRPr="001D00FD" w:rsidRDefault="00F7189D" w:rsidP="00F7189D">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61" w:name="_Toc58017202"/>
      <w:r w:rsidRPr="001D00FD">
        <w:rPr>
          <w:rStyle w:val="10"/>
          <w:rFonts w:ascii="Times New Roman" w:hAnsi="Times New Roman" w:cs="Times New Roman"/>
          <w:b/>
          <w:i w:val="0"/>
          <w:color w:val="000000" w:themeColor="text1"/>
        </w:rPr>
        <w:t>2.3 Авторегрессионные модели прогнозирования</w:t>
      </w:r>
      <w:bookmarkEnd w:id="61"/>
      <w:r w:rsidRPr="001D00FD">
        <w:rPr>
          <w:rFonts w:ascii="Times New Roman" w:hAnsi="Times New Roman" w:cs="Times New Roman"/>
          <w:b w:val="0"/>
          <w:bCs w:val="0"/>
          <w:i w:val="0"/>
          <w:color w:val="222222"/>
          <w:sz w:val="28"/>
          <w:szCs w:val="28"/>
        </w:rPr>
        <w:t xml:space="preserve"> </w:t>
      </w:r>
    </w:p>
    <w:p w14:paraId="690E86E9" w14:textId="77777777" w:rsidR="00F7189D" w:rsidRPr="00F469EF" w:rsidRDefault="00F7189D" w:rsidP="007B1F59">
      <w:pPr>
        <w:pStyle w:val="4"/>
        <w:shd w:val="clear" w:color="auto" w:fill="FFFFFF"/>
        <w:spacing w:before="0" w:line="360" w:lineRule="auto"/>
        <w:ind w:firstLine="709"/>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14:paraId="6D5A7840" w14:textId="793E6F5C"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(autoregression integrated moving average extended</w:t>
      </w:r>
      <w:ins w:id="62" w:author="Учетная запись Майкрософт" w:date="2020-12-16T10:04:00Z">
        <w:r w:rsidR="006346C6" w:rsidRPr="006346C6">
          <w:rPr>
            <w:rFonts w:ascii="Times New Roman" w:hAnsi="Times New Roman" w:cs="Times New Roman"/>
            <w:color w:val="222222"/>
            <w:sz w:val="28"/>
            <w:szCs w:val="28"/>
            <w:lang w:val="en-US"/>
            <w:rPrChange w:id="63" w:author="Учетная запись Майкрософт" w:date="2020-12-16T10:04:00Z">
              <w:rPr>
                <w:rFonts w:ascii="Times New Roman" w:hAnsi="Times New Roman" w:cs="Times New Roman"/>
                <w:color w:val="222222"/>
                <w:sz w:val="28"/>
                <w:szCs w:val="28"/>
              </w:rPr>
            </w:rPrChange>
          </w:rPr>
          <w:t>)</w:t>
        </w:r>
        <w:r w:rsidR="006346C6">
          <w:rPr>
            <w:rFonts w:ascii="Times New Roman" w:hAnsi="Times New Roman" w:cs="Times New Roman"/>
            <w:color w:val="222222"/>
            <w:sz w:val="28"/>
            <w:szCs w:val="28"/>
            <w:lang w:val="en-US"/>
          </w:rPr>
          <w:t>;</w:t>
        </w:r>
      </w:ins>
    </w:p>
    <w:p w14:paraId="42C426C3" w14:textId="6B430ADD"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GARCH (generalized autoregressive conditional heteroskedasticity)</w:t>
      </w:r>
      <w:ins w:id="64" w:author="Учетная запись Майкрософт" w:date="2020-12-16T10:04:00Z">
        <w:r w:rsidR="006346C6">
          <w:rPr>
            <w:rFonts w:ascii="Times New Roman" w:hAnsi="Times New Roman" w:cs="Times New Roman"/>
            <w:color w:val="222222"/>
            <w:sz w:val="28"/>
            <w:szCs w:val="28"/>
            <w:lang w:val="en-US"/>
          </w:rPr>
          <w:t>;</w:t>
        </w:r>
      </w:ins>
    </w:p>
    <w:p w14:paraId="7A0FD5E3" w14:textId="0604B69A"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(autoregression distributed lag model)</w:t>
      </w:r>
      <w:ins w:id="65" w:author="Учетная запись Майкрософт" w:date="2020-12-16T10:04:00Z">
        <w:r w:rsidR="006346C6">
          <w:rPr>
            <w:rFonts w:ascii="Times New Roman" w:hAnsi="Times New Roman" w:cs="Times New Roman"/>
            <w:color w:val="222222"/>
            <w:sz w:val="28"/>
            <w:szCs w:val="28"/>
            <w:lang w:val="en-US"/>
          </w:rPr>
          <w:t>.</w:t>
        </w:r>
      </w:ins>
    </w:p>
    <w:p w14:paraId="4D9923B7" w14:textId="0EFFD689" w:rsidR="007B1F59" w:rsidRPr="007B1F59" w:rsidRDefault="00F7189D" w:rsidP="00F7189D">
      <w:pPr>
        <w:pStyle w:val="a7"/>
        <w:shd w:val="clear" w:color="auto" w:fill="FFFFFF"/>
        <w:spacing w:before="0" w:beforeAutospacing="0" w:after="0" w:afterAutospacing="0" w:line="360" w:lineRule="auto"/>
        <w:ind w:firstLine="709"/>
        <w:rPr>
          <w:color w:val="202122"/>
          <w:sz w:val="28"/>
          <w:szCs w:val="28"/>
        </w:rPr>
      </w:pPr>
      <w:r w:rsidRPr="00F469EF">
        <w:rPr>
          <w:bCs/>
          <w:color w:val="202122"/>
          <w:sz w:val="28"/>
          <w:szCs w:val="28"/>
        </w:rPr>
        <w:t>Авторегрессионная</w:t>
      </w:r>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w:t>
      </w:r>
      <w:r w:rsidR="007B1F59">
        <w:rPr>
          <w:color w:val="202122"/>
          <w:sz w:val="28"/>
          <w:szCs w:val="28"/>
        </w:rPr>
        <w:t xml:space="preserve">– </w:t>
      </w:r>
      <w:r w:rsidRPr="00F469EF">
        <w:rPr>
          <w:color w:val="202122"/>
          <w:sz w:val="28"/>
          <w:szCs w:val="28"/>
        </w:rPr>
        <w:t>модель временных рядов, в которой значения временного ряда в данный момент линейно зависят от предыдущих значений этого же ряда. Авторегрессионный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)-процесс) определяется следующим образом</w:t>
      </w:r>
      <w:r w:rsidR="007B1F59">
        <w:rPr>
          <w:color w:val="202122"/>
          <w:sz w:val="28"/>
          <w:szCs w:val="28"/>
        </w:rPr>
        <w:t>:</w:t>
      </w:r>
    </w:p>
    <w:p w14:paraId="0E93690C" w14:textId="376C76DF" w:rsidR="007B1F59" w:rsidRPr="007B1F59" w:rsidRDefault="002D67AD" w:rsidP="007B1F5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007B1F59" w:rsidRPr="007B1F59">
        <w:rPr>
          <w:color w:val="202122"/>
          <w:sz w:val="28"/>
          <w:szCs w:val="28"/>
        </w:rPr>
        <w:t>,</w:t>
      </w:r>
    </w:p>
    <w:p w14:paraId="4C8D5781" w14:textId="584F318D" w:rsidR="00F7189D" w:rsidRPr="00F469EF" w:rsidRDefault="00F7189D" w:rsidP="007B1F59">
      <w:pPr>
        <w:pStyle w:val="a7"/>
        <w:shd w:val="clear" w:color="auto" w:fill="FFFFFF"/>
        <w:spacing w:before="0" w:beforeAutospacing="0" w:after="0" w:afterAutospacing="0" w:line="360" w:lineRule="auto"/>
        <w:rPr>
          <w:color w:val="202122"/>
          <w:sz w:val="28"/>
          <w:szCs w:val="28"/>
        </w:rPr>
      </w:pPr>
      <w:r w:rsidRPr="00F469EF">
        <w:rPr>
          <w:color w:val="202122"/>
          <w:sz w:val="28"/>
          <w:szCs w:val="28"/>
        </w:rPr>
        <w:lastRenderedPageBreak/>
        <w:t xml:space="preserve">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007B1F59">
        <w:rPr>
          <w:color w:val="202122"/>
          <w:sz w:val="28"/>
          <w:szCs w:val="28"/>
        </w:rPr>
        <w:t xml:space="preserve">– </w:t>
      </w:r>
      <w:r w:rsidRPr="00F469EF">
        <w:rPr>
          <w:bCs/>
          <w:iCs/>
          <w:color w:val="202122"/>
          <w:sz w:val="28"/>
          <w:szCs w:val="28"/>
        </w:rPr>
        <w:t>параметры</w:t>
      </w:r>
      <w:r w:rsidR="007B1F59">
        <w:rPr>
          <w:color w:val="202122"/>
          <w:sz w:val="28"/>
          <w:szCs w:val="28"/>
        </w:rPr>
        <w:t xml:space="preserve"> модели (коэффициенты </w:t>
      </w:r>
      <w:r w:rsidRPr="00F469EF">
        <w:rPr>
          <w:color w:val="202122"/>
          <w:sz w:val="28"/>
          <w:szCs w:val="28"/>
        </w:rPr>
        <w:t>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xml:space="preserve">  </w:t>
      </w:r>
      <w:r w:rsidR="007B1F59" w:rsidRPr="00F469EF">
        <w:rPr>
          <w:color w:val="202122"/>
          <w:sz w:val="28"/>
          <w:szCs w:val="28"/>
        </w:rPr>
        <w:t> </w:t>
      </w:r>
      <w:r w:rsidR="007B1F59">
        <w:rPr>
          <w:color w:val="202122"/>
          <w:sz w:val="28"/>
          <w:szCs w:val="28"/>
        </w:rPr>
        <w:t xml:space="preserve">– </w:t>
      </w:r>
      <w:r w:rsidRPr="00F469EF">
        <w:rPr>
          <w:color w:val="202122"/>
          <w:sz w:val="28"/>
          <w:szCs w:val="28"/>
        </w:rPr>
        <w:t>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7B1F59" w:rsidRPr="00F469EF">
        <w:rPr>
          <w:color w:val="202122"/>
          <w:sz w:val="28"/>
          <w:szCs w:val="28"/>
        </w:rPr>
        <w:t> </w:t>
      </w:r>
      <w:r w:rsidR="007B1F59">
        <w:rPr>
          <w:color w:val="202122"/>
          <w:sz w:val="28"/>
          <w:szCs w:val="28"/>
        </w:rPr>
        <w:t>–</w:t>
      </w:r>
      <w:r w:rsidRPr="00F469EF">
        <w:rPr>
          <w:color w:val="202122"/>
          <w:sz w:val="28"/>
          <w:szCs w:val="28"/>
        </w:rPr>
        <w:t> белый шум.</w:t>
      </w:r>
    </w:p>
    <w:p w14:paraId="6562DB62"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Простейшим примером является авторегрессионный процесс первого порядка AR(1)-процесс:</w:t>
      </w:r>
    </w:p>
    <w:p w14:paraId="1C87318B" w14:textId="77777777" w:rsidR="00F7189D" w:rsidRPr="00F469EF" w:rsidRDefault="002D67AD"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09846D67"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Для данного процесса коэффициент авторегрессии совпадает с коэффициентом автокорреляции первого порядка.</w:t>
      </w:r>
    </w:p>
    <w:p w14:paraId="3865BBF8" w14:textId="3359B39E"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Другой простой процесс</w:t>
      </w:r>
      <w:r w:rsidR="007B1F59" w:rsidRPr="00F469EF">
        <w:rPr>
          <w:color w:val="202122"/>
          <w:sz w:val="28"/>
          <w:szCs w:val="28"/>
        </w:rPr>
        <w:t> </w:t>
      </w:r>
      <w:r w:rsidR="007B1F59">
        <w:rPr>
          <w:color w:val="202122"/>
          <w:sz w:val="28"/>
          <w:szCs w:val="28"/>
        </w:rPr>
        <w:t xml:space="preserve">– </w:t>
      </w:r>
      <w:r w:rsidRPr="00F469EF">
        <w:rPr>
          <w:color w:val="202122"/>
          <w:sz w:val="28"/>
          <w:szCs w:val="28"/>
        </w:rPr>
        <w:t>процесс Юла </w:t>
      </w:r>
      <w:r w:rsidR="007B1F59" w:rsidRPr="00F469EF">
        <w:rPr>
          <w:color w:val="202122"/>
          <w:sz w:val="28"/>
          <w:szCs w:val="28"/>
        </w:rPr>
        <w:t> </w:t>
      </w:r>
      <w:r w:rsidR="007B1F59">
        <w:rPr>
          <w:color w:val="202122"/>
          <w:sz w:val="28"/>
          <w:szCs w:val="28"/>
        </w:rPr>
        <w:t xml:space="preserve">– </w:t>
      </w:r>
      <w:r w:rsidRPr="00F469EF">
        <w:rPr>
          <w:color w:val="202122"/>
          <w:sz w:val="28"/>
          <w:szCs w:val="28"/>
        </w:rPr>
        <w:t>AR(2)-процесс:</w:t>
      </w:r>
    </w:p>
    <w:p w14:paraId="31E8F1BC" w14:textId="77777777" w:rsidR="00F7189D" w:rsidRPr="00F469EF" w:rsidRDefault="002D67AD"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508E8E91" w14:textId="677BCFB3" w:rsidR="00F7189D" w:rsidRPr="00F469EF" w:rsidRDefault="00F7189D" w:rsidP="007B1F59">
      <w:pPr>
        <w:pStyle w:val="a7"/>
        <w:shd w:val="clear" w:color="auto" w:fill="FFFFFF"/>
        <w:spacing w:before="0" w:beforeAutospacing="0" w:after="0" w:afterAutospacing="0" w:line="360" w:lineRule="auto"/>
        <w:ind w:firstLine="709"/>
        <w:jc w:val="both"/>
        <w:rPr>
          <w:color w:val="222222"/>
          <w:sz w:val="28"/>
          <w:szCs w:val="28"/>
        </w:rPr>
      </w:pPr>
      <w:r w:rsidRPr="00F469EF">
        <w:rPr>
          <w:color w:val="202122"/>
          <w:sz w:val="28"/>
          <w:szCs w:val="28"/>
        </w:rPr>
        <w:t xml:space="preserve">Под </w:t>
      </w:r>
      <w:r w:rsidRPr="00F469EF">
        <w:rPr>
          <w:color w:val="222222"/>
          <w:sz w:val="28"/>
          <w:szCs w:val="28"/>
          <w:lang w:val="en-US"/>
        </w:rPr>
        <w:t>ARIMAX</w:t>
      </w:r>
      <w:ins w:id="66" w:author="Учетная запись Майкрософт" w:date="2020-12-16T10:04:00Z">
        <w:r w:rsidR="006346C6" w:rsidRPr="006346C6">
          <w:rPr>
            <w:color w:val="222222"/>
            <w:sz w:val="28"/>
            <w:szCs w:val="28"/>
            <w:rPrChange w:id="67" w:author="Учетная запись Майкрософт" w:date="2020-12-16T10:04:00Z">
              <w:rPr>
                <w:color w:val="222222"/>
                <w:sz w:val="28"/>
                <w:szCs w:val="28"/>
                <w:lang w:val="en-US"/>
              </w:rPr>
            </w:rPrChange>
          </w:rPr>
          <w:t>-</w:t>
        </w:r>
        <w:r w:rsidR="006346C6">
          <w:rPr>
            <w:color w:val="222222"/>
            <w:sz w:val="28"/>
            <w:szCs w:val="28"/>
          </w:rPr>
          <w:t>моделью (</w:t>
        </w:r>
        <w:r w:rsidR="006346C6" w:rsidRPr="00F469EF">
          <w:rPr>
            <w:color w:val="222222"/>
            <w:sz w:val="28"/>
            <w:szCs w:val="28"/>
            <w:lang w:val="en-US"/>
          </w:rPr>
          <w:t>autoregression</w:t>
        </w:r>
        <w:r w:rsidR="006346C6" w:rsidRPr="006346C6">
          <w:rPr>
            <w:color w:val="222222"/>
            <w:sz w:val="28"/>
            <w:szCs w:val="28"/>
            <w:rPrChange w:id="68"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integrated</w:t>
        </w:r>
        <w:r w:rsidR="006346C6" w:rsidRPr="006346C6">
          <w:rPr>
            <w:color w:val="222222"/>
            <w:sz w:val="28"/>
            <w:szCs w:val="28"/>
            <w:rPrChange w:id="69"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moving</w:t>
        </w:r>
        <w:r w:rsidR="006346C6" w:rsidRPr="006346C6">
          <w:rPr>
            <w:color w:val="222222"/>
            <w:sz w:val="28"/>
            <w:szCs w:val="28"/>
            <w:rPrChange w:id="70"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average</w:t>
        </w:r>
        <w:r w:rsidR="006346C6" w:rsidRPr="006346C6">
          <w:rPr>
            <w:color w:val="222222"/>
            <w:sz w:val="28"/>
            <w:szCs w:val="28"/>
            <w:rPrChange w:id="71"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extended</w:t>
        </w:r>
        <w:r w:rsidR="006346C6">
          <w:rPr>
            <w:color w:val="222222"/>
            <w:sz w:val="28"/>
            <w:szCs w:val="28"/>
          </w:rPr>
          <w:t>)</w:t>
        </w:r>
      </w:ins>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14:paraId="08001F48" w14:textId="77777777" w:rsidR="00F7189D" w:rsidRPr="00F469EF" w:rsidRDefault="00F7189D" w:rsidP="00F7189D">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14:paraId="07BCAF07"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14:paraId="6C9356EA"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lastRenderedPageBreak/>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14:paraId="6B7A31C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14:paraId="49D3EF4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14:paraId="628ECD0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p</w:t>
      </w:r>
      <w:r w:rsidRPr="00F469EF">
        <w:rPr>
          <w:color w:val="222222"/>
          <w:sz w:val="28"/>
          <w:szCs w:val="28"/>
        </w:rPr>
        <w:t xml:space="preserve"> авторегрессионной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14:paraId="1B5D8B9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A56D30">
        <w:rPr>
          <w:i/>
          <w:color w:val="222222"/>
          <w:sz w:val="28"/>
          <w:szCs w:val="28"/>
        </w:rPr>
        <w:t>d</w:t>
      </w:r>
      <w:r w:rsidRPr="00F469EF">
        <w:rPr>
          <w:color w:val="222222"/>
          <w:sz w:val="28"/>
          <w:szCs w:val="28"/>
        </w:rPr>
        <w:t xml:space="preserve">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10" w:tgtFrame="_blank" w:history="1">
        <w:r w:rsidRPr="00F469EF">
          <w:rPr>
            <w:color w:val="222222"/>
            <w:sz w:val="28"/>
            <w:szCs w:val="28"/>
          </w:rPr>
          <w:t>стационарному</w:t>
        </w:r>
      </w:hyperlink>
      <w:r w:rsidRPr="00F469EF">
        <w:rPr>
          <w:color w:val="222222"/>
          <w:sz w:val="28"/>
          <w:szCs w:val="28"/>
        </w:rPr>
        <w:t>.</w:t>
      </w:r>
    </w:p>
    <w:p w14:paraId="6EC21E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14:paraId="28083AB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14:paraId="5EC104F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14:paraId="2DE9A34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14:paraId="772978D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14:paraId="0D0DA3BB"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14:paraId="5F4EE5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14:paraId="70C050F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1. Горизонт прогноза задает количество значений, которые будут спрогнозированы и добавлены в выходной набор в конце исходного временного ряда. </w:t>
      </w:r>
    </w:p>
    <w:p w14:paraId="1CEE9C8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14:paraId="08F697B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3. Доверительный интервал прогноза указывается в процентах от 0 до 100, имеет вещественный тип, обычно равен 95.</w:t>
      </w:r>
    </w:p>
    <w:p w14:paraId="772730AD"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порядка </w:t>
      </w:r>
      <m:oMath>
        <m:r>
          <w:rPr>
            <w:rFonts w:ascii="Cambria Math" w:hAnsi="Cambria Math"/>
            <w:color w:val="222222"/>
            <w:sz w:val="28"/>
            <w:szCs w:val="28"/>
          </w:rPr>
          <m:t>p</m:t>
        </m:r>
      </m:oMath>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14:paraId="35835DF3" w14:textId="77777777" w:rsidR="00F7189D" w:rsidRPr="00F469EF" w:rsidRDefault="00F7189D" w:rsidP="00F7189D">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14:paraId="0BB80BEC"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14:paraId="2EAE0BA4"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 описывается формулой:</w:t>
      </w:r>
    </w:p>
    <w:p w14:paraId="6601612D"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14:paraId="5DF9E9F1"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w:t>
      </w:r>
    </w:p>
    <w:p w14:paraId="5790A049" w14:textId="1FD3A592"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Если в качестве входных данных использу</w:t>
      </w:r>
      <w:ins w:id="72" w:author="Иван Слеповичев" w:date="2020-12-15T16:51:00Z">
        <w:r w:rsidR="006B6A9C">
          <w:rPr>
            <w:rFonts w:eastAsiaTheme="minorEastAsia"/>
            <w:color w:val="222222"/>
            <w:sz w:val="28"/>
            <w:szCs w:val="28"/>
          </w:rPr>
          <w:t>ю</w:t>
        </w:r>
      </w:ins>
      <w:del w:id="73" w:author="Иван Слеповичев" w:date="2020-12-15T16:51:00Z">
        <w:r w:rsidRPr="00F469EF" w:rsidDel="006B6A9C">
          <w:rPr>
            <w:rFonts w:eastAsiaTheme="minorEastAsia"/>
            <w:color w:val="222222"/>
            <w:sz w:val="28"/>
            <w:szCs w:val="28"/>
          </w:rPr>
          <w:delText>е</w:delText>
        </w:r>
      </w:del>
      <w:r w:rsidRPr="00F469EF">
        <w:rPr>
          <w:rFonts w:eastAsiaTheme="minorEastAsia"/>
          <w:color w:val="222222"/>
          <w:sz w:val="28"/>
          <w:szCs w:val="28"/>
        </w:rPr>
        <w:t xml:space="preserve">тся не сами значения временного ряда, а их разность </w:t>
      </w:r>
      <w:r w:rsidRPr="00985C3C">
        <w:rPr>
          <w:rFonts w:eastAsiaTheme="minorEastAsia"/>
          <w:i/>
          <w:color w:val="222222"/>
          <w:sz w:val="28"/>
          <w:szCs w:val="28"/>
          <w:lang w:val="en-US"/>
        </w:rPr>
        <w:t>q</w:t>
      </w:r>
      <w:r w:rsidRPr="00F469EF">
        <w:rPr>
          <w:rFonts w:eastAsiaTheme="minorEastAsia"/>
          <w:color w:val="222222"/>
          <w:sz w:val="28"/>
          <w:szCs w:val="28"/>
        </w:rPr>
        <w:t xml:space="preserve">-того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14:paraId="6261F346"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14:paraId="62BEADB4" w14:textId="5DADE815" w:rsidR="00F7189D" w:rsidRPr="00B42F0B"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Pr>
          <w:rFonts w:eastAsiaTheme="minorEastAsia"/>
          <w:color w:val="222222"/>
          <w:sz w:val="28"/>
          <w:szCs w:val="28"/>
        </w:rPr>
        <w:t>.</w:t>
      </w:r>
      <w:r w:rsidRPr="00B42F0B">
        <w:rPr>
          <w:rFonts w:eastAsiaTheme="minorEastAsia"/>
          <w:color w:val="222222"/>
          <w:sz w:val="28"/>
          <w:szCs w:val="28"/>
        </w:rPr>
        <w:t xml:space="preserve"> </w:t>
      </w:r>
      <w:r w:rsidRPr="00F469EF">
        <w:rPr>
          <w:color w:val="222222"/>
          <w:sz w:val="28"/>
          <w:szCs w:val="28"/>
        </w:rPr>
        <w:t>[</w:t>
      </w:r>
      <w:r w:rsidR="006B395D" w:rsidRPr="002E69B2">
        <w:rPr>
          <w:color w:val="222222"/>
          <w:sz w:val="28"/>
          <w:szCs w:val="28"/>
          <w:rPrChange w:id="74" w:author="Иван Слеповичев" w:date="2020-12-15T14:56:00Z">
            <w:rPr>
              <w:color w:val="222222"/>
              <w:sz w:val="28"/>
              <w:szCs w:val="28"/>
              <w:lang w:val="en-US"/>
            </w:rPr>
          </w:rPrChange>
        </w:rPr>
        <w:t>10</w:t>
      </w:r>
      <w:r w:rsidRPr="00F469EF">
        <w:rPr>
          <w:color w:val="222222"/>
          <w:sz w:val="28"/>
          <w:szCs w:val="28"/>
        </w:rPr>
        <w:t xml:space="preserve">] </w:t>
      </w:r>
    </w:p>
    <w:p w14:paraId="481AB419" w14:textId="270F14E1"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commentRangeStart w:id="75"/>
      <w:r w:rsidRPr="00F469EF">
        <w:rPr>
          <w:rFonts w:ascii="Times New Roman" w:hAnsi="Times New Roman" w:cs="Times New Roman"/>
          <w:color w:val="222222"/>
          <w:sz w:val="28"/>
          <w:szCs w:val="28"/>
          <w:lang w:val="en-US"/>
        </w:rPr>
        <w:lastRenderedPageBreak/>
        <w:t>GARCH</w:t>
      </w:r>
      <w:commentRangeEnd w:id="75"/>
      <w:r w:rsidR="006B6A9C">
        <w:rPr>
          <w:rStyle w:val="af0"/>
        </w:rPr>
        <w:commentReference w:id="75"/>
      </w:r>
      <w:r w:rsidRPr="00F469EF">
        <w:rPr>
          <w:rFonts w:ascii="Times New Roman" w:hAnsi="Times New Roman" w:cs="Times New Roman"/>
          <w:color w:val="222222"/>
          <w:sz w:val="28"/>
          <w:szCs w:val="28"/>
        </w:rPr>
        <w:t>-модель</w:t>
      </w:r>
      <w:ins w:id="76" w:author="Учетная запись Майкрософт" w:date="2020-12-16T10:03: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generalized</w:t>
        </w:r>
        <w:r w:rsidR="006346C6" w:rsidRPr="006346C6">
          <w:rPr>
            <w:rFonts w:ascii="Times New Roman" w:hAnsi="Times New Roman" w:cs="Times New Roman"/>
            <w:color w:val="222222"/>
            <w:sz w:val="28"/>
            <w:szCs w:val="28"/>
            <w:rPrChange w:id="77"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autoregressive</w:t>
        </w:r>
        <w:r w:rsidR="006346C6" w:rsidRPr="006346C6">
          <w:rPr>
            <w:rFonts w:ascii="Times New Roman" w:hAnsi="Times New Roman" w:cs="Times New Roman"/>
            <w:color w:val="222222"/>
            <w:sz w:val="28"/>
            <w:szCs w:val="28"/>
            <w:rPrChange w:id="78"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conditional</w:t>
        </w:r>
        <w:r w:rsidR="006346C6" w:rsidRPr="006346C6">
          <w:rPr>
            <w:rFonts w:ascii="Times New Roman" w:hAnsi="Times New Roman" w:cs="Times New Roman"/>
            <w:color w:val="222222"/>
            <w:sz w:val="28"/>
            <w:szCs w:val="28"/>
            <w:rPrChange w:id="79"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heteroskedasticity</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гетероскедастичностью. Линейную регрессионную модель в таких случаях не применяют.</w:t>
      </w:r>
    </w:p>
    <w:p w14:paraId="437BF787"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14:paraId="05D3C4B9" w14:textId="77777777" w:rsidR="00F7189D" w:rsidRPr="00F469EF" w:rsidRDefault="002D67AD" w:rsidP="00F7189D">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i/>
          <w:color w:val="222222"/>
          <w:sz w:val="28"/>
          <w:szCs w:val="28"/>
          <w:lang w:eastAsia="ru-RU"/>
        </w:rPr>
        <w:t>,</w:t>
      </w:r>
    </w:p>
    <w:p w14:paraId="282E960B" w14:textId="77777777"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14:paraId="1E3EFD9D"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авторегрессионной моделью гетероскедастичности.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14:paraId="71942CCD" w14:textId="77777777" w:rsidR="00F7189D" w:rsidRPr="00F469EF" w:rsidRDefault="002D67AD" w:rsidP="00F7189D">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color w:val="222222"/>
          <w:sz w:val="28"/>
          <w:szCs w:val="28"/>
          <w:lang w:eastAsia="ru-RU"/>
        </w:rPr>
        <w:t>,</w:t>
      </w:r>
    </w:p>
    <w:p w14:paraId="5C879A39" w14:textId="5BE8DDC1"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006B395D" w:rsidRPr="002E69B2">
        <w:rPr>
          <w:rFonts w:ascii="Times New Roman" w:eastAsia="Times New Roman" w:hAnsi="Times New Roman" w:cs="Times New Roman"/>
          <w:color w:val="222222"/>
          <w:sz w:val="28"/>
          <w:szCs w:val="28"/>
          <w:lang w:eastAsia="ru-RU"/>
          <w:rPrChange w:id="80" w:author="Иван Слеповичев" w:date="2020-12-15T14:56:00Z">
            <w:rPr>
              <w:rFonts w:ascii="Times New Roman" w:eastAsia="Times New Roman" w:hAnsi="Times New Roman" w:cs="Times New Roman"/>
              <w:color w:val="222222"/>
              <w:sz w:val="28"/>
              <w:szCs w:val="28"/>
              <w:lang w:val="en-US" w:eastAsia="ru-RU"/>
            </w:rPr>
          </w:rPrChange>
        </w:rPr>
        <w:t>11</w:t>
      </w:r>
      <w:r w:rsidRPr="00F469EF">
        <w:rPr>
          <w:rFonts w:ascii="Times New Roman" w:eastAsia="Times New Roman" w:hAnsi="Times New Roman" w:cs="Times New Roman"/>
          <w:color w:val="222222"/>
          <w:sz w:val="28"/>
          <w:szCs w:val="28"/>
          <w:lang w:eastAsia="ru-RU"/>
        </w:rPr>
        <w:t xml:space="preserve">] </w:t>
      </w:r>
    </w:p>
    <w:p w14:paraId="59347052" w14:textId="6F52175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commentRangeStart w:id="81"/>
      <w:r w:rsidRPr="00F469EF">
        <w:rPr>
          <w:rFonts w:ascii="Times New Roman" w:hAnsi="Times New Roman" w:cs="Times New Roman"/>
          <w:color w:val="222222"/>
          <w:sz w:val="28"/>
          <w:szCs w:val="28"/>
          <w:lang w:val="en-US"/>
        </w:rPr>
        <w:t>ALRDM</w:t>
      </w:r>
      <w:commentRangeEnd w:id="81"/>
      <w:r w:rsidR="006B6A9C">
        <w:rPr>
          <w:rStyle w:val="af0"/>
        </w:rPr>
        <w:commentReference w:id="81"/>
      </w:r>
      <w:r w:rsidRPr="00F469EF">
        <w:rPr>
          <w:rFonts w:ascii="Times New Roman" w:hAnsi="Times New Roman" w:cs="Times New Roman"/>
          <w:color w:val="222222"/>
          <w:sz w:val="28"/>
          <w:szCs w:val="28"/>
        </w:rPr>
        <w:t>-модель</w:t>
      </w:r>
      <w:ins w:id="82" w:author="Учетная запись Майкрософт" w:date="2020-12-16T10:04: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autoregression</w:t>
        </w:r>
        <w:r w:rsidR="006346C6" w:rsidRPr="006346C6">
          <w:rPr>
            <w:rFonts w:ascii="Times New Roman" w:hAnsi="Times New Roman" w:cs="Times New Roman"/>
            <w:color w:val="222222"/>
            <w:sz w:val="28"/>
            <w:szCs w:val="28"/>
            <w:rPrChange w:id="83"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distributed</w:t>
        </w:r>
        <w:r w:rsidR="006346C6" w:rsidRPr="006346C6">
          <w:rPr>
            <w:rFonts w:ascii="Times New Roman" w:hAnsi="Times New Roman" w:cs="Times New Roman"/>
            <w:color w:val="222222"/>
            <w:sz w:val="28"/>
            <w:szCs w:val="28"/>
            <w:rPrChange w:id="84"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lag</w:t>
        </w:r>
        <w:r w:rsidR="006346C6" w:rsidRPr="006346C6">
          <w:rPr>
            <w:rFonts w:ascii="Times New Roman" w:hAnsi="Times New Roman" w:cs="Times New Roman"/>
            <w:color w:val="222222"/>
            <w:sz w:val="28"/>
            <w:szCs w:val="28"/>
            <w:rPrChange w:id="85"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model</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авторегрессионная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14:paraId="4BC5DE0B" w14:textId="77777777" w:rsidR="00F7189D" w:rsidRPr="00F469EF" w:rsidRDefault="00F7189D" w:rsidP="007B1F59">
      <w:pPr>
        <w:shd w:val="clear" w:color="auto" w:fill="FFFFFF"/>
        <w:spacing w:after="0" w:line="360" w:lineRule="auto"/>
        <w:ind w:firstLine="709"/>
        <w:jc w:val="center"/>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14:paraId="4BC01216" w14:textId="3BA886D5" w:rsidR="00F7189D" w:rsidRDefault="00F7189D" w:rsidP="00A56D30">
      <w:pPr>
        <w:shd w:val="clear" w:color="auto" w:fill="FFFFFF"/>
        <w:spacing w:after="0" w:line="360" w:lineRule="auto"/>
        <w:jc w:val="both"/>
        <w:rPr>
          <w:rFonts w:ascii="Times New Roman" w:eastAsia="Times New Roman" w:hAnsi="Times New Roman" w:cs="Times New Roman"/>
          <w:b/>
          <w:color w:val="222222"/>
          <w:sz w:val="28"/>
          <w:szCs w:val="28"/>
          <w:lang w:eastAsia="ru-RU"/>
        </w:rPr>
      </w:pPr>
      <w:r w:rsidRPr="00F469EF">
        <w:rPr>
          <w:rFonts w:ascii="Times New Roman" w:eastAsiaTheme="minorEastAsia" w:hAnsi="Times New Roman" w:cs="Times New Roman"/>
          <w:color w:val="222222"/>
          <w:sz w:val="28"/>
          <w:szCs w:val="28"/>
        </w:rPr>
        <w:lastRenderedPageBreak/>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 всего применяют при экономических процессах. [</w:t>
      </w:r>
      <w:r w:rsidR="006B395D" w:rsidRPr="002E69B2">
        <w:rPr>
          <w:rFonts w:ascii="Times New Roman" w:eastAsiaTheme="minorEastAsia" w:hAnsi="Times New Roman" w:cs="Times New Roman"/>
          <w:color w:val="222222"/>
          <w:sz w:val="28"/>
          <w:szCs w:val="28"/>
          <w:rPrChange w:id="86" w:author="Иван Слеповичев" w:date="2020-12-15T14:56:00Z">
            <w:rPr>
              <w:rFonts w:ascii="Times New Roman" w:eastAsiaTheme="minorEastAsia" w:hAnsi="Times New Roman" w:cs="Times New Roman"/>
              <w:color w:val="222222"/>
              <w:sz w:val="28"/>
              <w:szCs w:val="28"/>
              <w:lang w:val="en-US"/>
            </w:rPr>
          </w:rPrChange>
        </w:rPr>
        <w:t>12</w:t>
      </w:r>
      <w:r w:rsidRPr="00F469EF">
        <w:rPr>
          <w:rFonts w:ascii="Times New Roman" w:eastAsiaTheme="minorEastAsia" w:hAnsi="Times New Roman" w:cs="Times New Roman"/>
          <w:color w:val="222222"/>
          <w:sz w:val="28"/>
          <w:szCs w:val="28"/>
        </w:rPr>
        <w:t>]</w:t>
      </w:r>
    </w:p>
    <w:p w14:paraId="2282B1EF"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87" w:name="_Toc58017203"/>
      <w:r w:rsidRPr="001D00FD">
        <w:rPr>
          <w:rFonts w:ascii="Times New Roman" w:hAnsi="Times New Roman" w:cs="Times New Roman"/>
          <w:color w:val="000000" w:themeColor="text1"/>
        </w:rPr>
        <w:t>2.4 Нейросетевые модели</w:t>
      </w:r>
      <w:bookmarkEnd w:id="87"/>
    </w:p>
    <w:p w14:paraId="0AF0D7E6" w14:textId="0AE3C994"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B1F59" w:rsidRPr="00F14C49">
        <w:rPr>
          <w:rFonts w:ascii="Times New Roman" w:hAnsi="Times New Roman" w:cs="Times New Roman"/>
          <w:sz w:val="28"/>
          <w:szCs w:val="28"/>
          <w:rPrChange w:id="88" w:author="Иван Слеповичев" w:date="2020-12-15T16:53:00Z">
            <w:rPr>
              <w:rFonts w:ascii="Times New Roman" w:hAnsi="Times New Roman" w:cs="Times New Roman"/>
              <w:sz w:val="28"/>
              <w:szCs w:val="28"/>
              <w:lang w:val="en-US"/>
            </w:rPr>
          </w:rPrChange>
        </w:rPr>
        <w:t>1</w:t>
      </w:r>
      <w:r w:rsidR="006B395D" w:rsidRPr="00F14C49">
        <w:rPr>
          <w:rFonts w:ascii="Times New Roman" w:hAnsi="Times New Roman" w:cs="Times New Roman"/>
          <w:sz w:val="28"/>
          <w:szCs w:val="28"/>
          <w:rPrChange w:id="89" w:author="Иван Слеповичев" w:date="2020-12-15T16:53:00Z">
            <w:rPr>
              <w:rFonts w:ascii="Times New Roman" w:hAnsi="Times New Roman" w:cs="Times New Roman"/>
              <w:sz w:val="28"/>
              <w:szCs w:val="28"/>
              <w:lang w:val="en-US"/>
            </w:rPr>
          </w:rPrChange>
        </w:rPr>
        <w:t>3</w:t>
      </w:r>
      <w:r w:rsidRPr="00F469EF">
        <w:rPr>
          <w:rFonts w:ascii="Times New Roman" w:hAnsi="Times New Roman" w:cs="Times New Roman"/>
          <w:sz w:val="28"/>
          <w:szCs w:val="28"/>
        </w:rPr>
        <w:t xml:space="preserve">] </w:t>
      </w:r>
    </w:p>
    <w:p w14:paraId="54973D43" w14:textId="51558161"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нейроподобных элементов</w:t>
      </w:r>
      <w:r w:rsidRPr="00F469EF">
        <w:rPr>
          <w:rFonts w:ascii="Times New Roman" w:hAnsi="Times New Roman" w:cs="Times New Roman"/>
          <w:sz w:val="28"/>
          <w:szCs w:val="28"/>
        </w:rPr>
        <w:t xml:space="preserve">, </w:t>
      </w:r>
      <w:del w:id="90" w:author="Иван Слеповичев" w:date="2020-12-15T16:53:00Z">
        <w:r w:rsidRPr="00F469EF" w:rsidDel="00F14C49">
          <w:rPr>
            <w:rFonts w:ascii="Times New Roman" w:hAnsi="Times New Roman" w:cs="Times New Roman"/>
            <w:sz w:val="28"/>
            <w:szCs w:val="28"/>
          </w:rPr>
          <w:delText xml:space="preserve">способные </w:delText>
        </w:r>
      </w:del>
      <w:ins w:id="91" w:author="Иван Слеповичев" w:date="2020-12-15T16:53:00Z">
        <w:r w:rsidR="00F14C49" w:rsidRPr="00F469EF">
          <w:rPr>
            <w:rFonts w:ascii="Times New Roman" w:hAnsi="Times New Roman" w:cs="Times New Roman"/>
            <w:sz w:val="28"/>
            <w:szCs w:val="28"/>
          </w:rPr>
          <w:t>способны</w:t>
        </w:r>
        <w:r w:rsidR="00F14C49">
          <w:rPr>
            <w:rFonts w:ascii="Times New Roman" w:hAnsi="Times New Roman" w:cs="Times New Roman"/>
            <w:sz w:val="28"/>
            <w:szCs w:val="28"/>
          </w:rPr>
          <w:t>х</w:t>
        </w:r>
        <w:r w:rsidR="00F14C49" w:rsidRPr="00F469EF">
          <w:rPr>
            <w:rFonts w:ascii="Times New Roman" w:hAnsi="Times New Roman" w:cs="Times New Roman"/>
            <w:sz w:val="28"/>
            <w:szCs w:val="28"/>
          </w:rPr>
          <w:t xml:space="preserve"> </w:t>
        </w:r>
      </w:ins>
      <w:r w:rsidRPr="00F469EF">
        <w:rPr>
          <w:rFonts w:ascii="Times New Roman" w:hAnsi="Times New Roman" w:cs="Times New Roman"/>
          <w:sz w:val="28"/>
          <w:szCs w:val="28"/>
        </w:rPr>
        <w:t xml:space="preserve">обучаться и действовать по принципу </w:t>
      </w:r>
      <w:del w:id="92" w:author="Иван Слеповичев" w:date="2020-12-15T16:53:00Z">
        <w:r w:rsidRPr="00F469EF" w:rsidDel="00F14C49">
          <w:rPr>
            <w:rFonts w:ascii="Times New Roman" w:hAnsi="Times New Roman" w:cs="Times New Roman"/>
            <w:sz w:val="28"/>
            <w:szCs w:val="28"/>
          </w:rPr>
          <w:delText xml:space="preserve">чрезвычайно </w:delText>
        </w:r>
      </w:del>
      <w:r w:rsidRPr="00F469EF">
        <w:rPr>
          <w:rFonts w:ascii="Times New Roman" w:hAnsi="Times New Roman" w:cs="Times New Roman"/>
          <w:sz w:val="28"/>
          <w:szCs w:val="28"/>
        </w:rPr>
        <w:t xml:space="preserve">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нейронов, названных блоками, которые выстроены в слои, где каждый блок соединён с соседним  как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w:t>
      </w:r>
      <w:ins w:id="93" w:author="Иван Слеповичев" w:date="2020-12-15T16:55:00Z">
        <w:r w:rsidR="003F0311">
          <w:rPr>
            <w:rFonts w:ascii="Times New Roman" w:hAnsi="Times New Roman" w:cs="Times New Roman"/>
            <w:sz w:val="28"/>
            <w:szCs w:val="28"/>
          </w:rPr>
          <w:t xml:space="preserve"> (весом)</w:t>
        </w:r>
      </w:ins>
      <w:r w:rsidRPr="00F469EF">
        <w:rPr>
          <w:rFonts w:ascii="Times New Roman" w:hAnsi="Times New Roman" w:cs="Times New Roman"/>
          <w:sz w:val="28"/>
          <w:szCs w:val="28"/>
        </w:rPr>
        <w:t xml:space="preserve">, </w:t>
      </w:r>
      <w:del w:id="94" w:author="Иван Слеповичев" w:date="2020-12-15T16:55:00Z">
        <w:r w:rsidRPr="00F469EF" w:rsidDel="00F14C49">
          <w:rPr>
            <w:rFonts w:ascii="Times New Roman" w:hAnsi="Times New Roman" w:cs="Times New Roman"/>
            <w:sz w:val="28"/>
            <w:szCs w:val="28"/>
          </w:rPr>
          <w:delText xml:space="preserve">которое </w:delText>
        </w:r>
        <w:r w:rsidRPr="00F469EF" w:rsidDel="003F0311">
          <w:rPr>
            <w:rFonts w:ascii="Times New Roman" w:hAnsi="Times New Roman" w:cs="Times New Roman"/>
            <w:sz w:val="28"/>
            <w:szCs w:val="28"/>
          </w:rPr>
          <w:delText>называется весом,</w:delText>
        </w:r>
      </w:del>
      <w:r w:rsidRPr="00F469EF">
        <w:rPr>
          <w:rFonts w:ascii="Times New Roman" w:hAnsi="Times New Roman" w:cs="Times New Roman"/>
          <w:sz w:val="28"/>
          <w:szCs w:val="28"/>
        </w:rPr>
        <w:t xml:space="preserve"> которое может быть как положительным, так и отрицательным. Чем больше вес связи, тем сильнее один блок влияет на другой. [</w:t>
      </w:r>
      <w:r w:rsidR="007B1F59" w:rsidRPr="000D5DA0">
        <w:rPr>
          <w:rFonts w:ascii="Times New Roman" w:hAnsi="Times New Roman" w:cs="Times New Roman"/>
          <w:sz w:val="28"/>
          <w:szCs w:val="28"/>
        </w:rPr>
        <w:t>1</w:t>
      </w:r>
      <w:r w:rsidR="006B395D" w:rsidRPr="002E69B2">
        <w:rPr>
          <w:rFonts w:ascii="Times New Roman" w:hAnsi="Times New Roman" w:cs="Times New Roman"/>
          <w:sz w:val="28"/>
          <w:szCs w:val="28"/>
          <w:rPrChange w:id="95" w:author="Иван Слеповичев" w:date="2020-12-15T14:56:00Z">
            <w:rPr>
              <w:rFonts w:ascii="Times New Roman" w:hAnsi="Times New Roman" w:cs="Times New Roman"/>
              <w:sz w:val="28"/>
              <w:szCs w:val="28"/>
              <w:lang w:val="en-US"/>
            </w:rPr>
          </w:rPrChange>
        </w:rPr>
        <w:t>4</w:t>
      </w:r>
      <w:r w:rsidRPr="00F469EF">
        <w:rPr>
          <w:rFonts w:ascii="Times New Roman" w:hAnsi="Times New Roman" w:cs="Times New Roman"/>
          <w:sz w:val="28"/>
          <w:szCs w:val="28"/>
        </w:rPr>
        <w:t>]</w:t>
      </w:r>
    </w:p>
    <w:p w14:paraId="491621B6" w14:textId="48DA06B4" w:rsidR="00F7189D" w:rsidRPr="00F469EF" w:rsidRDefault="00F7189D" w:rsidP="00F7189D">
      <w:pPr>
        <w:spacing w:after="0" w:line="360" w:lineRule="auto"/>
        <w:ind w:firstLine="709"/>
        <w:jc w:val="both"/>
        <w:rPr>
          <w:color w:val="202124"/>
          <w:sz w:val="28"/>
          <w:szCs w:val="28"/>
        </w:rPr>
      </w:pPr>
      <w:r w:rsidRPr="00F469EF">
        <w:rPr>
          <w:rFonts w:ascii="Times New Roman" w:hAnsi="Times New Roman" w:cs="Times New Roman"/>
          <w:sz w:val="28"/>
          <w:szCs w:val="28"/>
        </w:rPr>
        <w:t xml:space="preserve">Нейросети часто стали применяться в практических целях: </w:t>
      </w:r>
      <w:ins w:id="96" w:author="Иван Слеповичев" w:date="2020-12-15T16:56:00Z">
        <w:r w:rsidR="003F0311">
          <w:rPr>
            <w:rFonts w:ascii="Times New Roman" w:hAnsi="Times New Roman" w:cs="Times New Roman"/>
            <w:sz w:val="28"/>
            <w:szCs w:val="28"/>
          </w:rPr>
          <w:t xml:space="preserve">для решения </w:t>
        </w:r>
      </w:ins>
      <w:r w:rsidRPr="00F469EF">
        <w:rPr>
          <w:rFonts w:ascii="Times New Roman" w:hAnsi="Times New Roman" w:cs="Times New Roman"/>
          <w:sz w:val="28"/>
          <w:szCs w:val="28"/>
        </w:rPr>
        <w:t>задачи прогнозирования, задачи распознавания образов, задачи управления и други</w:t>
      </w:r>
      <w:del w:id="97" w:author="Иван Слеповичев" w:date="2020-12-15T16:56:00Z">
        <w:r w:rsidRPr="00F469EF" w:rsidDel="003F0311">
          <w:rPr>
            <w:rFonts w:ascii="Times New Roman" w:hAnsi="Times New Roman" w:cs="Times New Roman"/>
            <w:sz w:val="28"/>
            <w:szCs w:val="28"/>
          </w:rPr>
          <w:delText>е</w:delText>
        </w:r>
      </w:del>
      <w:ins w:id="98" w:author="Иван Слеповичев" w:date="2020-12-15T16:56:00Z">
        <w:r w:rsidR="003F0311">
          <w:rPr>
            <w:rFonts w:ascii="Times New Roman" w:hAnsi="Times New Roman" w:cs="Times New Roman"/>
            <w:sz w:val="28"/>
            <w:szCs w:val="28"/>
          </w:rPr>
          <w:t>х</w:t>
        </w:r>
      </w:ins>
      <w:r w:rsidRPr="00F469EF">
        <w:rPr>
          <w:rFonts w:ascii="Times New Roman" w:hAnsi="Times New Roman" w:cs="Times New Roman"/>
          <w:sz w:val="28"/>
          <w:szCs w:val="28"/>
        </w:rPr>
        <w:t xml:space="preserve">. </w:t>
      </w:r>
      <w:del w:id="99" w:author="Иван Слеповичев" w:date="2020-12-15T16:56:00Z">
        <w:r w:rsidRPr="00F469EF" w:rsidDel="003F0311">
          <w:rPr>
            <w:rFonts w:ascii="Times New Roman" w:hAnsi="Times New Roman" w:cs="Times New Roman"/>
            <w:sz w:val="28"/>
            <w:szCs w:val="28"/>
          </w:rPr>
          <w:delText>Рассмотрим</w:delText>
        </w:r>
      </w:del>
      <w:del w:id="100" w:author="Иван Слеповичев" w:date="2020-12-15T16:57:00Z">
        <w:r w:rsidRPr="00F469EF" w:rsidDel="003F0311">
          <w:rPr>
            <w:rFonts w:ascii="Times New Roman" w:hAnsi="Times New Roman" w:cs="Times New Roman"/>
            <w:sz w:val="28"/>
            <w:szCs w:val="28"/>
          </w:rPr>
          <w:delText xml:space="preserve"> перв</w:delText>
        </w:r>
      </w:del>
      <w:del w:id="101" w:author="Иван Слеповичев" w:date="2020-12-15T16:56:00Z">
        <w:r w:rsidRPr="00F469EF" w:rsidDel="003F0311">
          <w:rPr>
            <w:rFonts w:ascii="Times New Roman" w:hAnsi="Times New Roman" w:cs="Times New Roman"/>
            <w:sz w:val="28"/>
            <w:szCs w:val="28"/>
          </w:rPr>
          <w:delText>ую</w:delText>
        </w:r>
      </w:del>
      <w:del w:id="102" w:author="Иван Слеповичев" w:date="2020-12-15T16:57:00Z">
        <w:r w:rsidRPr="00F469EF" w:rsidDel="003F0311">
          <w:rPr>
            <w:rFonts w:ascii="Times New Roman" w:hAnsi="Times New Roman" w:cs="Times New Roman"/>
            <w:sz w:val="28"/>
            <w:szCs w:val="28"/>
          </w:rPr>
          <w:delText xml:space="preserve"> задач</w:delText>
        </w:r>
      </w:del>
      <w:del w:id="103" w:author="Иван Слеповичев" w:date="2020-12-15T16:56:00Z">
        <w:r w:rsidRPr="00F469EF" w:rsidDel="003F0311">
          <w:rPr>
            <w:rFonts w:ascii="Times New Roman" w:hAnsi="Times New Roman" w:cs="Times New Roman"/>
            <w:sz w:val="28"/>
            <w:szCs w:val="28"/>
          </w:rPr>
          <w:delText>у</w:delText>
        </w:r>
      </w:del>
      <w:del w:id="104" w:author="Иван Слеповичев" w:date="2020-12-15T16:57:00Z">
        <w:r w:rsidRPr="00F469EF" w:rsidDel="003F0311">
          <w:rPr>
            <w:rFonts w:ascii="Times New Roman" w:hAnsi="Times New Roman" w:cs="Times New Roman"/>
            <w:sz w:val="28"/>
            <w:szCs w:val="28"/>
          </w:rPr>
          <w:delText xml:space="preserve"> и </w:delText>
        </w:r>
      </w:del>
      <w:del w:id="105" w:author="Иван Слеповичев" w:date="2020-12-15T16:56:00Z">
        <w:r w:rsidRPr="00F469EF" w:rsidDel="003F0311">
          <w:rPr>
            <w:rFonts w:ascii="Times New Roman" w:hAnsi="Times New Roman" w:cs="Times New Roman"/>
            <w:sz w:val="28"/>
            <w:szCs w:val="28"/>
          </w:rPr>
          <w:delText xml:space="preserve">определим </w:delText>
        </w:r>
      </w:del>
      <w:del w:id="106" w:author="Иван Слеповичев" w:date="2020-12-15T16:57:00Z">
        <w:r w:rsidRPr="00F469EF" w:rsidDel="003F0311">
          <w:rPr>
            <w:rFonts w:ascii="Times New Roman" w:hAnsi="Times New Roman" w:cs="Times New Roman"/>
            <w:sz w:val="28"/>
            <w:szCs w:val="28"/>
          </w:rPr>
          <w:delText xml:space="preserve">основные понятия в задаче прогнозирования. </w:delText>
        </w:r>
      </w:del>
      <w:r w:rsidRPr="00F469EF">
        <w:rPr>
          <w:rFonts w:ascii="Times New Roman" w:hAnsi="Times New Roman" w:cs="Times New Roman"/>
          <w:sz w:val="28"/>
          <w:szCs w:val="28"/>
        </w:rPr>
        <w:t xml:space="preserve">Стоит также отметить, что нейросети не программируются в привычном смысле этого слова, </w:t>
      </w:r>
      <w:ins w:id="107" w:author="Иван Слеповичев" w:date="2020-12-15T16:57:00Z">
        <w:r w:rsidR="003F0311">
          <w:rPr>
            <w:rFonts w:ascii="Times New Roman" w:hAnsi="Times New Roman" w:cs="Times New Roman"/>
            <w:sz w:val="28"/>
            <w:szCs w:val="28"/>
          </w:rPr>
          <w:t xml:space="preserve">– </w:t>
        </w:r>
      </w:ins>
      <w:r w:rsidRPr="00F469EF">
        <w:rPr>
          <w:rFonts w:ascii="Times New Roman" w:hAnsi="Times New Roman" w:cs="Times New Roman"/>
          <w:sz w:val="28"/>
          <w:szCs w:val="28"/>
        </w:rPr>
        <w:t>они обучаются.</w:t>
      </w:r>
      <w:r w:rsidRPr="00F469EF">
        <w:rPr>
          <w:color w:val="202124"/>
          <w:sz w:val="28"/>
          <w:szCs w:val="28"/>
        </w:rPr>
        <w:t xml:space="preserve"> </w:t>
      </w:r>
    </w:p>
    <w:p w14:paraId="71180BF2"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14:paraId="428F3208"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0A7F4523"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4F8BF63A"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lastRenderedPageBreak/>
        <w:t>3) рекуррентные сети.</w:t>
      </w:r>
    </w:p>
    <w:p w14:paraId="4771F6D9"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7A17AC4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однослойной, </w:t>
      </w:r>
      <w:r>
        <w:rPr>
          <w:sz w:val="28"/>
          <w:szCs w:val="28"/>
        </w:rPr>
        <w:t xml:space="preserve"> так как вычисления производятся только в одном слое.</w:t>
      </w:r>
      <w:r w:rsidRPr="00F469EF">
        <w:rPr>
          <w:sz w:val="28"/>
          <w:szCs w:val="28"/>
        </w:rPr>
        <w:t xml:space="preserve"> </w:t>
      </w:r>
    </w:p>
    <w:p w14:paraId="7938607A"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5E3786DB" wp14:editId="133D5DD2">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2DA15F2" w14:textId="58B6BD9D" w:rsidR="00F7189D" w:rsidRPr="00A56D30" w:rsidRDefault="00F7189D" w:rsidP="00F7189D">
      <w:pPr>
        <w:pStyle w:val="a7"/>
        <w:shd w:val="clear" w:color="auto" w:fill="FFFFFF"/>
        <w:spacing w:before="0" w:beforeAutospacing="0" w:after="0" w:afterAutospacing="0" w:line="360" w:lineRule="auto"/>
        <w:ind w:firstLine="709"/>
        <w:jc w:val="center"/>
        <w:rPr>
          <w:szCs w:val="28"/>
        </w:rPr>
      </w:pPr>
      <w:r w:rsidRPr="00A56D30">
        <w:rPr>
          <w:szCs w:val="28"/>
        </w:rPr>
        <w:t>Рисунок 2 – Ацик</w:t>
      </w:r>
      <w:r w:rsidR="00A56D30" w:rsidRPr="00A56D30">
        <w:rPr>
          <w:szCs w:val="28"/>
        </w:rPr>
        <w:t>личная сеть  с 1 слоем нейронов</w:t>
      </w:r>
    </w:p>
    <w:p w14:paraId="03888E81" w14:textId="75F70BD0"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w:t>
      </w:r>
      <w:ins w:id="108" w:author="Иван Слеповичев" w:date="2020-12-15T16:58:00Z">
        <w:r w:rsidR="006C2509">
          <w:rPr>
            <w:sz w:val="28"/>
            <w:szCs w:val="28"/>
          </w:rPr>
          <w:t>из входных данных</w:t>
        </w:r>
        <w:r w:rsidR="006C2509" w:rsidRPr="00F469EF">
          <w:rPr>
            <w:sz w:val="28"/>
            <w:szCs w:val="28"/>
          </w:rPr>
          <w:t xml:space="preserve"> </w:t>
        </w:r>
      </w:ins>
      <w:r w:rsidRPr="00F469EF">
        <w:rPr>
          <w:sz w:val="28"/>
          <w:szCs w:val="28"/>
        </w:rPr>
        <w:t>можно выделить статистики высокого порядка. Такая сеть позволяет выделять глобальные  свойства данных с помощью локальных соединений за счёт наличия дополнительных синаптических связей и повышения уровня взаимодействия нейронов.</w:t>
      </w:r>
    </w:p>
    <w:p w14:paraId="28CF9713" w14:textId="0006269F"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del w:id="109" w:author="Учетная запись Майкрософт" w:date="2020-12-16T10:05:00Z">
        <w:r w:rsidDel="006346C6">
          <w:rPr>
            <w:sz w:val="28"/>
            <w:szCs w:val="28"/>
          </w:rPr>
          <w:delText xml:space="preserve"> </w:delText>
        </w:r>
      </w:del>
      <w:r>
        <w:rPr>
          <w:sz w:val="28"/>
          <w:szCs w:val="28"/>
        </w:rPr>
        <w:t xml:space="preserve">Слой сети, в котором все узлы связаны со всеми узлами следующего слоя, называется полносвязным.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полносвязными слоями</w:t>
      </w:r>
      <w:r w:rsidRPr="00F469EF">
        <w:rPr>
          <w:sz w:val="28"/>
          <w:szCs w:val="28"/>
        </w:rPr>
        <w:t>. Если некоторые из синаптических связей отсутствуют, такая связь называется неполносвязной.</w:t>
      </w:r>
    </w:p>
    <w:p w14:paraId="3EE384D1"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34450819" wp14:editId="57547382">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396B171C" w14:textId="2519B8CE" w:rsidR="00F7189D" w:rsidRPr="00A56D30" w:rsidRDefault="00F7189D" w:rsidP="00A56D30">
      <w:pPr>
        <w:pStyle w:val="a7"/>
        <w:shd w:val="clear" w:color="auto" w:fill="FFFFFF"/>
        <w:spacing w:before="0" w:beforeAutospacing="0" w:after="0" w:afterAutospacing="0"/>
        <w:ind w:firstLine="709"/>
        <w:jc w:val="center"/>
        <w:rPr>
          <w:szCs w:val="28"/>
        </w:rPr>
      </w:pPr>
      <w:r w:rsidRPr="00A56D30">
        <w:rPr>
          <w:szCs w:val="28"/>
        </w:rPr>
        <w:t>Рисунок 3 – Полносвязная сеть прямого распространения</w:t>
      </w:r>
      <w:r w:rsidR="00A56D30" w:rsidRPr="00A56D30">
        <w:rPr>
          <w:szCs w:val="28"/>
        </w:rPr>
        <w:t xml:space="preserve"> с 1 скрытым и 1 выходным слоем</w:t>
      </w:r>
    </w:p>
    <w:p w14:paraId="5C6272C6"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(RNN)  отличается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7D9FB7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10909611"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55DC8F18"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5DE0268E" wp14:editId="7B33F7BD">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096A5FCB" w14:textId="4560D0FA" w:rsidR="00F7189D" w:rsidRPr="00A56D30" w:rsidRDefault="00F7189D" w:rsidP="00A56D30">
      <w:pPr>
        <w:pStyle w:val="a7"/>
        <w:shd w:val="clear" w:color="auto" w:fill="FFFFFF"/>
        <w:spacing w:before="0" w:beforeAutospacing="0" w:after="0" w:afterAutospacing="0"/>
        <w:ind w:firstLine="709"/>
        <w:jc w:val="center"/>
        <w:rPr>
          <w:noProof/>
          <w:szCs w:val="28"/>
        </w:rPr>
      </w:pPr>
      <w:r w:rsidRPr="00A56D30">
        <w:rPr>
          <w:noProof/>
          <w:szCs w:val="28"/>
        </w:rPr>
        <w:t xml:space="preserve">Рисунок 4 – </w:t>
      </w:r>
      <w:r w:rsidRPr="00A56D30">
        <w:rPr>
          <w:noProof/>
          <w:szCs w:val="28"/>
          <w:lang w:val="en-US"/>
        </w:rPr>
        <w:t>RNN</w:t>
      </w:r>
      <w:r w:rsidRPr="00A56D30">
        <w:rPr>
          <w:noProof/>
          <w:szCs w:val="28"/>
        </w:rPr>
        <w:t xml:space="preserve"> без скрытых нейронов и обратных</w:t>
      </w:r>
      <w:r w:rsidR="00A56D30" w:rsidRPr="00A56D30">
        <w:rPr>
          <w:noProof/>
          <w:szCs w:val="28"/>
        </w:rPr>
        <w:t xml:space="preserve"> свзяей нейронов с самими собой</w:t>
      </w:r>
    </w:p>
    <w:p w14:paraId="50E99A94"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13B40BEB" wp14:editId="7D39EC6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2CDC0392" w14:textId="2E5400A2" w:rsidR="00F7189D" w:rsidRPr="00A56D30" w:rsidRDefault="00F7189D" w:rsidP="00F7189D">
      <w:pPr>
        <w:pStyle w:val="a7"/>
        <w:shd w:val="clear" w:color="auto" w:fill="FFFFFF"/>
        <w:spacing w:before="0" w:beforeAutospacing="0" w:after="0" w:afterAutospacing="0" w:line="360" w:lineRule="auto"/>
        <w:ind w:firstLine="709"/>
        <w:jc w:val="center"/>
        <w:rPr>
          <w:noProof/>
          <w:szCs w:val="28"/>
        </w:rPr>
      </w:pPr>
      <w:r w:rsidRPr="00A56D30">
        <w:rPr>
          <w:noProof/>
          <w:szCs w:val="28"/>
        </w:rPr>
        <w:t xml:space="preserve">Рисунок 5 – </w:t>
      </w:r>
      <w:r w:rsidRPr="00A56D30">
        <w:rPr>
          <w:noProof/>
          <w:szCs w:val="28"/>
          <w:lang w:val="en-US"/>
        </w:rPr>
        <w:t>RNN</w:t>
      </w:r>
      <w:r w:rsidR="00A56D30" w:rsidRPr="00A56D30">
        <w:rPr>
          <w:noProof/>
          <w:szCs w:val="28"/>
        </w:rPr>
        <w:t xml:space="preserve"> со скрытыми нейронами</w:t>
      </w:r>
    </w:p>
    <w:p w14:paraId="0F81CFC9" w14:textId="0DD57E43"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B1F59" w:rsidRPr="000D5DA0">
        <w:rPr>
          <w:noProof/>
          <w:sz w:val="28"/>
          <w:szCs w:val="28"/>
        </w:rPr>
        <w:t>1</w:t>
      </w:r>
      <w:r w:rsidR="006B395D" w:rsidRPr="002E69B2">
        <w:rPr>
          <w:noProof/>
          <w:sz w:val="28"/>
          <w:szCs w:val="28"/>
          <w:rPrChange w:id="110" w:author="Иван Слеповичев" w:date="2020-12-15T14:56:00Z">
            <w:rPr>
              <w:noProof/>
              <w:sz w:val="28"/>
              <w:szCs w:val="28"/>
              <w:lang w:val="en-US"/>
            </w:rPr>
          </w:rPrChange>
        </w:rPr>
        <w:t>5</w:t>
      </w:r>
      <w:r w:rsidRPr="00F469EF">
        <w:rPr>
          <w:noProof/>
          <w:sz w:val="28"/>
          <w:szCs w:val="28"/>
        </w:rPr>
        <w:t>]</w:t>
      </w:r>
    </w:p>
    <w:p w14:paraId="020CFA09" w14:textId="77777777"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46E0DE98" w14:textId="77777777" w:rsidR="00F7189D" w:rsidRPr="001D00FD" w:rsidRDefault="00F7189D" w:rsidP="00F7189D">
      <w:pPr>
        <w:pStyle w:val="1"/>
        <w:spacing w:before="0" w:after="120" w:line="360" w:lineRule="auto"/>
        <w:ind w:firstLine="709"/>
        <w:rPr>
          <w:rFonts w:ascii="Times New Roman" w:hAnsi="Times New Roman" w:cs="Times New Roman"/>
          <w:noProof/>
          <w:color w:val="auto"/>
        </w:rPr>
      </w:pPr>
      <w:bookmarkStart w:id="111" w:name="_Toc58017204"/>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111"/>
    </w:p>
    <w:p w14:paraId="3BC857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r w:rsidRPr="00F469EF">
        <w:rPr>
          <w:color w:val="000000"/>
          <w:sz w:val="28"/>
          <w:szCs w:val="28"/>
          <w:shd w:val="clear" w:color="auto" w:fill="FFFFFF"/>
        </w:rPr>
        <w:t xml:space="preserve">рекуррентная  нейронная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14:paraId="0FCAB7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длительных  периодов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6EDDA53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w:t>
      </w:r>
      <w:r w:rsidRPr="00F469EF">
        <w:rPr>
          <w:color w:val="000000"/>
          <w:sz w:val="28"/>
          <w:szCs w:val="28"/>
          <w:shd w:val="clear" w:color="auto" w:fill="FFFFFF"/>
        </w:rPr>
        <w:lastRenderedPageBreak/>
        <w:t xml:space="preserve">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48184F5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67A81843" w14:textId="77777777" w:rsidR="00F7189D" w:rsidRPr="0028569C"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36B7BEDF" w14:textId="6E48F09F"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commentRangeStart w:id="112"/>
      <w:r w:rsidRPr="00F469EF">
        <w:rPr>
          <w:color w:val="000000"/>
          <w:sz w:val="28"/>
          <w:szCs w:val="28"/>
          <w:shd w:val="clear" w:color="auto" w:fill="FFFFFF"/>
        </w:rPr>
        <w:t>Гейты</w:t>
      </w:r>
      <w:commentRangeEnd w:id="112"/>
      <w:r w:rsidR="00273F8E">
        <w:rPr>
          <w:rStyle w:val="af0"/>
          <w:rFonts w:asciiTheme="minorHAnsi" w:eastAsiaTheme="minorHAnsi" w:hAnsiTheme="minorHAnsi" w:cstheme="minorBidi"/>
          <w:lang w:eastAsia="en-US"/>
        </w:rPr>
        <w:commentReference w:id="112"/>
      </w:r>
      <w:r w:rsidRPr="00F469EF">
        <w:rPr>
          <w:color w:val="000000"/>
          <w:sz w:val="28"/>
          <w:szCs w:val="28"/>
          <w:shd w:val="clear" w:color="auto" w:fill="FFFFFF"/>
        </w:rPr>
        <w:t>,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7B1F59" w:rsidRPr="00C167B1">
        <w:rPr>
          <w:color w:val="000000"/>
          <w:sz w:val="28"/>
          <w:szCs w:val="28"/>
          <w:shd w:val="clear" w:color="auto" w:fill="FFFFFF"/>
          <w:rPrChange w:id="113" w:author="Учетная запись Майкрософт" w:date="2020-12-16T09:55:00Z">
            <w:rPr>
              <w:color w:val="000000"/>
              <w:sz w:val="28"/>
              <w:szCs w:val="28"/>
              <w:shd w:val="clear" w:color="auto" w:fill="FFFFFF"/>
              <w:lang w:val="en-US"/>
            </w:rPr>
          </w:rPrChange>
        </w:rPr>
        <w:t>1</w:t>
      </w:r>
      <w:r w:rsidR="006B395D" w:rsidRPr="00C167B1">
        <w:rPr>
          <w:color w:val="000000"/>
          <w:sz w:val="28"/>
          <w:szCs w:val="28"/>
          <w:shd w:val="clear" w:color="auto" w:fill="FFFFFF"/>
          <w:rPrChange w:id="114" w:author="Учетная запись Майкрософт" w:date="2020-12-16T09:55:00Z">
            <w:rPr>
              <w:color w:val="000000"/>
              <w:sz w:val="28"/>
              <w:szCs w:val="28"/>
              <w:shd w:val="clear" w:color="auto" w:fill="FFFFFF"/>
              <w:lang w:val="en-US"/>
            </w:rPr>
          </w:rPrChange>
        </w:rPr>
        <w:t>6</w:t>
      </w:r>
      <w:r w:rsidRPr="00F469EF">
        <w:rPr>
          <w:color w:val="000000"/>
          <w:sz w:val="28"/>
          <w:szCs w:val="28"/>
          <w:shd w:val="clear" w:color="auto" w:fill="FFFFFF"/>
        </w:rPr>
        <w:t>]</w:t>
      </w:r>
    </w:p>
    <w:p w14:paraId="42224681"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14:paraId="37F7A65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32B64661" w14:textId="77777777" w:rsidR="00F7189D" w:rsidRPr="00F469EF" w:rsidRDefault="002D67AD" w:rsidP="00F7189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5B6D61A" w14:textId="7538CB2A"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Во-вторых, </w:t>
      </w:r>
      <w:del w:id="115" w:author="Иван Слеповичев" w:date="2020-12-15T17:04:00Z">
        <w:r w:rsidRPr="00F469EF" w:rsidDel="004F5FC6">
          <w:rPr>
            <w:color w:val="000000"/>
            <w:sz w:val="28"/>
            <w:szCs w:val="28"/>
            <w:shd w:val="clear" w:color="auto" w:fill="FFFFFF"/>
          </w:rPr>
          <w:delText xml:space="preserve"> </w:delText>
        </w:r>
      </w:del>
      <w:r w:rsidRPr="00F469EF">
        <w:rPr>
          <w:color w:val="000000"/>
          <w:sz w:val="28"/>
          <w:szCs w:val="28"/>
          <w:shd w:val="clear" w:color="auto" w:fill="FFFFFF"/>
        </w:rPr>
        <w:t xml:space="preserve">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22405546" w14:textId="77777777" w:rsidR="00F7189D" w:rsidRPr="00F469EF" w:rsidRDefault="002D67AD"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9143041" w14:textId="77777777" w:rsidR="00F7189D" w:rsidRPr="00F469EF" w:rsidRDefault="002D67AD" w:rsidP="004372DD">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F7189D" w:rsidRPr="00F469EF">
        <w:rPr>
          <w:i/>
          <w:color w:val="000000"/>
          <w:sz w:val="28"/>
          <w:szCs w:val="28"/>
          <w:shd w:val="clear" w:color="auto" w:fill="FFFFFF"/>
        </w:rPr>
        <w:t>,</w:t>
      </w:r>
    </w:p>
    <w:p w14:paraId="71A75468" w14:textId="77777777" w:rsidR="00A56D30" w:rsidRDefault="00F7189D" w:rsidP="00A56D30">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 вектор новых значений-кандидатов.</w:t>
      </w:r>
    </w:p>
    <w:p w14:paraId="314C69C0" w14:textId="3B5E18EF" w:rsidR="00F7189D" w:rsidRPr="00F469EF" w:rsidRDefault="00F7189D" w:rsidP="00A56D30">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В-третьих, формирование нового состояния. Теперь необходимо обновить предыдущее состояние ячейки для получения нового состояния. Для этого:</w:t>
      </w:r>
    </w:p>
    <w:p w14:paraId="5B81B740" w14:textId="77777777" w:rsidR="00F7189D" w:rsidRPr="00F469EF" w:rsidRDefault="002D67AD"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F7189D" w:rsidRPr="00F469EF">
        <w:rPr>
          <w:color w:val="000000"/>
          <w:sz w:val="28"/>
          <w:szCs w:val="28"/>
          <w:shd w:val="clear" w:color="auto" w:fill="FFFFFF"/>
        </w:rPr>
        <w:t>,</w:t>
      </w:r>
    </w:p>
    <w:p w14:paraId="1A5FFD8D"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6F8EC1E4"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52B14675" w14:textId="77777777" w:rsidR="00F7189D" w:rsidRPr="00F469EF" w:rsidRDefault="002D67AD"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5E8CF71" w14:textId="77777777" w:rsidR="00F7189D" w:rsidRPr="00F469EF" w:rsidRDefault="002D67AD"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F6B1330" w14:textId="6F646BF5"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6B395D">
        <w:rPr>
          <w:color w:val="000000"/>
          <w:sz w:val="28"/>
          <w:szCs w:val="28"/>
          <w:shd w:val="clear" w:color="auto" w:fill="FFFFFF"/>
          <w:lang w:val="en-US"/>
        </w:rPr>
        <w:t>17</w:t>
      </w:r>
      <w:r w:rsidRPr="00F469EF">
        <w:rPr>
          <w:color w:val="000000"/>
          <w:sz w:val="28"/>
          <w:szCs w:val="28"/>
          <w:shd w:val="clear" w:color="auto" w:fill="FFFFFF"/>
        </w:rPr>
        <w:t>]</w:t>
      </w:r>
    </w:p>
    <w:p w14:paraId="49CC236E" w14:textId="49A9D212" w:rsidR="00F7189D" w:rsidRPr="00C329AD" w:rsidRDefault="00F7189D" w:rsidP="004372DD">
      <w:pPr>
        <w:pStyle w:val="a7"/>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sidR="00C329AD">
        <w:rPr>
          <w:color w:val="000000"/>
          <w:sz w:val="28"/>
          <w:szCs w:val="28"/>
          <w:shd w:val="clear" w:color="auto" w:fill="FFFFFF"/>
        </w:rPr>
        <w:t xml:space="preserve">а схема </w:t>
      </w:r>
      <w:r w:rsidR="00C329AD">
        <w:rPr>
          <w:color w:val="000000"/>
          <w:sz w:val="28"/>
          <w:szCs w:val="28"/>
          <w:shd w:val="clear" w:color="auto" w:fill="FFFFFF"/>
          <w:lang w:val="en-US"/>
        </w:rPr>
        <w:t>LSTM</w:t>
      </w:r>
      <w:r w:rsidR="00C329AD">
        <w:rPr>
          <w:color w:val="000000"/>
          <w:sz w:val="28"/>
          <w:szCs w:val="28"/>
          <w:shd w:val="clear" w:color="auto" w:fill="FFFFFF"/>
        </w:rPr>
        <w:t xml:space="preserve">, рисунок взят из источника </w:t>
      </w:r>
      <w:r w:rsidR="00C329AD" w:rsidRPr="00C329AD">
        <w:rPr>
          <w:color w:val="000000"/>
          <w:sz w:val="28"/>
          <w:szCs w:val="28"/>
          <w:shd w:val="clear" w:color="auto" w:fill="FFFFFF"/>
        </w:rPr>
        <w:t>[</w:t>
      </w:r>
      <w:r w:rsidR="007B1F59">
        <w:rPr>
          <w:color w:val="000000"/>
          <w:sz w:val="28"/>
          <w:szCs w:val="28"/>
          <w:shd w:val="clear" w:color="auto" w:fill="FFFFFF"/>
          <w:lang w:val="en-US"/>
        </w:rPr>
        <w:t>1</w:t>
      </w:r>
      <w:r w:rsidR="006B395D">
        <w:rPr>
          <w:color w:val="000000"/>
          <w:sz w:val="28"/>
          <w:szCs w:val="28"/>
          <w:shd w:val="clear" w:color="auto" w:fill="FFFFFF"/>
          <w:lang w:val="en-US"/>
        </w:rPr>
        <w:t>8</w:t>
      </w:r>
      <w:r w:rsidR="00C329AD" w:rsidRPr="00C329AD">
        <w:rPr>
          <w:color w:val="000000"/>
          <w:sz w:val="28"/>
          <w:szCs w:val="28"/>
          <w:shd w:val="clear" w:color="auto" w:fill="FFFFFF"/>
        </w:rPr>
        <w:t>].</w:t>
      </w:r>
    </w:p>
    <w:p w14:paraId="37780AB4" w14:textId="7B0F4F04" w:rsidR="00F7189D" w:rsidRPr="00F469EF" w:rsidRDefault="00C329AD">
      <w:pPr>
        <w:pStyle w:val="a7"/>
        <w:shd w:val="clear" w:color="auto" w:fill="FFFFFF"/>
        <w:spacing w:before="0" w:beforeAutospacing="0" w:after="0" w:afterAutospacing="0" w:line="360" w:lineRule="auto"/>
        <w:jc w:val="center"/>
        <w:rPr>
          <w:color w:val="000000"/>
          <w:sz w:val="28"/>
          <w:szCs w:val="28"/>
        </w:rPr>
        <w:pPrChange w:id="116" w:author="Учетная запись Майкрософт" w:date="2020-12-16T10:08:00Z">
          <w:pPr>
            <w:pStyle w:val="a7"/>
            <w:shd w:val="clear" w:color="auto" w:fill="FFFFFF"/>
            <w:spacing w:before="0" w:beforeAutospacing="0" w:after="0" w:afterAutospacing="0" w:line="360" w:lineRule="auto"/>
            <w:ind w:firstLine="709"/>
          </w:pPr>
        </w:pPrChange>
      </w:pPr>
      <w:commentRangeStart w:id="117"/>
      <w:r w:rsidRPr="00C329AD">
        <w:rPr>
          <w:noProof/>
          <w:color w:val="000000"/>
          <w:sz w:val="28"/>
          <w:szCs w:val="28"/>
        </w:rPr>
        <w:drawing>
          <wp:inline distT="0" distB="0" distL="0" distR="0" wp14:anchorId="65AE6D1C" wp14:editId="3650F9C9">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commentRangeEnd w:id="117"/>
      <w:r w:rsidR="004F5FC6">
        <w:rPr>
          <w:rStyle w:val="af0"/>
          <w:rFonts w:asciiTheme="minorHAnsi" w:eastAsiaTheme="minorHAnsi" w:hAnsiTheme="minorHAnsi" w:cstheme="minorBidi"/>
          <w:lang w:eastAsia="en-US"/>
        </w:rPr>
        <w:commentReference w:id="117"/>
      </w:r>
    </w:p>
    <w:p w14:paraId="133F69C5" w14:textId="77777777" w:rsidR="00F7189D" w:rsidRPr="00A56D30" w:rsidRDefault="00F7189D" w:rsidP="00F7189D">
      <w:pPr>
        <w:pStyle w:val="a7"/>
        <w:shd w:val="clear" w:color="auto" w:fill="FFFFFF"/>
        <w:spacing w:before="0" w:beforeAutospacing="0" w:after="0" w:afterAutospacing="0" w:line="360" w:lineRule="auto"/>
        <w:ind w:firstLine="709"/>
        <w:jc w:val="center"/>
        <w:rPr>
          <w:color w:val="000000"/>
          <w:szCs w:val="28"/>
        </w:rPr>
      </w:pPr>
      <w:r w:rsidRPr="00A56D30">
        <w:rPr>
          <w:color w:val="000000"/>
          <w:szCs w:val="28"/>
        </w:rPr>
        <w:t xml:space="preserve">Рисунок 6 – Схема </w:t>
      </w:r>
      <w:r w:rsidRPr="00A56D30">
        <w:rPr>
          <w:color w:val="000000"/>
          <w:szCs w:val="28"/>
          <w:lang w:val="en-US"/>
        </w:rPr>
        <w:t>LSTM</w:t>
      </w:r>
    </w:p>
    <w:p w14:paraId="02C95DE5" w14:textId="77777777" w:rsidR="00F7189D" w:rsidRPr="00B42F0B"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0223DDEE"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18" w:name="_Toc58017205"/>
      <w:r w:rsidRPr="001D00FD">
        <w:rPr>
          <w:rFonts w:ascii="Times New Roman" w:eastAsiaTheme="minorEastAsia" w:hAnsi="Times New Roman" w:cs="Times New Roman"/>
          <w:color w:val="000000" w:themeColor="text1"/>
        </w:rPr>
        <w:lastRenderedPageBreak/>
        <w:t>2.6 Модели на базе цепей Маркова</w:t>
      </w:r>
      <w:bookmarkEnd w:id="118"/>
    </w:p>
    <w:p w14:paraId="3505AEB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14:paraId="360D2069"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14:paraId="30A11E3C" w14:textId="77777777" w:rsidR="00F7189D" w:rsidRPr="00F469EF" w:rsidRDefault="00F7189D" w:rsidP="00C329A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14:paraId="30119F3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14:paraId="2F15DC65"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14:paraId="74B4D93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 соотношение называется свойством Маркова. Формально это свойство описывают следующим образом.</w:t>
      </w:r>
    </w:p>
    <w:p w14:paraId="58FF157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14:paraId="4CE7261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14:paraId="5AADDC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14:paraId="5AF6123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14:paraId="2D266A67" w14:textId="77777777" w:rsidR="00F7189D" w:rsidRPr="00F469EF" w:rsidRDefault="002D67AD" w:rsidP="00F7189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i/>
          <w:sz w:val="28"/>
          <w:szCs w:val="28"/>
        </w:rPr>
        <w:t>,</w:t>
      </w:r>
    </w:p>
    <w:p w14:paraId="35CCCCC2" w14:textId="7F9C9A8B" w:rsidR="00F7189D" w:rsidRPr="00F469EF" w:rsidRDefault="00F7189D" w:rsidP="00F7189D">
      <w:pPr>
        <w:spacing w:after="0" w:line="360" w:lineRule="auto"/>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 условными вероятностями, подчиняющи</w:t>
      </w:r>
      <w:ins w:id="119" w:author="Иван Слеповичев" w:date="2020-12-15T17:09:00Z">
        <w:r w:rsidR="00BD5B04">
          <w:rPr>
            <w:rFonts w:ascii="Times New Roman" w:eastAsiaTheme="minorEastAsia" w:hAnsi="Times New Roman" w:cs="Times New Roman"/>
            <w:sz w:val="28"/>
            <w:szCs w:val="28"/>
          </w:rPr>
          <w:t>ми</w:t>
        </w:r>
      </w:ins>
      <w:del w:id="120" w:author="Иван Слеповичев" w:date="2020-12-15T17:09:00Z">
        <w:r w:rsidRPr="00F469EF" w:rsidDel="00BD5B04">
          <w:rPr>
            <w:rFonts w:ascii="Times New Roman" w:eastAsiaTheme="minorEastAsia" w:hAnsi="Times New Roman" w:cs="Times New Roman"/>
            <w:sz w:val="28"/>
            <w:szCs w:val="28"/>
          </w:rPr>
          <w:delText>е</w:delText>
        </w:r>
      </w:del>
      <w:r w:rsidRPr="00F469EF">
        <w:rPr>
          <w:rFonts w:ascii="Times New Roman" w:eastAsiaTheme="minorEastAsia" w:hAnsi="Times New Roman" w:cs="Times New Roman"/>
          <w:sz w:val="28"/>
          <w:szCs w:val="28"/>
        </w:rPr>
        <w:t>ся:</w:t>
      </w:r>
    </w:p>
    <w:p w14:paraId="0CD7F211" w14:textId="7E3BB2F5" w:rsidR="00F7189D" w:rsidRPr="007B1F59" w:rsidRDefault="002D67AD" w:rsidP="00F7189D">
      <w:pPr>
        <w:spacing w:after="0"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r w:rsidR="00F7189D"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F7189D" w:rsidRPr="00F469EF">
        <w:rPr>
          <w:rFonts w:ascii="Times New Roman" w:eastAsiaTheme="minorEastAsia" w:hAnsi="Times New Roman" w:cs="Times New Roman"/>
          <w:i/>
          <w:sz w:val="28"/>
          <w:szCs w:val="28"/>
        </w:rPr>
        <w:t xml:space="preserve"> </w:t>
      </w:r>
      <w:r w:rsidR="00F7189D" w:rsidRPr="00F469EF">
        <w:rPr>
          <w:rFonts w:ascii="Times New Roman" w:eastAsiaTheme="minorEastAsia" w:hAnsi="Times New Roman" w:cs="Times New Roman"/>
          <w:sz w:val="28"/>
          <w:szCs w:val="28"/>
        </w:rPr>
        <w:t xml:space="preserve">для всех </w:t>
      </w:r>
      <m:oMath>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p>
    <w:p w14:paraId="536E238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14:paraId="435507F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14:paraId="301EA0F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14:paraId="2211D33D" w14:textId="5253B358"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Элементы матрицы удовлетворяют условиям </w:t>
      </w:r>
      <m:oMath>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14:paraId="20E184C8"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21" w:name="_Toc58017206"/>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121"/>
    </w:p>
    <w:p w14:paraId="06AFBA49" w14:textId="625E1135"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commentRangeStart w:id="122"/>
      <w:r w:rsidRPr="00F469EF">
        <w:rPr>
          <w:rFonts w:ascii="Times New Roman" w:eastAsiaTheme="minorEastAsia" w:hAnsi="Times New Roman" w:cs="Times New Roman"/>
          <w:sz w:val="28"/>
          <w:szCs w:val="28"/>
          <w:lang w:val="en-US"/>
        </w:rPr>
        <w:t>CART</w:t>
      </w:r>
      <w:commentRangeEnd w:id="122"/>
      <w:r w:rsidR="00BD5B04">
        <w:rPr>
          <w:rStyle w:val="af0"/>
        </w:rPr>
        <w:commentReference w:id="122"/>
      </w:r>
      <w:ins w:id="123" w:author="Учетная запись Майкрософт" w:date="2020-12-16T10:09:00Z">
        <w:r w:rsidR="00062540">
          <w:rPr>
            <w:rFonts w:ascii="Times New Roman" w:eastAsiaTheme="minorEastAsia" w:hAnsi="Times New Roman" w:cs="Times New Roman"/>
            <w:sz w:val="28"/>
            <w:szCs w:val="28"/>
          </w:rPr>
          <w:t xml:space="preserve"> (</w:t>
        </w:r>
        <w:r w:rsidR="00062540">
          <w:rPr>
            <w:rFonts w:ascii="Times New Roman" w:eastAsiaTheme="minorEastAsia" w:hAnsi="Times New Roman" w:cs="Times New Roman"/>
            <w:sz w:val="28"/>
            <w:szCs w:val="28"/>
            <w:lang w:val="en-US"/>
          </w:rPr>
          <w:t>Classification</w:t>
        </w:r>
        <w:r w:rsidR="00062540" w:rsidRPr="00062540">
          <w:rPr>
            <w:rFonts w:ascii="Times New Roman" w:eastAsiaTheme="minorEastAsia" w:hAnsi="Times New Roman" w:cs="Times New Roman"/>
            <w:sz w:val="28"/>
            <w:szCs w:val="28"/>
            <w:rPrChange w:id="124"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and</w:t>
        </w:r>
        <w:r w:rsidR="00062540" w:rsidRPr="00062540">
          <w:rPr>
            <w:rFonts w:ascii="Times New Roman" w:eastAsiaTheme="minorEastAsia" w:hAnsi="Times New Roman" w:cs="Times New Roman"/>
            <w:sz w:val="28"/>
            <w:szCs w:val="28"/>
            <w:rPrChange w:id="125"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Regression</w:t>
        </w:r>
        <w:r w:rsidR="00062540" w:rsidRPr="00062540">
          <w:rPr>
            <w:rFonts w:ascii="Times New Roman" w:eastAsiaTheme="minorEastAsia" w:hAnsi="Times New Roman" w:cs="Times New Roman"/>
            <w:sz w:val="28"/>
            <w:szCs w:val="28"/>
            <w:rPrChange w:id="126"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Tree</w:t>
        </w:r>
        <w:r w:rsidR="00062540" w:rsidRPr="0028569C">
          <w:rPr>
            <w:rFonts w:ascii="Times New Roman" w:eastAsiaTheme="minorEastAsia" w:hAnsi="Times New Roman" w:cs="Times New Roman"/>
            <w:sz w:val="28"/>
            <w:szCs w:val="28"/>
          </w:rPr>
          <w:t>)</w:t>
        </w:r>
      </w:ins>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14:paraId="1E8A3CE4"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w:t>
      </w:r>
      <w:r w:rsidRPr="00F469EF">
        <w:rPr>
          <w:rFonts w:ascii="Times New Roman" w:eastAsiaTheme="minorEastAsia" w:hAnsi="Times New Roman" w:cs="Times New Roman"/>
          <w:sz w:val="28"/>
          <w:szCs w:val="28"/>
        </w:rPr>
        <w:lastRenderedPageBreak/>
        <w:t xml:space="preserve">регрессии, при категориальных – деревья классификации. Также имеет место быть смешение этих деревьев при влиянии обоих </w:t>
      </w:r>
      <w:commentRangeStart w:id="127"/>
      <w:r w:rsidRPr="00F469EF">
        <w:rPr>
          <w:rFonts w:ascii="Times New Roman" w:eastAsiaTheme="minorEastAsia" w:hAnsi="Times New Roman" w:cs="Times New Roman"/>
          <w:sz w:val="28"/>
          <w:szCs w:val="28"/>
        </w:rPr>
        <w:t>факторов</w:t>
      </w:r>
      <w:commentRangeEnd w:id="127"/>
      <w:r w:rsidR="00BD5B04">
        <w:rPr>
          <w:rStyle w:val="af0"/>
        </w:rPr>
        <w:commentReference w:id="127"/>
      </w:r>
      <w:r w:rsidRPr="00F469EF">
        <w:rPr>
          <w:rFonts w:ascii="Times New Roman" w:eastAsiaTheme="minorEastAsia" w:hAnsi="Times New Roman" w:cs="Times New Roman"/>
          <w:sz w:val="28"/>
          <w:szCs w:val="28"/>
        </w:rPr>
        <w:t>.</w:t>
      </w:r>
    </w:p>
    <w:p w14:paraId="384EBD69" w14:textId="24EE81A2" w:rsidR="00F7189D" w:rsidRDefault="00F7189D" w:rsidP="00F7189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w:t>
      </w:r>
      <w:r w:rsidR="007B1F59">
        <w:rPr>
          <w:rFonts w:ascii="Times New Roman" w:eastAsiaTheme="minorEastAsia" w:hAnsi="Times New Roman" w:cs="Times New Roman"/>
          <w:sz w:val="28"/>
          <w:szCs w:val="28"/>
          <w:lang w:val="en-US"/>
        </w:rPr>
        <w:t>1</w:t>
      </w:r>
      <w:r w:rsidR="006B395D">
        <w:rPr>
          <w:rFonts w:ascii="Times New Roman" w:eastAsiaTheme="minorEastAsia" w:hAnsi="Times New Roman" w:cs="Times New Roman"/>
          <w:sz w:val="28"/>
          <w:szCs w:val="28"/>
          <w:lang w:val="en-US"/>
        </w:rPr>
        <w:t>9</w:t>
      </w:r>
      <w:r w:rsidRPr="00F469EF">
        <w:rPr>
          <w:rFonts w:ascii="Times New Roman" w:eastAsiaTheme="minorEastAsia" w:hAnsi="Times New Roman" w:cs="Times New Roman"/>
          <w:sz w:val="28"/>
          <w:szCs w:val="28"/>
          <w:lang w:val="en-US"/>
        </w:rPr>
        <w:t xml:space="preserve">]. </w:t>
      </w:r>
    </w:p>
    <w:p w14:paraId="341162D4" w14:textId="77777777" w:rsidR="00F7189D" w:rsidRDefault="00F7189D" w:rsidP="00F7189D">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60FDFBBB" wp14:editId="0AAF2268">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14:paraId="1A094179" w14:textId="77777777" w:rsidR="00F7189D" w:rsidRPr="00B212AA" w:rsidRDefault="00F7189D" w:rsidP="00F7189D">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14:paraId="70218C5B"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Сначала предыдущее значение процесса сравнивается с 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При выполнении 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дерева, в котором происходит определение будущего значения 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14:paraId="52127140" w14:textId="71BB895E" w:rsidR="00F7189D" w:rsidRPr="00985C3C"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 построения структуры дерева.</w:t>
      </w:r>
      <w:r w:rsidRPr="007F2FDD">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w:t>
      </w:r>
      <w:r w:rsidR="006B395D" w:rsidRPr="002E69B2">
        <w:rPr>
          <w:rFonts w:ascii="Times New Roman" w:eastAsiaTheme="minorEastAsia" w:hAnsi="Times New Roman" w:cs="Times New Roman"/>
          <w:sz w:val="28"/>
          <w:szCs w:val="28"/>
          <w:rPrChange w:id="128" w:author="Иван Слеповичев" w:date="2020-12-15T14:56:00Z">
            <w:rPr>
              <w:rFonts w:ascii="Times New Roman" w:eastAsiaTheme="minorEastAsia" w:hAnsi="Times New Roman" w:cs="Times New Roman"/>
              <w:sz w:val="28"/>
              <w:szCs w:val="28"/>
              <w:lang w:val="en-US"/>
            </w:rPr>
          </w:rPrChange>
        </w:rPr>
        <w:t>20</w:t>
      </w:r>
      <w:r w:rsidRPr="00985C3C">
        <w:rPr>
          <w:rFonts w:ascii="Times New Roman" w:hAnsi="Times New Roman" w:cs="Times New Roman"/>
          <w:sz w:val="28"/>
          <w:szCs w:val="28"/>
        </w:rPr>
        <w:t>]</w:t>
      </w:r>
    </w:p>
    <w:p w14:paraId="288F7733" w14:textId="77777777" w:rsidR="00F7189D" w:rsidRPr="00985C3C" w:rsidRDefault="00F7189D" w:rsidP="00F7189D">
      <w:pPr>
        <w:rPr>
          <w:sz w:val="28"/>
          <w:szCs w:val="28"/>
        </w:rPr>
      </w:pPr>
      <w:r w:rsidRPr="00985C3C">
        <w:rPr>
          <w:sz w:val="28"/>
          <w:szCs w:val="28"/>
        </w:rPr>
        <w:br w:type="page"/>
      </w:r>
    </w:p>
    <w:p w14:paraId="22DC95ED"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29" w:name="_Toc58017207"/>
      <w:r w:rsidRPr="001D00FD">
        <w:rPr>
          <w:rFonts w:ascii="Times New Roman" w:eastAsiaTheme="minorEastAsia" w:hAnsi="Times New Roman" w:cs="Times New Roman"/>
          <w:color w:val="000000" w:themeColor="text1"/>
        </w:rPr>
        <w:lastRenderedPageBreak/>
        <w:t>3 Практическая часть</w:t>
      </w:r>
      <w:bookmarkEnd w:id="129"/>
    </w:p>
    <w:p w14:paraId="037079FF" w14:textId="2A340CC5"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6B395D" w:rsidRPr="006B395D">
        <w:rPr>
          <w:rFonts w:ascii="Times New Roman" w:eastAsiaTheme="minorEastAsia" w:hAnsi="Times New Roman" w:cs="Times New Roman"/>
          <w:sz w:val="28"/>
          <w:szCs w:val="28"/>
        </w:rPr>
        <w:t>21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w:t>
      </w:r>
      <w:ins w:id="130" w:author="Иван Слеповичев" w:date="2020-12-15T17:12:00Z">
        <w:r w:rsidR="00A1624F" w:rsidRPr="00A1624F">
          <w:rPr>
            <w:rFonts w:ascii="Times New Roman" w:eastAsiaTheme="minorEastAsia" w:hAnsi="Times New Roman" w:cs="Times New Roman"/>
            <w:sz w:val="28"/>
            <w:szCs w:val="28"/>
            <w:rPrChange w:id="131" w:author="Иван Слеповичев" w:date="2020-12-15T17:13:00Z">
              <w:rPr>
                <w:rFonts w:ascii="Times New Roman" w:eastAsiaTheme="minorEastAsia" w:hAnsi="Times New Roman" w:cs="Times New Roman"/>
                <w:sz w:val="28"/>
                <w:szCs w:val="28"/>
                <w:lang w:val="en-US"/>
              </w:rPr>
            </w:rPrChange>
          </w:rPr>
          <w:t xml:space="preserve">– </w:t>
        </w:r>
      </w:ins>
      <w:r>
        <w:rPr>
          <w:rFonts w:ascii="Times New Roman" w:eastAsiaTheme="minorEastAsia" w:hAnsi="Times New Roman" w:cs="Times New Roman"/>
          <w:sz w:val="28"/>
          <w:szCs w:val="28"/>
        </w:rPr>
        <w:t xml:space="preserve">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Эти параметры можно условно поделить на три категории: </w:t>
      </w:r>
    </w:p>
    <w:p w14:paraId="0D04D766" w14:textId="77777777" w:rsidR="00F7189D" w:rsidRPr="00985C3C" w:rsidRDefault="00F7189D" w:rsidP="00F7189D">
      <w:pPr>
        <w:pStyle w:val="a9"/>
        <w:numPr>
          <w:ilvl w:val="0"/>
          <w:numId w:val="19"/>
        </w:numPr>
        <w:spacing w:after="0" w:line="360" w:lineRule="auto"/>
        <w:jc w:val="both"/>
        <w:rPr>
          <w:rFonts w:ascii="Times New Roman" w:hAnsi="Times New Roman" w:cs="Times New Roman"/>
          <w:color w:val="000000"/>
          <w:sz w:val="28"/>
          <w:szCs w:val="28"/>
        </w:rPr>
      </w:pPr>
      <w:r w:rsidRPr="009A2158">
        <w:rPr>
          <w:rFonts w:ascii="Times New Roman" w:eastAsiaTheme="minorEastAsia" w:hAnsi="Times New Roman" w:cs="Times New Roman"/>
          <w:sz w:val="28"/>
          <w:szCs w:val="28"/>
        </w:rPr>
        <w:t xml:space="preserve">параметры, отвечающие за дату: год </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lang w:val="en-US"/>
        </w:rPr>
        <w:t>year</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rPr>
        <w:t>, тип периода (</w:t>
      </w:r>
      <w:r w:rsidRPr="00985C3C">
        <w:rPr>
          <w:rFonts w:ascii="Times New Roman" w:hAnsi="Times New Roman" w:cs="Times New Roman"/>
          <w:color w:val="000000"/>
          <w:sz w:val="28"/>
          <w:szCs w:val="28"/>
        </w:rPr>
        <w:t>period_type), номер месяца (period_number), дата (period, period_in_date);</w:t>
      </w:r>
    </w:p>
    <w:p w14:paraId="0DC81A8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характеризующие страну: название (</w:t>
      </w:r>
      <w:r w:rsidRPr="00985C3C">
        <w:rPr>
          <w:rFonts w:ascii="Times New Roman" w:hAnsi="Times New Roman" w:cs="Times New Roman"/>
          <w:color w:val="000000"/>
          <w:sz w:val="28"/>
          <w:szCs w:val="28"/>
        </w:rPr>
        <w:t>country_english_name</w:t>
      </w:r>
      <w:r w:rsidRPr="00985C3C">
        <w:rPr>
          <w:rFonts w:ascii="Times New Roman" w:eastAsiaTheme="minorEastAsia" w:hAnsi="Times New Roman" w:cs="Times New Roman"/>
          <w:sz w:val="28"/>
          <w:szCs w:val="28"/>
        </w:rPr>
        <w:t>), код (</w:t>
      </w:r>
      <w:r w:rsidRPr="00985C3C">
        <w:rPr>
          <w:rFonts w:ascii="Times New Roman" w:eastAsiaTheme="minorEastAsia" w:hAnsi="Times New Roman" w:cs="Times New Roman"/>
          <w:sz w:val="28"/>
          <w:szCs w:val="28"/>
          <w:lang w:val="en-US"/>
        </w:rPr>
        <w:t>country</w:t>
      </w:r>
      <w:r w:rsidRPr="00985C3C">
        <w:rPr>
          <w:rFonts w:ascii="Times New Roman" w:eastAsiaTheme="minorEastAsia" w:hAnsi="Times New Roman" w:cs="Times New Roman"/>
          <w:sz w:val="28"/>
          <w:szCs w:val="28"/>
        </w:rPr>
        <w:t>_</w:t>
      </w:r>
      <w:r w:rsidRPr="00985C3C">
        <w:rPr>
          <w:rFonts w:ascii="Times New Roman" w:eastAsiaTheme="minorEastAsia" w:hAnsi="Times New Roman" w:cs="Times New Roman"/>
          <w:sz w:val="28"/>
          <w:szCs w:val="28"/>
          <w:lang w:val="en-US"/>
        </w:rPr>
        <w:t>code</w:t>
      </w:r>
      <w:r w:rsidRPr="00985C3C">
        <w:rPr>
          <w:rFonts w:ascii="Times New Roman" w:eastAsiaTheme="minorEastAsia" w:hAnsi="Times New Roman" w:cs="Times New Roman"/>
          <w:sz w:val="28"/>
          <w:szCs w:val="28"/>
        </w:rPr>
        <w:t>);</w:t>
      </w:r>
    </w:p>
    <w:p w14:paraId="50AE88E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отвечающие за товарооборот: поле, в котором прописывается вид товарооборота - импорт/экспорт (</w:t>
      </w:r>
      <w:r w:rsidRPr="00985C3C">
        <w:rPr>
          <w:rFonts w:ascii="Times New Roman" w:hAnsi="Times New Roman" w:cs="Times New Roman"/>
          <w:color w:val="000000"/>
          <w:sz w:val="28"/>
          <w:szCs w:val="28"/>
        </w:rPr>
        <w:t>trade_flow_desc), объём товарооборота (</w:t>
      </w:r>
      <w:r w:rsidRPr="00985C3C">
        <w:rPr>
          <w:rFonts w:ascii="Times New Roman" w:hAnsi="Times New Roman" w:cs="Times New Roman"/>
          <w:color w:val="000000"/>
          <w:sz w:val="28"/>
          <w:szCs w:val="28"/>
          <w:lang w:val="en-US"/>
        </w:rPr>
        <w:t>value</w:t>
      </w:r>
      <w:r w:rsidRPr="00985C3C">
        <w:rPr>
          <w:rFonts w:ascii="Times New Roman" w:hAnsi="Times New Roman" w:cs="Times New Roman"/>
          <w:color w:val="000000"/>
          <w:sz w:val="28"/>
          <w:szCs w:val="28"/>
        </w:rPr>
        <w:t xml:space="preserve">). </w:t>
      </w:r>
    </w:p>
    <w:p w14:paraId="52C6FA48"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Объём товарооборота (</w:t>
      </w:r>
      <w:r>
        <w:rPr>
          <w:rFonts w:ascii="Times New Roman" w:eastAsiaTheme="minorEastAsia" w:hAnsi="Times New Roman" w:cs="Times New Roman"/>
          <w:sz w:val="28"/>
          <w:szCs w:val="28"/>
          <w:lang w:val="en-US"/>
        </w:rPr>
        <w:t>value</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представлен в этой таблице суммарным объёмом экспорта/импорта по всем торговым группам в долларах для различных стран.</w:t>
      </w:r>
    </w:p>
    <w:p w14:paraId="367C7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нейросетевыми методами. </w:t>
      </w:r>
    </w:p>
    <w:p w14:paraId="6048E37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Решать задачу будем построением и обучением нейросетевой модели.</w:t>
      </w:r>
    </w:p>
    <w:p w14:paraId="674C122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36E7A61F" w14:textId="77777777" w:rsidR="00150169"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618838DE" w14:textId="3DDD92C2" w:rsidR="00F7189D" w:rsidRDefault="00F7189D" w:rsidP="0015016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обо</w:t>
      </w:r>
      <w:ins w:id="132" w:author="Иван Слеповичев" w:date="2020-12-15T17:14:00Z">
        <w:r w:rsidR="002F4B08">
          <w:rPr>
            <w:rFonts w:ascii="Times New Roman" w:eastAsiaTheme="minorEastAsia" w:hAnsi="Times New Roman" w:cs="Times New Roman"/>
            <w:sz w:val="28"/>
            <w:szCs w:val="28"/>
          </w:rPr>
          <w:t>б</w:t>
        </w:r>
      </w:ins>
      <w:r>
        <w:rPr>
          <w:rFonts w:ascii="Times New Roman" w:eastAsiaTheme="minorEastAsia" w:hAnsi="Times New Roman" w:cs="Times New Roman"/>
          <w:sz w:val="28"/>
          <w:szCs w:val="28"/>
        </w:rPr>
        <w:t xml:space="preserve">щённое, объектно-ориентированное, функциональное и аспектно-ориентированное программирование. Динамическая типизация, автоматическое управление памятью, полная интроспекция, механизм обработки исключений – основные архитектурные черты. На сегодняшний момент </w:t>
      </w:r>
      <w:r>
        <w:rPr>
          <w:rFonts w:ascii="Times New Roman" w:eastAsiaTheme="minorEastAsia" w:hAnsi="Times New Roman" w:cs="Times New Roman"/>
          <w:sz w:val="28"/>
          <w:szCs w:val="28"/>
          <w:lang w:val="en-US"/>
        </w:rPr>
        <w:t>Python</w:t>
      </w:r>
      <w:r w:rsidRPr="00F7189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является активно </w:t>
      </w:r>
      <w:r>
        <w:rPr>
          <w:rFonts w:ascii="Times New Roman" w:eastAsiaTheme="minorEastAsia" w:hAnsi="Times New Roman" w:cs="Times New Roman"/>
          <w:sz w:val="28"/>
          <w:szCs w:val="28"/>
        </w:rPr>
        <w:lastRenderedPageBreak/>
        <w:t>развивающимся языком программирования.</w:t>
      </w:r>
      <w:r w:rsidR="00150169">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14:paraId="41FA851A" w14:textId="66B0C4F0"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2D0FD54" w14:textId="21C0A374" w:rsidR="00F7189D" w:rsidRPr="00610F3B" w:rsidRDefault="00F7189D" w:rsidP="00F7189D">
      <w:pPr>
        <w:pStyle w:val="ad"/>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del w:id="133" w:author="Иван Слеповичев" w:date="2020-12-15T17:15:00Z">
        <w:r w:rsidRPr="00F55E9B" w:rsidDel="002F4B08">
          <w:rPr>
            <w:rFonts w:ascii="Times New Roman" w:hAnsi="Times New Roman" w:cs="Times New Roman"/>
            <w:sz w:val="28"/>
            <w:szCs w:val="28"/>
          </w:rPr>
          <w:delText xml:space="preserve">также </w:delText>
        </w:r>
        <w:r w:rsidRPr="00F55E9B" w:rsidDel="002F4B08">
          <w:rPr>
            <w:rFonts w:ascii="Times New Roman" w:hAnsi="Times New Roman" w:cs="Times New Roman"/>
            <w:sz w:val="28"/>
            <w:szCs w:val="28"/>
            <w:shd w:val="clear" w:color="auto" w:fill="FFFFFF"/>
          </w:rPr>
          <w:delText>добавляет</w:delText>
        </w:r>
      </w:del>
      <w:ins w:id="134" w:author="Иван Слеповичев" w:date="2020-12-15T17:15:00Z">
        <w:r w:rsidR="002F4B08">
          <w:rPr>
            <w:rFonts w:ascii="Times New Roman" w:hAnsi="Times New Roman" w:cs="Times New Roman"/>
            <w:sz w:val="28"/>
            <w:szCs w:val="28"/>
            <w:shd w:val="clear" w:color="auto" w:fill="FFFFFF"/>
          </w:rPr>
          <w:t xml:space="preserve"> </w:t>
        </w:r>
        <w:commentRangeStart w:id="135"/>
        <w:r w:rsidR="002F4B08">
          <w:rPr>
            <w:rFonts w:ascii="Times New Roman" w:hAnsi="Times New Roman" w:cs="Times New Roman"/>
            <w:sz w:val="28"/>
            <w:szCs w:val="28"/>
            <w:shd w:val="clear" w:color="auto" w:fill="FFFFFF"/>
          </w:rPr>
          <w:t>об</w:t>
        </w:r>
      </w:ins>
      <w:ins w:id="136" w:author="Иван Слеповичев" w:date="2020-12-15T17:16:00Z">
        <w:r w:rsidR="002F4B08">
          <w:rPr>
            <w:rFonts w:ascii="Times New Roman" w:hAnsi="Times New Roman" w:cs="Times New Roman"/>
            <w:sz w:val="28"/>
            <w:szCs w:val="28"/>
            <w:shd w:val="clear" w:color="auto" w:fill="FFFFFF"/>
          </w:rPr>
          <w:t>е</w:t>
        </w:r>
      </w:ins>
      <w:ins w:id="137" w:author="Иван Слеповичев" w:date="2020-12-15T17:15:00Z">
        <w:r w:rsidR="002F4B08">
          <w:rPr>
            <w:rFonts w:ascii="Times New Roman" w:hAnsi="Times New Roman" w:cs="Times New Roman"/>
            <w:sz w:val="28"/>
            <w:szCs w:val="28"/>
            <w:shd w:val="clear" w:color="auto" w:fill="FFFFFF"/>
          </w:rPr>
          <w:t xml:space="preserve">спечивает </w:t>
        </w:r>
      </w:ins>
      <w:del w:id="138" w:author="Иван Слеповичев" w:date="2020-12-15T17:15:00Z">
        <w:r w:rsidRPr="00F55E9B" w:rsidDel="002F4B08">
          <w:rPr>
            <w:rFonts w:ascii="Times New Roman" w:hAnsi="Times New Roman" w:cs="Times New Roman"/>
            <w:sz w:val="28"/>
            <w:szCs w:val="28"/>
            <w:shd w:val="clear" w:color="auto" w:fill="FFFFFF"/>
          </w:rPr>
          <w:delText xml:space="preserve"> </w:delText>
        </w:r>
      </w:del>
      <w:commentRangeEnd w:id="135"/>
      <w:r w:rsidR="002F4B08">
        <w:rPr>
          <w:rStyle w:val="af0"/>
          <w:rFonts w:asciiTheme="minorHAnsi" w:eastAsiaTheme="minorHAnsi" w:hAnsiTheme="minorHAnsi" w:cstheme="minorBidi"/>
          <w:kern w:val="0"/>
          <w:lang w:eastAsia="en-US" w:bidi="ar-SA"/>
        </w:rPr>
        <w:commentReference w:id="135"/>
      </w:r>
      <w:r w:rsidRPr="00F55E9B">
        <w:rPr>
          <w:rFonts w:ascii="Times New Roman" w:hAnsi="Times New Roman" w:cs="Times New Roman"/>
          <w:sz w:val="28"/>
          <w:szCs w:val="28"/>
          <w:shd w:val="clear" w:color="auto" w:fill="FFFFFF"/>
        </w:rPr>
        <w:t>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669352E9" w14:textId="3CF80D0C" w:rsidR="00F7189D" w:rsidRDefault="00F7189D" w:rsidP="00F7189D">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r w:rsidRPr="00896720">
        <w:rPr>
          <w:rFonts w:ascii="Times New Roman" w:hAnsi="Times New Roman" w:cs="Times New Roman"/>
          <w:color w:val="000000"/>
          <w:sz w:val="28"/>
          <w:szCs w:val="28"/>
          <w:lang w:val="en-US"/>
        </w:rPr>
        <w:t>TensorFlow</w:t>
      </w:r>
      <w:r>
        <w:rPr>
          <w:rFonts w:ascii="Times New Roman" w:hAnsi="Times New Roman" w:cs="Times New Roman"/>
          <w:color w:val="000000"/>
          <w:sz w:val="28"/>
          <w:szCs w:val="28"/>
        </w:rPr>
        <w:t xml:space="preserve"> предназначен для проектирования, создания, изучени</w:t>
      </w:r>
      <w:ins w:id="139" w:author="Иван Слеповичев" w:date="2020-12-15T17:16:00Z">
        <w:r w:rsidR="002F4B08">
          <w:rPr>
            <w:rFonts w:ascii="Times New Roman" w:hAnsi="Times New Roman" w:cs="Times New Roman"/>
            <w:color w:val="000000"/>
            <w:sz w:val="28"/>
            <w:szCs w:val="28"/>
          </w:rPr>
          <w:t>я</w:t>
        </w:r>
      </w:ins>
      <w:del w:id="140" w:author="Иван Слеповичев" w:date="2020-12-15T17:16:00Z">
        <w:r w:rsidDel="002F4B08">
          <w:rPr>
            <w:rFonts w:ascii="Times New Roman" w:hAnsi="Times New Roman" w:cs="Times New Roman"/>
            <w:color w:val="000000"/>
            <w:sz w:val="28"/>
            <w:szCs w:val="28"/>
          </w:rPr>
          <w:delText>е</w:delText>
        </w:r>
      </w:del>
      <w:r>
        <w:rPr>
          <w:rFonts w:ascii="Times New Roman" w:hAnsi="Times New Roman" w:cs="Times New Roman"/>
          <w:color w:val="000000"/>
          <w:sz w:val="28"/>
          <w:szCs w:val="28"/>
        </w:rPr>
        <w:t xml:space="preserve">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CE094DA" w14:textId="46ACEDD6" w:rsidR="00F7189D" w:rsidRPr="0006179F" w:rsidRDefault="00F7189D" w:rsidP="00C329AD">
      <w:pPr>
        <w:pStyle w:val="a7"/>
        <w:shd w:val="clear" w:color="auto" w:fill="FFFFFF"/>
        <w:spacing w:before="0" w:beforeAutospacing="0" w:after="0" w:afterAutospacing="0" w:line="360" w:lineRule="auto"/>
        <w:ind w:firstLine="709"/>
        <w:rPr>
          <w:sz w:val="29"/>
          <w:szCs w:val="29"/>
        </w:rPr>
      </w:pPr>
      <w:r w:rsidRPr="00985C3C">
        <w:rPr>
          <w:color w:val="000000"/>
          <w:sz w:val="28"/>
          <w:szCs w:val="28"/>
          <w:lang w:val="en-US"/>
        </w:rPr>
        <w:t>Scikit</w:t>
      </w:r>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7" w:history="1">
        <w:r w:rsidRPr="00985C3C">
          <w:rPr>
            <w:rFonts w:eastAsiaTheme="majorEastAsia"/>
            <w:color w:val="000000"/>
            <w:sz w:val="28"/>
            <w:szCs w:val="28"/>
            <w:lang w:val="en-US"/>
          </w:rPr>
          <w:t>NumPy</w:t>
        </w:r>
      </w:hyperlink>
      <w:r w:rsidRPr="00985C3C">
        <w:rPr>
          <w:color w:val="000000"/>
          <w:sz w:val="28"/>
          <w:szCs w:val="28"/>
          <w:lang w:val="en-US"/>
        </w:rPr>
        <w:t> </w:t>
      </w:r>
      <w:r w:rsidRPr="00985C3C">
        <w:rPr>
          <w:color w:val="000000"/>
          <w:sz w:val="28"/>
          <w:szCs w:val="28"/>
        </w:rPr>
        <w:t xml:space="preserve">и </w:t>
      </w:r>
      <w:r w:rsidRPr="00985C3C">
        <w:rPr>
          <w:color w:val="000000"/>
          <w:sz w:val="28"/>
          <w:szCs w:val="28"/>
          <w:lang w:val="en-US"/>
        </w:rPr>
        <w:t>SciPy</w:t>
      </w:r>
      <w:r w:rsidR="00D62DBC">
        <w:rPr>
          <w:color w:val="000000"/>
          <w:sz w:val="28"/>
          <w:szCs w:val="28"/>
        </w:rPr>
        <w:t xml:space="preserve">. </w:t>
      </w:r>
      <w:del w:id="141" w:author="Иван Слеповичев" w:date="2020-12-15T17:17:00Z">
        <w:r w:rsidDel="00674E68">
          <w:rPr>
            <w:color w:val="000000"/>
            <w:sz w:val="28"/>
            <w:szCs w:val="28"/>
          </w:rPr>
          <w:delText xml:space="preserve">, </w:delText>
        </w:r>
      </w:del>
      <w:del w:id="142" w:author="Иван Слеповичев" w:date="2020-12-15T17:16:00Z">
        <w:r w:rsidDel="00674E68">
          <w:rPr>
            <w:color w:val="000000"/>
            <w:sz w:val="28"/>
            <w:szCs w:val="28"/>
          </w:rPr>
          <w:delText xml:space="preserve">он </w:delText>
        </w:r>
        <w:r w:rsidRPr="0006179F" w:rsidDel="00674E68">
          <w:rPr>
            <w:sz w:val="29"/>
            <w:szCs w:val="29"/>
          </w:rPr>
          <w:delText>Scikit-Learn</w:delText>
        </w:r>
      </w:del>
      <w:ins w:id="143" w:author="Иван Слеповичев" w:date="2020-12-15T17:17:00Z">
        <w:r w:rsidR="00674E68">
          <w:rPr>
            <w:sz w:val="29"/>
            <w:szCs w:val="29"/>
          </w:rPr>
          <w:t xml:space="preserve">Библиотека </w:t>
        </w:r>
      </w:ins>
      <w:r w:rsidRPr="0006179F">
        <w:rPr>
          <w:sz w:val="29"/>
          <w:szCs w:val="29"/>
        </w:rPr>
        <w:t xml:space="preserve"> поддерживает:</w:t>
      </w:r>
    </w:p>
    <w:p w14:paraId="0EBB51BB"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433B20F1"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E6B8542"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0DE4084D"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001F24DA"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45D57F7C" w14:textId="3E03231F"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7B1F59">
        <w:rPr>
          <w:rFonts w:ascii="Times New Roman" w:eastAsia="Times New Roman" w:hAnsi="Times New Roman" w:cs="Times New Roman"/>
          <w:sz w:val="29"/>
          <w:szCs w:val="29"/>
          <w:lang w:val="en-US" w:eastAsia="ru-RU"/>
        </w:rPr>
        <w:t xml:space="preserve"> [</w:t>
      </w:r>
      <w:r w:rsidR="006B395D">
        <w:rPr>
          <w:rFonts w:ascii="Times New Roman" w:eastAsia="Times New Roman" w:hAnsi="Times New Roman" w:cs="Times New Roman"/>
          <w:sz w:val="29"/>
          <w:szCs w:val="29"/>
          <w:lang w:val="en-US" w:eastAsia="ru-RU"/>
        </w:rPr>
        <w:t>22</w:t>
      </w:r>
      <w:r w:rsidR="007B1F59">
        <w:rPr>
          <w:rFonts w:ascii="Times New Roman" w:eastAsia="Times New Roman" w:hAnsi="Times New Roman" w:cs="Times New Roman"/>
          <w:sz w:val="29"/>
          <w:szCs w:val="29"/>
          <w:lang w:val="en-US" w:eastAsia="ru-RU"/>
        </w:rPr>
        <w:t>]</w:t>
      </w:r>
    </w:p>
    <w:p w14:paraId="2A888C0B" w14:textId="69228B1C" w:rsidR="00F7189D" w:rsidRPr="003B67E5" w:rsidRDefault="00F7189D" w:rsidP="00F7189D">
      <w:pPr>
        <w:spacing w:after="0" w:line="360" w:lineRule="auto"/>
        <w:ind w:firstLine="709"/>
        <w:jc w:val="both"/>
        <w:rPr>
          <w:rFonts w:ascii="Times New Roman" w:hAnsi="Times New Roman" w:cs="Times New Roman"/>
          <w:color w:val="000000"/>
          <w:sz w:val="28"/>
          <w:szCs w:val="28"/>
        </w:rPr>
      </w:pPr>
      <w:r w:rsidRPr="00985C3C">
        <w:rPr>
          <w:rFonts w:ascii="Times New Roman" w:hAnsi="Times New Roman" w:cs="Times New Roman"/>
          <w:color w:val="000000"/>
          <w:sz w:val="28"/>
          <w:szCs w:val="28"/>
          <w:lang w:val="en-US"/>
        </w:rPr>
        <w:t>Scikit</w:t>
      </w:r>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алгоритмам</w:t>
      </w:r>
      <w:del w:id="144" w:author="Иван Слеповичев" w:date="2020-12-15T17:17:00Z">
        <w:r w:rsidDel="00674E68">
          <w:rPr>
            <w:rFonts w:ascii="Times New Roman" w:hAnsi="Times New Roman" w:cs="Times New Roman"/>
            <w:color w:val="000000"/>
            <w:sz w:val="28"/>
            <w:szCs w:val="28"/>
          </w:rPr>
          <w:delText>а</w:delText>
        </w:r>
      </w:del>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0AA896D8" w14:textId="68795200" w:rsidR="00150169" w:rsidRPr="00150169" w:rsidRDefault="0015016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реализации программы на языке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была использована отдельная, виртуальная среда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выступающая в качестве платформы для обработки данных.</w:t>
      </w:r>
    </w:p>
    <w:p w14:paraId="45033946" w14:textId="4728FE17" w:rsidR="00F7189D" w:rsidRPr="00A65D86"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включающий набор популярных свободных библиотек, которые в свою </w:t>
      </w:r>
      <w:r>
        <w:rPr>
          <w:rFonts w:ascii="Times New Roman" w:eastAsiaTheme="minorEastAsia" w:hAnsi="Times New Roman" w:cs="Times New Roman"/>
          <w:sz w:val="28"/>
          <w:szCs w:val="28"/>
        </w:rPr>
        <w:lastRenderedPageBreak/>
        <w:t xml:space="preserve">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w:t>
      </w:r>
      <w:del w:id="145" w:author="Иван Слеповичев" w:date="2020-12-15T17:19:00Z">
        <w:r w:rsidDel="008D57A4">
          <w:rPr>
            <w:rFonts w:ascii="Times New Roman" w:eastAsiaTheme="minorEastAsia" w:hAnsi="Times New Roman" w:cs="Times New Roman"/>
            <w:sz w:val="28"/>
            <w:szCs w:val="28"/>
          </w:rPr>
          <w:delText xml:space="preserve">соответствующих кругом пользователей </w:delText>
        </w:r>
      </w:del>
      <w:r>
        <w:rPr>
          <w:rFonts w:ascii="Times New Roman" w:eastAsiaTheme="minorEastAsia" w:hAnsi="Times New Roman" w:cs="Times New Roman"/>
          <w:sz w:val="28"/>
          <w:szCs w:val="28"/>
        </w:rPr>
        <w:t>тематических моделей с разрешением возникающих зависимостей и конфликтов. На 20</w:t>
      </w:r>
      <w:r w:rsidR="00150169">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 xml:space="preserve"> год содержит более 1500 модулей.</w:t>
      </w:r>
    </w:p>
    <w:p w14:paraId="27B90993" w14:textId="336928A9" w:rsidR="00F7189D" w:rsidRDefault="00F7189D" w:rsidP="00F7189D">
      <w:pPr>
        <w:spacing w:after="0" w:line="360" w:lineRule="auto"/>
        <w:ind w:firstLine="709"/>
        <w:jc w:val="both"/>
        <w:rPr>
          <w:rFonts w:ascii="Times New Roman" w:eastAsiaTheme="minorEastAsia" w:hAnsi="Times New Roman" w:cs="Times New Roman"/>
          <w:sz w:val="28"/>
          <w:szCs w:val="28"/>
        </w:rPr>
      </w:pPr>
      <w:commentRangeStart w:id="146"/>
      <w:r>
        <w:rPr>
          <w:rFonts w:ascii="Times New Roman" w:eastAsiaTheme="minorEastAsia" w:hAnsi="Times New Roman" w:cs="Times New Roman"/>
          <w:sz w:val="28"/>
          <w:szCs w:val="28"/>
        </w:rPr>
        <w:t xml:space="preserve">Воспользовавшись </w:t>
      </w:r>
      <w:commentRangeEnd w:id="146"/>
      <w:r w:rsidR="008D57A4">
        <w:rPr>
          <w:rStyle w:val="af0"/>
        </w:rPr>
        <w:commentReference w:id="146"/>
      </w:r>
      <w:r>
        <w:rPr>
          <w:rFonts w:ascii="Times New Roman" w:eastAsiaTheme="minorEastAsia" w:hAnsi="Times New Roman" w:cs="Times New Roman"/>
          <w:sz w:val="28"/>
          <w:szCs w:val="28"/>
        </w:rPr>
        <w:t>источником [</w:t>
      </w:r>
      <w:r w:rsidR="007B1F59" w:rsidRPr="007B1F59">
        <w:rPr>
          <w:rFonts w:ascii="Times New Roman" w:eastAsiaTheme="minorEastAsia" w:hAnsi="Times New Roman" w:cs="Times New Roman"/>
          <w:sz w:val="28"/>
          <w:szCs w:val="28"/>
        </w:rPr>
        <w:t>2</w:t>
      </w:r>
      <w:r w:rsidR="0075375E">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w:t>
      </w:r>
      <w:r w:rsidR="006D5425" w:rsidRPr="006D5425">
        <w:rPr>
          <w:rFonts w:ascii="Times New Roman" w:eastAsiaTheme="minorEastAsia" w:hAnsi="Times New Roman" w:cs="Times New Roman"/>
          <w:sz w:val="28"/>
          <w:szCs w:val="28"/>
        </w:rPr>
        <w:t>_64</w:t>
      </w:r>
      <w:r w:rsidRPr="008B52A3">
        <w:rPr>
          <w:rFonts w:ascii="Times New Roman" w:eastAsiaTheme="minorEastAsia" w:hAnsi="Times New Roman" w:cs="Times New Roman"/>
          <w:sz w:val="28"/>
          <w:szCs w:val="28"/>
        </w:rPr>
        <w:t>.exe</w:t>
      </w:r>
      <w:r>
        <w:rPr>
          <w:rFonts w:ascii="Times New Roman" w:eastAsiaTheme="minorEastAsia" w:hAnsi="Times New Roman" w:cs="Times New Roman"/>
          <w:sz w:val="28"/>
          <w:szCs w:val="28"/>
        </w:rPr>
        <w:t xml:space="preserve"> для работы с нейронными сетями. </w:t>
      </w:r>
      <w:r w:rsidR="003C2FC6">
        <w:rPr>
          <w:rFonts w:ascii="Times New Roman" w:eastAsiaTheme="minorEastAsia" w:hAnsi="Times New Roman" w:cs="Times New Roman"/>
          <w:sz w:val="28"/>
          <w:szCs w:val="28"/>
        </w:rPr>
        <w:t>П</w:t>
      </w:r>
      <w:r>
        <w:rPr>
          <w:rFonts w:ascii="Times New Roman" w:eastAsiaTheme="minorEastAsia" w:hAnsi="Times New Roman" w:cs="Times New Roman"/>
          <w:sz w:val="28"/>
          <w:szCs w:val="28"/>
        </w:rPr>
        <w:t>ри</w:t>
      </w:r>
      <w:r w:rsidR="00203AEE" w:rsidRPr="00203AEE">
        <w:rPr>
          <w:rFonts w:ascii="Times New Roman" w:eastAsiaTheme="minorEastAsia" w:hAnsi="Times New Roman" w:cs="Times New Roman"/>
          <w:sz w:val="28"/>
          <w:szCs w:val="28"/>
        </w:rPr>
        <w:t xml:space="preserve"> запуске скачанного </w:t>
      </w:r>
      <w:r w:rsidR="00203AEE">
        <w:rPr>
          <w:rFonts w:ascii="Times New Roman" w:eastAsiaTheme="minorEastAsia" w:hAnsi="Times New Roman" w:cs="Times New Roman"/>
          <w:sz w:val="28"/>
          <w:szCs w:val="28"/>
        </w:rPr>
        <w:t>дистрибутива происходит</w:t>
      </w:r>
      <w:r>
        <w:rPr>
          <w:rFonts w:ascii="Times New Roman" w:eastAsiaTheme="minorEastAsia" w:hAnsi="Times New Roman" w:cs="Times New Roman"/>
          <w:sz w:val="28"/>
          <w:szCs w:val="28"/>
        </w:rPr>
        <w:t xml:space="preserve"> установк</w:t>
      </w:r>
      <w:r w:rsidR="00203AEE">
        <w:rPr>
          <w:rFonts w:ascii="Times New Roman" w:eastAsiaTheme="minorEastAsia" w:hAnsi="Times New Roman" w:cs="Times New Roman"/>
          <w:sz w:val="28"/>
          <w:szCs w:val="28"/>
        </w:rPr>
        <w:t>а</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Anaconda</w:t>
      </w:r>
      <w:r w:rsidR="00203AEE">
        <w:rPr>
          <w:rFonts w:ascii="Times New Roman" w:eastAsiaTheme="minorEastAsia" w:hAnsi="Times New Roman" w:cs="Times New Roman"/>
          <w:sz w:val="28"/>
          <w:szCs w:val="28"/>
        </w:rPr>
        <w:t xml:space="preserve"> и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w:t>
      </w:r>
      <w:r w:rsidR="006D5425" w:rsidRPr="006D5425">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2C29942E" w14:textId="12D33E1D" w:rsid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успешной установки </w:t>
      </w:r>
      <w:r w:rsidRPr="008B52A3">
        <w:rPr>
          <w:rFonts w:ascii="Times New Roman" w:eastAsiaTheme="minorEastAsia" w:hAnsi="Times New Roman" w:cs="Times New Roman"/>
          <w:sz w:val="28"/>
          <w:szCs w:val="28"/>
        </w:rPr>
        <w:t>Anaconda3</w:t>
      </w:r>
      <w:r w:rsidR="007A72D0">
        <w:rPr>
          <w:rFonts w:ascii="Times New Roman" w:eastAsiaTheme="minorEastAsia" w:hAnsi="Times New Roman" w:cs="Times New Roman"/>
          <w:sz w:val="28"/>
          <w:szCs w:val="28"/>
        </w:rPr>
        <w:t xml:space="preserve"> 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Python</w:t>
      </w:r>
      <w:r w:rsidR="007A72D0">
        <w:rPr>
          <w:rFonts w:ascii="Times New Roman" w:eastAsiaTheme="minorEastAsia" w:hAnsi="Times New Roman" w:cs="Times New Roman"/>
          <w:sz w:val="28"/>
          <w:szCs w:val="28"/>
        </w:rPr>
        <w:t xml:space="preserve"> нужной версии</w:t>
      </w:r>
      <w:r>
        <w:rPr>
          <w:rFonts w:ascii="Times New Roman" w:eastAsiaTheme="minorEastAsia" w:hAnsi="Times New Roman" w:cs="Times New Roman"/>
          <w:sz w:val="28"/>
          <w:szCs w:val="28"/>
        </w:rPr>
        <w:t xml:space="preserve"> иногда возникает необходимость добавить в переменные среды системы пути: </w:t>
      </w:r>
    </w:p>
    <w:p w14:paraId="284345BA"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Anaconda3\Library\bin; </w:t>
      </w:r>
    </w:p>
    <w:p w14:paraId="43E6C96C"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 </w:t>
      </w:r>
    </w:p>
    <w:p w14:paraId="6F062F80"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Anaconda3\Scripts. </w:t>
      </w:r>
    </w:p>
    <w:p w14:paraId="4C470586" w14:textId="4A673694" w:rsidR="003C2FC6" w:rsidRP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нужно установить некоторые библиотеки</w:t>
      </w:r>
      <w:r w:rsidRPr="003C2F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Сделать это можно с использованием командной строки</w:t>
      </w:r>
      <w:r w:rsidR="007A72D0">
        <w:rPr>
          <w:rFonts w:ascii="Times New Roman" w:eastAsiaTheme="minorEastAsia" w:hAnsi="Times New Roman" w:cs="Times New Roman"/>
          <w:sz w:val="28"/>
          <w:szCs w:val="28"/>
        </w:rPr>
        <w:t xml:space="preserve">, где указывается через пробел название программы </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lang w:val="en-US"/>
        </w:rPr>
        <w:t>conda</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команда (</w:t>
      </w:r>
      <w:r w:rsidR="007A72D0">
        <w:rPr>
          <w:rFonts w:ascii="Times New Roman" w:eastAsiaTheme="minorEastAsia" w:hAnsi="Times New Roman" w:cs="Times New Roman"/>
          <w:sz w:val="28"/>
          <w:szCs w:val="28"/>
          <w:lang w:val="en-US"/>
        </w:rPr>
        <w:t>install</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xml:space="preserve"> наименование соответствующей библиотеки. Пример установки</w:t>
      </w:r>
      <w:r w:rsidR="007A72D0" w:rsidRPr="007A72D0">
        <w:rPr>
          <w:rFonts w:ascii="Times New Roman" w:eastAsiaTheme="minorEastAsia" w:hAnsi="Times New Roman" w:cs="Times New Roman"/>
          <w:sz w:val="28"/>
          <w:szCs w:val="28"/>
        </w:rPr>
        <w:t xml:space="preserve"> </w:t>
      </w:r>
      <w:r w:rsidR="007A72D0">
        <w:rPr>
          <w:rFonts w:ascii="Times New Roman" w:eastAsiaTheme="minorEastAsia" w:hAnsi="Times New Roman" w:cs="Times New Roman"/>
          <w:sz w:val="28"/>
          <w:szCs w:val="28"/>
        </w:rPr>
        <w:t xml:space="preserve">библиотеки показан на рисунке 8. Также можно установить все библиотеки сразу, указав их после команды </w:t>
      </w:r>
      <w:r w:rsidR="007A72D0">
        <w:rPr>
          <w:rFonts w:ascii="Times New Roman" w:eastAsiaTheme="minorEastAsia" w:hAnsi="Times New Roman" w:cs="Times New Roman"/>
          <w:sz w:val="28"/>
          <w:szCs w:val="28"/>
          <w:lang w:val="en-US"/>
        </w:rPr>
        <w:t>install</w:t>
      </w:r>
      <w:r w:rsidR="007A72D0">
        <w:rPr>
          <w:rFonts w:ascii="Times New Roman" w:eastAsiaTheme="minorEastAsia" w:hAnsi="Times New Roman" w:cs="Times New Roman"/>
          <w:sz w:val="28"/>
          <w:szCs w:val="28"/>
        </w:rPr>
        <w:t xml:space="preserve"> через пробел. </w:t>
      </w:r>
    </w:p>
    <w:p w14:paraId="4D028B1E" w14:textId="496B453E" w:rsidR="007A72D0" w:rsidRDefault="0031006B" w:rsidP="003C2FC6">
      <w:pPr>
        <w:spacing w:after="0" w:line="360" w:lineRule="auto"/>
        <w:ind w:firstLine="709"/>
        <w:jc w:val="both"/>
        <w:rPr>
          <w:rFonts w:ascii="Times New Roman" w:eastAsiaTheme="minorEastAsia" w:hAnsi="Times New Roman" w:cs="Times New Roman"/>
          <w:sz w:val="28"/>
          <w:szCs w:val="28"/>
        </w:rPr>
      </w:pPr>
      <w:r>
        <w:rPr>
          <w:noProof/>
          <w:lang w:eastAsia="ru-RU"/>
        </w:rPr>
        <w:drawing>
          <wp:inline distT="0" distB="0" distL="0" distR="0" wp14:anchorId="334C476C" wp14:editId="2BEDE203">
            <wp:extent cx="5248275" cy="85035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6665" b="66054"/>
                    <a:stretch/>
                  </pic:blipFill>
                  <pic:spPr bwMode="auto">
                    <a:xfrm>
                      <a:off x="0" y="0"/>
                      <a:ext cx="5285674" cy="856414"/>
                    </a:xfrm>
                    <a:prstGeom prst="rect">
                      <a:avLst/>
                    </a:prstGeom>
                    <a:ln>
                      <a:noFill/>
                    </a:ln>
                    <a:extLst>
                      <a:ext uri="{53640926-AAD7-44D8-BBD7-CCE9431645EC}">
                        <a14:shadowObscured xmlns:a14="http://schemas.microsoft.com/office/drawing/2010/main"/>
                      </a:ext>
                    </a:extLst>
                  </pic:spPr>
                </pic:pic>
              </a:graphicData>
            </a:graphic>
          </wp:inline>
        </w:drawing>
      </w:r>
    </w:p>
    <w:p w14:paraId="03BEFD49" w14:textId="66E14657" w:rsidR="007A72D0" w:rsidRPr="007A72D0" w:rsidRDefault="007A72D0" w:rsidP="007A72D0">
      <w:pPr>
        <w:spacing w:after="0" w:line="360" w:lineRule="auto"/>
        <w:ind w:firstLine="709"/>
        <w:jc w:val="center"/>
        <w:rPr>
          <w:rFonts w:ascii="Times New Roman" w:eastAsiaTheme="minorEastAsia" w:hAnsi="Times New Roman" w:cs="Times New Roman"/>
          <w:sz w:val="24"/>
          <w:szCs w:val="28"/>
        </w:rPr>
      </w:pPr>
      <w:r w:rsidRPr="007A72D0">
        <w:rPr>
          <w:rFonts w:ascii="Times New Roman" w:eastAsiaTheme="minorEastAsia" w:hAnsi="Times New Roman" w:cs="Times New Roman"/>
          <w:sz w:val="24"/>
          <w:szCs w:val="28"/>
        </w:rPr>
        <w:t xml:space="preserve">Рисунок 8 – Установка библиотеки </w:t>
      </w:r>
      <w:r w:rsidRPr="007A72D0">
        <w:rPr>
          <w:rFonts w:ascii="Times New Roman" w:eastAsiaTheme="minorEastAsia" w:hAnsi="Times New Roman" w:cs="Times New Roman"/>
          <w:sz w:val="24"/>
          <w:szCs w:val="28"/>
          <w:lang w:val="en-US"/>
        </w:rPr>
        <w:t>tensorflow</w:t>
      </w:r>
      <w:r w:rsidR="00A1379F">
        <w:rPr>
          <w:rFonts w:ascii="Times New Roman" w:eastAsiaTheme="minorEastAsia" w:hAnsi="Times New Roman" w:cs="Times New Roman"/>
          <w:sz w:val="24"/>
          <w:szCs w:val="28"/>
        </w:rPr>
        <w:t xml:space="preserve"> с помощью командной строки</w:t>
      </w:r>
    </w:p>
    <w:p w14:paraId="206B65D5" w14:textId="2626E185" w:rsidR="00150169" w:rsidRDefault="00150169" w:rsidP="0015016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программе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используются</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следующие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библиотеки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модули</w:t>
      </w:r>
      <w:r w:rsidRPr="007A72D0">
        <w:rPr>
          <w:rFonts w:ascii="Times New Roman" w:hAnsi="Times New Roman" w:cs="Times New Roman"/>
          <w:color w:val="000000"/>
          <w:sz w:val="28"/>
          <w:szCs w:val="28"/>
        </w:rPr>
        <w:t>:</w:t>
      </w:r>
      <w:r w:rsidRPr="007A72D0">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lang w:val="en-US"/>
        </w:rPr>
        <w:t>matplotlib</w:t>
      </w:r>
      <w:r w:rsidR="00D62DBC">
        <w:rPr>
          <w:rFonts w:ascii="Times New Roman" w:eastAsiaTheme="minorEastAsia" w:hAnsi="Times New Roman" w:cs="Times New Roman"/>
          <w:sz w:val="28"/>
          <w:szCs w:val="28"/>
        </w:rPr>
        <w:t xml:space="preserve"> </w:t>
      </w:r>
      <w:r w:rsidRPr="007A72D0">
        <w:rPr>
          <w:rFonts w:ascii="Times New Roman" w:eastAsiaTheme="minorEastAsia" w:hAnsi="Times New Roman" w:cs="Times New Roman"/>
          <w:sz w:val="28"/>
          <w:szCs w:val="28"/>
        </w:rPr>
        <w:t xml:space="preserve">(3.2.1), </w:t>
      </w:r>
      <w:r w:rsidRPr="00985C3C">
        <w:rPr>
          <w:rFonts w:ascii="Times New Roman" w:eastAsiaTheme="minorEastAsia" w:hAnsi="Times New Roman" w:cs="Times New Roman"/>
          <w:sz w:val="28"/>
          <w:szCs w:val="28"/>
          <w:lang w:val="en-US"/>
        </w:rPr>
        <w:t>tensorflow</w:t>
      </w:r>
      <w:r w:rsidRPr="007A72D0">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7A72D0">
        <w:rPr>
          <w:rFonts w:ascii="Times New Roman" w:eastAsiaTheme="minorEastAsia" w:hAnsi="Times New Roman" w:cs="Times New Roman"/>
          <w:sz w:val="28"/>
          <w:szCs w:val="28"/>
        </w:rPr>
        <w:t xml:space="preserve"> (1.0.3), </w:t>
      </w:r>
      <w:del w:id="147" w:author="Иван Слеповичев" w:date="2020-12-15T17:13:00Z">
        <w:r w:rsidRPr="00985C3C" w:rsidDel="00A1624F">
          <w:rPr>
            <w:rFonts w:ascii="Times New Roman" w:eastAsiaTheme="minorEastAsia" w:hAnsi="Times New Roman" w:cs="Times New Roman"/>
            <w:sz w:val="28"/>
            <w:szCs w:val="28"/>
            <w:lang w:val="en-US"/>
          </w:rPr>
          <w:delText>sklearn</w:delText>
        </w:r>
        <w:r w:rsidRPr="007A72D0" w:rsidDel="00A1624F">
          <w:rPr>
            <w:rFonts w:ascii="Times New Roman" w:eastAsiaTheme="minorEastAsia" w:hAnsi="Times New Roman" w:cs="Times New Roman"/>
            <w:sz w:val="28"/>
            <w:szCs w:val="28"/>
          </w:rPr>
          <w:delText xml:space="preserve"> </w:delText>
        </w:r>
      </w:del>
      <w:commentRangeStart w:id="148"/>
      <w:ins w:id="149" w:author="Иван Слеповичев" w:date="2020-12-15T17:13:00Z">
        <w:r>
          <w:rPr>
            <w:rFonts w:ascii="Times New Roman" w:eastAsiaTheme="minorEastAsia" w:hAnsi="Times New Roman" w:cs="Times New Roman"/>
            <w:sz w:val="28"/>
            <w:szCs w:val="28"/>
            <w:lang w:val="en-US"/>
          </w:rPr>
          <w:t>scikit</w:t>
        </w:r>
        <w:r w:rsidRPr="007A72D0">
          <w:rPr>
            <w:rFonts w:ascii="Times New Roman" w:eastAsiaTheme="minorEastAsia" w:hAnsi="Times New Roman" w:cs="Times New Roman"/>
            <w:sz w:val="28"/>
            <w:szCs w:val="28"/>
          </w:rPr>
          <w:t>-</w:t>
        </w:r>
      </w:ins>
      <w:ins w:id="150" w:author="Иван Слеповичев" w:date="2020-12-15T17:14:00Z">
        <w:r>
          <w:rPr>
            <w:rFonts w:ascii="Times New Roman" w:eastAsiaTheme="minorEastAsia" w:hAnsi="Times New Roman" w:cs="Times New Roman"/>
            <w:sz w:val="28"/>
            <w:szCs w:val="28"/>
            <w:lang w:val="en-US"/>
          </w:rPr>
          <w:t>learn</w:t>
        </w:r>
      </w:ins>
      <w:ins w:id="151" w:author="Иван Слеповичев" w:date="2020-12-15T17:13:00Z">
        <w:r w:rsidRPr="007A72D0">
          <w:rPr>
            <w:rFonts w:ascii="Times New Roman" w:eastAsiaTheme="minorEastAsia" w:hAnsi="Times New Roman" w:cs="Times New Roman"/>
            <w:sz w:val="28"/>
            <w:szCs w:val="28"/>
          </w:rPr>
          <w:t xml:space="preserve"> </w:t>
        </w:r>
      </w:ins>
      <w:commentRangeEnd w:id="148"/>
      <w:ins w:id="152" w:author="Иван Слеповичев" w:date="2020-12-15T17:14:00Z">
        <w:r>
          <w:rPr>
            <w:rStyle w:val="af0"/>
          </w:rPr>
          <w:commentReference w:id="148"/>
        </w:r>
      </w:ins>
      <w:r w:rsidRPr="007A72D0">
        <w:rPr>
          <w:rFonts w:ascii="Times New Roman" w:eastAsiaTheme="minorEastAsia" w:hAnsi="Times New Roman" w:cs="Times New Roman"/>
          <w:sz w:val="28"/>
          <w:szCs w:val="28"/>
        </w:rPr>
        <w:t xml:space="preserve">(0.22.1), </w:t>
      </w:r>
      <w:r w:rsidRPr="00985C3C">
        <w:rPr>
          <w:rFonts w:ascii="Times New Roman" w:eastAsiaTheme="minorEastAsia" w:hAnsi="Times New Roman" w:cs="Times New Roman"/>
          <w:sz w:val="28"/>
          <w:szCs w:val="28"/>
          <w:lang w:val="en-US"/>
        </w:rPr>
        <w:t>numpy</w:t>
      </w:r>
      <w:r w:rsidRPr="007A72D0">
        <w:rPr>
          <w:rFonts w:ascii="Times New Roman" w:eastAsiaTheme="minorEastAsia" w:hAnsi="Times New Roman" w:cs="Times New Roman"/>
          <w:sz w:val="28"/>
          <w:szCs w:val="28"/>
        </w:rPr>
        <w:t xml:space="preserve"> (1.18.1).</w:t>
      </w:r>
      <w:r w:rsidRPr="007A72D0">
        <w:rPr>
          <w:rFonts w:ascii="Times New Roman" w:hAnsi="Times New Roman" w:cs="Times New Roman"/>
          <w:color w:val="000000"/>
          <w:sz w:val="28"/>
          <w:szCs w:val="28"/>
        </w:rPr>
        <w:t xml:space="preserve"> </w:t>
      </w:r>
    </w:p>
    <w:p w14:paraId="39C49DB3" w14:textId="1C35F5F6" w:rsidR="00E72DC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выступает в качестве инструмента для интерактивной разработки и представления проектов в области </w:t>
      </w:r>
      <w:r>
        <w:rPr>
          <w:rFonts w:ascii="Times New Roman" w:eastAsiaTheme="minorEastAsia" w:hAnsi="Times New Roman" w:cs="Times New Roman"/>
          <w:sz w:val="28"/>
          <w:szCs w:val="28"/>
          <w:lang w:val="en-US"/>
        </w:rPr>
        <w:t>Data</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Science</w:t>
      </w:r>
      <w:r w:rsidRPr="00FC29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rPr>
        <w:t>Для работы программы необходимо открыть</w:t>
      </w:r>
      <w:r w:rsidR="00FC2996"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lang w:val="en-US"/>
        </w:rPr>
        <w:t>Jupyter</w:t>
      </w:r>
      <w:r w:rsidR="00FC2996" w:rsidRPr="00FC2996">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lang w:val="en-US"/>
        </w:rPr>
        <w:t>Notebook</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rPr>
        <w:t xml:space="preserve"> из папки </w:t>
      </w:r>
      <w:r>
        <w:rPr>
          <w:rFonts w:ascii="Times New Roman" w:eastAsiaTheme="minorEastAsia" w:hAnsi="Times New Roman" w:cs="Times New Roman"/>
          <w:sz w:val="28"/>
          <w:szCs w:val="28"/>
        </w:rPr>
        <w:t>«</w:t>
      </w:r>
      <w:r w:rsidR="00FC2996" w:rsidRPr="007A72D0">
        <w:rPr>
          <w:rFonts w:ascii="Times New Roman" w:eastAsiaTheme="minorEastAsia" w:hAnsi="Times New Roman" w:cs="Times New Roman"/>
          <w:sz w:val="28"/>
          <w:szCs w:val="28"/>
          <w:lang w:val="en-US"/>
        </w:rPr>
        <w:t>Anaconda</w:t>
      </w:r>
      <w:r w:rsidR="00FC2996" w:rsidRPr="00FC2996">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lastRenderedPageBreak/>
        <w:t xml:space="preserve">либо воспользоваться меню «Пуск» и запустить ярлык  </w:t>
      </w:r>
      <w:r>
        <w:rPr>
          <w:rFonts w:ascii="Times New Roman" w:eastAsiaTheme="minorEastAsia" w:hAnsi="Times New Roman" w:cs="Times New Roman"/>
          <w:sz w:val="28"/>
          <w:szCs w:val="28"/>
          <w:lang w:val="en-US"/>
        </w:rPr>
        <w:t>Jupyter</w:t>
      </w:r>
      <w:r w:rsidR="00E72DC9">
        <w:rPr>
          <w:rFonts w:ascii="Times New Roman" w:eastAsiaTheme="minorEastAsia" w:hAnsi="Times New Roman" w:cs="Times New Roman"/>
          <w:sz w:val="28"/>
          <w:szCs w:val="28"/>
        </w:rPr>
        <w:t>, который изображен на рисунке 9.</w:t>
      </w:r>
    </w:p>
    <w:p w14:paraId="7688E724" w14:textId="750ADC90" w:rsidR="00E72DC9" w:rsidRDefault="00E72DC9" w:rsidP="00E72DC9">
      <w:pPr>
        <w:spacing w:after="0" w:line="360" w:lineRule="auto"/>
        <w:ind w:firstLine="709"/>
        <w:jc w:val="center"/>
        <w:rPr>
          <w:rFonts w:ascii="Times New Roman" w:eastAsiaTheme="minorEastAsia" w:hAnsi="Times New Roman" w:cs="Times New Roman"/>
          <w:sz w:val="28"/>
          <w:szCs w:val="28"/>
        </w:rPr>
      </w:pPr>
      <w:r>
        <w:rPr>
          <w:noProof/>
          <w:lang w:eastAsia="ru-RU"/>
        </w:rPr>
        <w:drawing>
          <wp:inline distT="0" distB="0" distL="0" distR="0" wp14:anchorId="3CBC883C" wp14:editId="07E458E3">
            <wp:extent cx="2886075" cy="2794635"/>
            <wp:effectExtent l="0" t="0" r="952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121" r="83805"/>
                    <a:stretch/>
                  </pic:blipFill>
                  <pic:spPr bwMode="auto">
                    <a:xfrm>
                      <a:off x="0" y="0"/>
                      <a:ext cx="2904194" cy="2812180"/>
                    </a:xfrm>
                    <a:prstGeom prst="rect">
                      <a:avLst/>
                    </a:prstGeom>
                    <a:ln>
                      <a:noFill/>
                    </a:ln>
                    <a:extLst>
                      <a:ext uri="{53640926-AAD7-44D8-BBD7-CCE9431645EC}">
                        <a14:shadowObscured xmlns:a14="http://schemas.microsoft.com/office/drawing/2010/main"/>
                      </a:ext>
                    </a:extLst>
                  </pic:spPr>
                </pic:pic>
              </a:graphicData>
            </a:graphic>
          </wp:inline>
        </w:drawing>
      </w:r>
    </w:p>
    <w:p w14:paraId="1FCE29D5" w14:textId="6D71CBDD" w:rsidR="00E72DC9" w:rsidRPr="0031006B" w:rsidRDefault="00E72DC9" w:rsidP="0031006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9</w:t>
      </w:r>
      <w:r w:rsidRPr="00A1379F">
        <w:rPr>
          <w:rFonts w:ascii="Times New Roman" w:eastAsiaTheme="minorEastAsia" w:hAnsi="Times New Roman" w:cs="Times New Roman"/>
          <w:sz w:val="24"/>
          <w:szCs w:val="24"/>
        </w:rPr>
        <w:t xml:space="preserve"> – </w:t>
      </w:r>
      <w:r w:rsidRPr="00E72DC9">
        <w:rPr>
          <w:rFonts w:ascii="Times New Roman" w:eastAsiaTheme="minorEastAsia" w:hAnsi="Times New Roman" w:cs="Times New Roman"/>
          <w:sz w:val="24"/>
          <w:szCs w:val="24"/>
        </w:rPr>
        <w:t>Папка «</w:t>
      </w:r>
      <w:r w:rsidRPr="00E72DC9">
        <w:rPr>
          <w:rFonts w:ascii="Times New Roman" w:eastAsiaTheme="minorEastAsia" w:hAnsi="Times New Roman" w:cs="Times New Roman"/>
          <w:sz w:val="24"/>
          <w:szCs w:val="24"/>
          <w:lang w:val="en-US"/>
        </w:rPr>
        <w:t>Anaconda</w:t>
      </w:r>
      <w:r w:rsidRPr="00E72DC9">
        <w:rPr>
          <w:rFonts w:ascii="Times New Roman" w:eastAsiaTheme="minorEastAsia" w:hAnsi="Times New Roman" w:cs="Times New Roman"/>
          <w:sz w:val="24"/>
          <w:szCs w:val="24"/>
        </w:rPr>
        <w:t>3» в меню «Пуск»</w:t>
      </w:r>
    </w:p>
    <w:p w14:paraId="22AD9E3B" w14:textId="7F2A1DE1" w:rsidR="00203AEE"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веб-браузере по умолчанию откроется новая вкладка</w:t>
      </w:r>
      <w:r w:rsidR="00E72DC9">
        <w:rPr>
          <w:rFonts w:ascii="Times New Roman" w:eastAsiaTheme="minorEastAsia" w:hAnsi="Times New Roman" w:cs="Times New Roman"/>
          <w:sz w:val="28"/>
          <w:szCs w:val="28"/>
        </w:rPr>
        <w:t xml:space="preserve"> (</w:t>
      </w:r>
      <w:r w:rsidR="00E72DC9">
        <w:rPr>
          <w:rFonts w:ascii="Times New Roman" w:eastAsiaTheme="minorEastAsia" w:hAnsi="Times New Roman" w:cs="Times New Roman"/>
          <w:sz w:val="28"/>
          <w:szCs w:val="28"/>
          <w:lang w:val="en-US"/>
        </w:rPr>
        <w:t>URL</w:t>
      </w:r>
      <w:r w:rsidR="00E72DC9">
        <w:rPr>
          <w:rFonts w:ascii="Times New Roman" w:eastAsiaTheme="minorEastAsia" w:hAnsi="Times New Roman" w:cs="Times New Roman"/>
          <w:sz w:val="28"/>
          <w:szCs w:val="28"/>
        </w:rPr>
        <w:t xml:space="preserve">: </w:t>
      </w:r>
      <w:r w:rsidR="00E72DC9" w:rsidRPr="00E72DC9">
        <w:rPr>
          <w:rFonts w:ascii="Times New Roman" w:eastAsiaTheme="minorEastAsia" w:hAnsi="Times New Roman" w:cs="Times New Roman"/>
          <w:sz w:val="28"/>
          <w:szCs w:val="28"/>
        </w:rPr>
        <w:t>http://localhost:8888/tree</w:t>
      </w:r>
      <w:r w:rsidR="00E72DC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которая представляет из себя панель инструментов ноутбука</w:t>
      </w:r>
      <w:r w:rsidR="00A8630F">
        <w:rPr>
          <w:rFonts w:ascii="Times New Roman" w:eastAsiaTheme="minorEastAsia" w:hAnsi="Times New Roman" w:cs="Times New Roman"/>
          <w:sz w:val="28"/>
          <w:szCs w:val="28"/>
        </w:rPr>
        <w:t>, которая специально разработана для управления ноутбуками</w:t>
      </w:r>
      <w:r>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xml:space="preserve"> Но стоит отметить, что панель управления предоставит доступ к файлам и подпапкам, которые содержатся в каталоге запуска </w:t>
      </w:r>
      <w:r w:rsidR="00A8630F">
        <w:rPr>
          <w:rFonts w:ascii="Times New Roman" w:eastAsiaTheme="minorEastAsia" w:hAnsi="Times New Roman" w:cs="Times New Roman"/>
          <w:sz w:val="28"/>
          <w:szCs w:val="28"/>
          <w:lang w:val="en-US"/>
        </w:rPr>
        <w:t>Jupyter</w:t>
      </w:r>
      <w:r w:rsidR="00A8630F">
        <w:rPr>
          <w:rFonts w:ascii="Times New Roman" w:eastAsiaTheme="minorEastAsia" w:hAnsi="Times New Roman" w:cs="Times New Roman"/>
          <w:sz w:val="28"/>
          <w:szCs w:val="28"/>
        </w:rPr>
        <w:t xml:space="preserve">. В файловой системе можно выбрать и открыть нужный файл или создать новый. </w:t>
      </w:r>
      <w:r>
        <w:rPr>
          <w:rFonts w:ascii="Times New Roman" w:eastAsiaTheme="minorEastAsia" w:hAnsi="Times New Roman" w:cs="Times New Roman"/>
          <w:sz w:val="28"/>
          <w:szCs w:val="28"/>
        </w:rPr>
        <w:t xml:space="preserve">Интерфейс панели представлен на рисунке </w:t>
      </w:r>
      <w:r w:rsidR="00E72DC9">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p w14:paraId="278F1384" w14:textId="66B12556" w:rsidR="00A1379F" w:rsidRDefault="003F0C29" w:rsidP="00D62DBC">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34F24BFB" wp14:editId="3F75AECE">
            <wp:extent cx="5500501" cy="18097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2" t="10292" r="18706" b="52363"/>
                    <a:stretch/>
                  </pic:blipFill>
                  <pic:spPr bwMode="auto">
                    <a:xfrm>
                      <a:off x="0" y="0"/>
                      <a:ext cx="5527299" cy="1818567"/>
                    </a:xfrm>
                    <a:prstGeom prst="rect">
                      <a:avLst/>
                    </a:prstGeom>
                    <a:ln>
                      <a:noFill/>
                    </a:ln>
                    <a:extLst>
                      <a:ext uri="{53640926-AAD7-44D8-BBD7-CCE9431645EC}">
                        <a14:shadowObscured xmlns:a14="http://schemas.microsoft.com/office/drawing/2010/main"/>
                      </a:ext>
                    </a:extLst>
                  </pic:spPr>
                </pic:pic>
              </a:graphicData>
            </a:graphic>
          </wp:inline>
        </w:drawing>
      </w:r>
    </w:p>
    <w:p w14:paraId="26A0F48E" w14:textId="7114DA0C" w:rsidR="00A1379F" w:rsidRPr="00A1379F" w:rsidRDefault="00A1379F" w:rsidP="00D62DBC">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E72DC9">
        <w:rPr>
          <w:rFonts w:ascii="Times New Roman" w:eastAsiaTheme="minorEastAsia" w:hAnsi="Times New Roman" w:cs="Times New Roman"/>
          <w:sz w:val="24"/>
          <w:szCs w:val="24"/>
        </w:rPr>
        <w:t>10</w:t>
      </w:r>
      <w:r w:rsidRPr="00A1379F">
        <w:rPr>
          <w:rFonts w:ascii="Times New Roman" w:eastAsiaTheme="minorEastAsia" w:hAnsi="Times New Roman" w:cs="Times New Roman"/>
          <w:sz w:val="24"/>
          <w:szCs w:val="24"/>
        </w:rPr>
        <w:t xml:space="preserve"> – Интерфейс панели инструментов ноутбука </w:t>
      </w:r>
      <w:r w:rsidRPr="00A1379F">
        <w:rPr>
          <w:rFonts w:ascii="Times New Roman" w:eastAsiaTheme="minorEastAsia" w:hAnsi="Times New Roman" w:cs="Times New Roman"/>
          <w:sz w:val="24"/>
          <w:szCs w:val="24"/>
          <w:lang w:val="en-US"/>
        </w:rPr>
        <w:t>Jupyter</w:t>
      </w:r>
    </w:p>
    <w:p w14:paraId="3B1801D7" w14:textId="15C62483" w:rsidR="00A1379F" w:rsidRPr="00F7521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начала работы программы необходимо открыть файл</w:t>
      </w:r>
      <w:r w:rsidR="0031006B">
        <w:rPr>
          <w:rFonts w:ascii="Times New Roman" w:eastAsiaTheme="minorEastAsia" w:hAnsi="Times New Roman" w:cs="Times New Roman"/>
          <w:sz w:val="28"/>
          <w:szCs w:val="28"/>
        </w:rPr>
        <w:t xml:space="preserve"> с расширением «</w:t>
      </w:r>
      <w:r w:rsidR="00A8630F" w:rsidRPr="00A8630F">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lang w:val="en-US"/>
        </w:rPr>
        <w:t>ipynb</w:t>
      </w:r>
      <w:r w:rsidR="0031006B">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тем самым</w:t>
      </w:r>
      <w:r w:rsidR="006D5425">
        <w:rPr>
          <w:rFonts w:ascii="Times New Roman" w:eastAsiaTheme="minorEastAsia" w:hAnsi="Times New Roman" w:cs="Times New Roman"/>
          <w:sz w:val="28"/>
          <w:szCs w:val="28"/>
        </w:rPr>
        <w:t xml:space="preserve"> будет открыта </w:t>
      </w:r>
      <w:r w:rsidR="00A8630F">
        <w:rPr>
          <w:rFonts w:ascii="Times New Roman" w:eastAsiaTheme="minorEastAsia" w:hAnsi="Times New Roman" w:cs="Times New Roman"/>
          <w:sz w:val="28"/>
          <w:szCs w:val="28"/>
        </w:rPr>
        <w:t>интерактивн</w:t>
      </w:r>
      <w:r w:rsidR="006D5425">
        <w:rPr>
          <w:rFonts w:ascii="Times New Roman" w:eastAsiaTheme="minorEastAsia" w:hAnsi="Times New Roman" w:cs="Times New Roman"/>
          <w:sz w:val="28"/>
          <w:szCs w:val="28"/>
        </w:rPr>
        <w:t>ая среда</w:t>
      </w:r>
      <w:r w:rsidR="00A8630F">
        <w:rPr>
          <w:rFonts w:ascii="Times New Roman" w:eastAsiaTheme="minorEastAsia" w:hAnsi="Times New Roman" w:cs="Times New Roman"/>
          <w:sz w:val="28"/>
          <w:szCs w:val="28"/>
        </w:rPr>
        <w:t>.</w:t>
      </w:r>
      <w:r w:rsidR="006D5425">
        <w:rPr>
          <w:rFonts w:ascii="Times New Roman" w:eastAsiaTheme="minorEastAsia" w:hAnsi="Times New Roman" w:cs="Times New Roman"/>
          <w:sz w:val="28"/>
          <w:szCs w:val="28"/>
        </w:rPr>
        <w:t xml:space="preserve"> Для выполнения определенного блока программы необходима комбинация </w:t>
      </w:r>
      <w:r w:rsidR="006D5425">
        <w:rPr>
          <w:rFonts w:ascii="Times New Roman" w:eastAsiaTheme="minorEastAsia" w:hAnsi="Times New Roman" w:cs="Times New Roman"/>
          <w:sz w:val="28"/>
          <w:szCs w:val="28"/>
        </w:rPr>
        <w:lastRenderedPageBreak/>
        <w:t>клавиш «</w:t>
      </w:r>
      <w:r w:rsidR="006D5425">
        <w:rPr>
          <w:rFonts w:ascii="Times New Roman" w:eastAsiaTheme="minorEastAsia" w:hAnsi="Times New Roman" w:cs="Times New Roman"/>
          <w:sz w:val="28"/>
          <w:szCs w:val="28"/>
          <w:lang w:val="en-US"/>
        </w:rPr>
        <w:t>Shift</w:t>
      </w:r>
      <w:r w:rsidR="006D5425">
        <w:rPr>
          <w:rFonts w:ascii="Times New Roman" w:eastAsiaTheme="minorEastAsia" w:hAnsi="Times New Roman" w:cs="Times New Roman"/>
          <w:sz w:val="28"/>
          <w:szCs w:val="28"/>
        </w:rPr>
        <w:t>» и «</w:t>
      </w:r>
      <w:r w:rsidR="006D5425">
        <w:rPr>
          <w:rFonts w:ascii="Times New Roman" w:eastAsiaTheme="minorEastAsia" w:hAnsi="Times New Roman" w:cs="Times New Roman"/>
          <w:sz w:val="28"/>
          <w:szCs w:val="28"/>
          <w:lang w:val="en-US"/>
        </w:rPr>
        <w:t>Enter</w:t>
      </w:r>
      <w:r w:rsidR="006D5425">
        <w:rPr>
          <w:rFonts w:ascii="Times New Roman" w:eastAsiaTheme="minorEastAsia" w:hAnsi="Times New Roman" w:cs="Times New Roman"/>
          <w:sz w:val="28"/>
          <w:szCs w:val="28"/>
        </w:rPr>
        <w:t>».</w:t>
      </w:r>
      <w:r w:rsidR="00F75219">
        <w:rPr>
          <w:rFonts w:ascii="Times New Roman" w:eastAsiaTheme="minorEastAsia" w:hAnsi="Times New Roman" w:cs="Times New Roman"/>
          <w:sz w:val="28"/>
          <w:szCs w:val="28"/>
        </w:rPr>
        <w:t xml:space="preserve"> При выполнении</w:t>
      </w:r>
      <w:r w:rsidR="000F172B">
        <w:rPr>
          <w:rFonts w:ascii="Times New Roman" w:eastAsiaTheme="minorEastAsia" w:hAnsi="Times New Roman" w:cs="Times New Roman"/>
          <w:sz w:val="28"/>
          <w:szCs w:val="28"/>
        </w:rPr>
        <w:t xml:space="preserve"> блока</w:t>
      </w:r>
      <w:r w:rsidR="00F75219">
        <w:rPr>
          <w:rFonts w:ascii="Times New Roman" w:eastAsiaTheme="minorEastAsia" w:hAnsi="Times New Roman" w:cs="Times New Roman"/>
          <w:sz w:val="28"/>
          <w:szCs w:val="28"/>
        </w:rPr>
        <w:t xml:space="preserve"> в квадратных скобках соответствующего блока будет стоят символ «*»</w:t>
      </w:r>
      <w:r w:rsidR="000F172B">
        <w:rPr>
          <w:rFonts w:ascii="Times New Roman" w:eastAsiaTheme="minorEastAsia" w:hAnsi="Times New Roman" w:cs="Times New Roman"/>
          <w:sz w:val="28"/>
          <w:szCs w:val="28"/>
        </w:rPr>
        <w:t xml:space="preserve"> как на рисунке 11.</w:t>
      </w:r>
    </w:p>
    <w:p w14:paraId="32AD5BAD" w14:textId="5F3A3327" w:rsidR="00203AEE" w:rsidRDefault="00F75219" w:rsidP="00522717">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0B5EA857" wp14:editId="60D6B1CE">
            <wp:extent cx="5959094" cy="296227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9692" r="19669" b="37027"/>
                    <a:stretch/>
                  </pic:blipFill>
                  <pic:spPr bwMode="auto">
                    <a:xfrm>
                      <a:off x="0" y="0"/>
                      <a:ext cx="5973885" cy="2969627"/>
                    </a:xfrm>
                    <a:prstGeom prst="rect">
                      <a:avLst/>
                    </a:prstGeom>
                    <a:ln>
                      <a:noFill/>
                    </a:ln>
                    <a:extLst>
                      <a:ext uri="{53640926-AAD7-44D8-BBD7-CCE9431645EC}">
                        <a14:shadowObscured xmlns:a14="http://schemas.microsoft.com/office/drawing/2010/main"/>
                      </a:ext>
                    </a:extLst>
                  </pic:spPr>
                </pic:pic>
              </a:graphicData>
            </a:graphic>
          </wp:inline>
        </w:drawing>
      </w:r>
    </w:p>
    <w:p w14:paraId="173A1700" w14:textId="17C30D7C" w:rsidR="000F172B" w:rsidRPr="00A1379F" w:rsidRDefault="000F172B" w:rsidP="000F172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11</w:t>
      </w:r>
      <w:r w:rsidRPr="00A1379F">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Запуск блока для импортирования зависимостей</w:t>
      </w:r>
    </w:p>
    <w:p w14:paraId="690C5431" w14:textId="13737BD0" w:rsidR="000F172B" w:rsidRPr="0031006B" w:rsidRDefault="003F0C2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корректной работы программы необходимо, чтобы документ с исходными данными, в нашем случае это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00355ECA">
        <w:rPr>
          <w:rFonts w:ascii="Times New Roman" w:eastAsiaTheme="minorEastAsia" w:hAnsi="Times New Roman" w:cs="Times New Roman"/>
          <w:sz w:val="28"/>
          <w:szCs w:val="28"/>
        </w:rPr>
        <w:t xml:space="preserve">, лежал </w:t>
      </w:r>
      <w:r>
        <w:rPr>
          <w:rFonts w:ascii="Times New Roman" w:eastAsiaTheme="minorEastAsia" w:hAnsi="Times New Roman" w:cs="Times New Roman"/>
          <w:sz w:val="28"/>
          <w:szCs w:val="28"/>
        </w:rPr>
        <w:t>в папке с исполняемым файлом, как показано на рисунке 10.</w:t>
      </w:r>
      <w:r w:rsidR="0031006B">
        <w:rPr>
          <w:rFonts w:ascii="Times New Roman" w:eastAsiaTheme="minorEastAsia" w:hAnsi="Times New Roman" w:cs="Times New Roman"/>
          <w:sz w:val="28"/>
          <w:szCs w:val="28"/>
        </w:rPr>
        <w:t xml:space="preserve"> В ходе работы было создано два исполняемых файла:</w:t>
      </w:r>
    </w:p>
    <w:p w14:paraId="6AAEECC0" w14:textId="068E686D" w:rsidR="0031006B"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sidR="00864B64">
        <w:rPr>
          <w:rFonts w:ascii="Times New Roman" w:eastAsiaTheme="minorEastAsia" w:hAnsi="Times New Roman" w:cs="Times New Roman"/>
          <w:sz w:val="28"/>
          <w:szCs w:val="28"/>
        </w:rPr>
        <w:t>;</w:t>
      </w:r>
    </w:p>
    <w:p w14:paraId="76559270" w14:textId="77777777" w:rsidR="00864B64"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LTSM_test_all_c.ipynb</w:t>
      </w:r>
      <w:r w:rsidR="00864B64">
        <w:rPr>
          <w:rFonts w:ascii="Times New Roman" w:eastAsiaTheme="minorEastAsia" w:hAnsi="Times New Roman" w:cs="Times New Roman"/>
          <w:sz w:val="28"/>
          <w:szCs w:val="28"/>
          <w:lang w:val="en-US"/>
        </w:rPr>
        <w:t>.</w:t>
      </w:r>
    </w:p>
    <w:p w14:paraId="36C3E8CD" w14:textId="61E3BF76" w:rsidR="00864B64" w:rsidRDefault="00864B64" w:rsidP="00864B6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первом </w:t>
      </w:r>
      <w:r w:rsidRPr="00864B64">
        <w:rPr>
          <w:rFonts w:ascii="Times New Roman" w:eastAsiaTheme="minorEastAsia" w:hAnsi="Times New Roman" w:cs="Times New Roman"/>
          <w:sz w:val="28"/>
          <w:szCs w:val="28"/>
        </w:rPr>
        <w:t>файл</w:t>
      </w:r>
      <w:r>
        <w:rPr>
          <w:rFonts w:ascii="Times New Roman" w:eastAsiaTheme="minorEastAsia" w:hAnsi="Times New Roman" w:cs="Times New Roman"/>
          <w:sz w:val="28"/>
          <w:szCs w:val="28"/>
        </w:rPr>
        <w:t xml:space="preserve">е </w:t>
      </w:r>
      <w:r w:rsidRPr="00864B64">
        <w:rPr>
          <w:rFonts w:ascii="Times New Roman" w:eastAsiaTheme="minorEastAsia" w:hAnsi="Times New Roman" w:cs="Times New Roman"/>
          <w:sz w:val="28"/>
          <w:szCs w:val="28"/>
        </w:rPr>
        <w:t>модель</w:t>
      </w:r>
      <w:r>
        <w:rPr>
          <w:rFonts w:ascii="Times New Roman" w:eastAsiaTheme="minorEastAsia" w:hAnsi="Times New Roman" w:cs="Times New Roman"/>
          <w:sz w:val="28"/>
          <w:szCs w:val="28"/>
        </w:rPr>
        <w:t xml:space="preserve"> применяли</w:t>
      </w:r>
      <w:r w:rsidR="00F43C31">
        <w:rPr>
          <w:rFonts w:ascii="Times New Roman" w:eastAsiaTheme="minorEastAsia" w:hAnsi="Times New Roman" w:cs="Times New Roman"/>
          <w:sz w:val="28"/>
          <w:szCs w:val="28"/>
        </w:rPr>
        <w:t xml:space="preserve">, заменяя </w:t>
      </w:r>
      <w:r w:rsidR="00F43C31" w:rsidRPr="00F43C31">
        <w:rPr>
          <w:rFonts w:ascii="Times New Roman" w:eastAsiaTheme="minorEastAsia" w:hAnsi="Times New Roman" w:cs="Times New Roman"/>
          <w:sz w:val="28"/>
          <w:szCs w:val="28"/>
        </w:rPr>
        <w:t>test_c</w:t>
      </w:r>
      <w:r w:rsidR="00F43C31">
        <w:rPr>
          <w:rFonts w:ascii="Times New Roman" w:eastAsiaTheme="minorEastAsia" w:hAnsi="Times New Roman" w:cs="Times New Roman"/>
          <w:sz w:val="28"/>
          <w:szCs w:val="28"/>
        </w:rPr>
        <w:t xml:space="preserve"> на соответствующее название страны при выполнении начального блока программы, </w:t>
      </w:r>
      <w:r w:rsidRPr="00864B64">
        <w:rPr>
          <w:rFonts w:ascii="Times New Roman" w:eastAsiaTheme="minorEastAsia" w:hAnsi="Times New Roman" w:cs="Times New Roman"/>
          <w:sz w:val="28"/>
          <w:szCs w:val="28"/>
        </w:rPr>
        <w:t>для двух крупных стран</w:t>
      </w:r>
      <w:r>
        <w:rPr>
          <w:rFonts w:ascii="Times New Roman" w:eastAsiaTheme="minorEastAsia" w:hAnsi="Times New Roman" w:cs="Times New Roman"/>
          <w:sz w:val="28"/>
          <w:szCs w:val="28"/>
        </w:rPr>
        <w:t xml:space="preserve">: США, </w:t>
      </w:r>
      <w:r w:rsidRPr="00864B64">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rPr>
        <w:t xml:space="preserve">, во втором – </w:t>
      </w:r>
      <w:r w:rsidR="005C5EDA">
        <w:rPr>
          <w:rFonts w:ascii="Times New Roman" w:eastAsiaTheme="minorEastAsia" w:hAnsi="Times New Roman" w:cs="Times New Roman"/>
          <w:sz w:val="28"/>
          <w:szCs w:val="28"/>
        </w:rPr>
        <w:t xml:space="preserve">алгоритм </w:t>
      </w:r>
      <w:r>
        <w:rPr>
          <w:rFonts w:ascii="Times New Roman" w:eastAsiaTheme="minorEastAsia" w:hAnsi="Times New Roman" w:cs="Times New Roman"/>
          <w:sz w:val="28"/>
          <w:szCs w:val="28"/>
        </w:rPr>
        <w:t>циклично примен</w:t>
      </w:r>
      <w:r w:rsidR="005C5EDA">
        <w:rPr>
          <w:rFonts w:ascii="Times New Roman" w:eastAsiaTheme="minorEastAsia" w:hAnsi="Times New Roman" w:cs="Times New Roman"/>
          <w:sz w:val="28"/>
          <w:szCs w:val="28"/>
        </w:rPr>
        <w:t>яется</w:t>
      </w:r>
      <w:r>
        <w:rPr>
          <w:rFonts w:ascii="Times New Roman" w:eastAsiaTheme="minorEastAsia" w:hAnsi="Times New Roman" w:cs="Times New Roman"/>
          <w:sz w:val="28"/>
          <w:szCs w:val="28"/>
        </w:rPr>
        <w:t xml:space="preserve"> для оставшихся стран с качественными данными</w:t>
      </w:r>
      <w:r w:rsidRPr="00864B64">
        <w:rPr>
          <w:rFonts w:ascii="Times New Roman" w:eastAsiaTheme="minorEastAsia" w:hAnsi="Times New Roman" w:cs="Times New Roman"/>
          <w:sz w:val="28"/>
          <w:szCs w:val="28"/>
        </w:rPr>
        <w:t>. Результаты работы представлены в главе 3.5</w:t>
      </w:r>
      <w:r>
        <w:rPr>
          <w:rFonts w:ascii="Times New Roman" w:eastAsiaTheme="minorEastAsia" w:hAnsi="Times New Roman" w:cs="Times New Roman"/>
          <w:sz w:val="28"/>
          <w:szCs w:val="28"/>
        </w:rPr>
        <w:t>.</w:t>
      </w:r>
    </w:p>
    <w:p w14:paraId="6A0E9D1A" w14:textId="021884CA" w:rsidR="005C5EDA" w:rsidRDefault="00613067" w:rsidP="00E827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Перед началом использования модели</w:t>
      </w:r>
      <w:r w:rsidR="00E827EB">
        <w:rPr>
          <w:rFonts w:ascii="Times New Roman" w:eastAsiaTheme="minorEastAsia" w:hAnsi="Times New Roman" w:cs="Times New Roman"/>
          <w:sz w:val="28"/>
          <w:szCs w:val="28"/>
        </w:rPr>
        <w:t xml:space="preserve"> на данных их необходимо было нормализовать, так как они имеют чёткий тренд</w:t>
      </w:r>
      <w:r>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К</w:t>
      </w:r>
      <w:r w:rsidR="005C5EDA">
        <w:rPr>
          <w:rFonts w:ascii="Times New Roman" w:eastAsiaTheme="minorEastAsia" w:hAnsi="Times New Roman" w:cs="Times New Roman"/>
          <w:sz w:val="28"/>
          <w:szCs w:val="28"/>
        </w:rPr>
        <w:t>ратко опишем функции, связанные с предобработкой:</w:t>
      </w:r>
    </w:p>
    <w:p w14:paraId="3263BF63" w14:textId="1FF8D32F" w:rsidR="00372171" w:rsidRP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w:t>
      </w:r>
      <w:r w:rsidRPr="005C5EDA">
        <w:rPr>
          <w:rFonts w:ascii="Times New Roman" w:eastAsiaTheme="minorEastAsia" w:hAnsi="Times New Roman" w:cs="Times New Roman"/>
          <w:sz w:val="28"/>
          <w:szCs w:val="28"/>
        </w:rPr>
        <w:t>ункция «series_to_supervised»</w:t>
      </w:r>
      <w:r w:rsidR="007875B2">
        <w:rPr>
          <w:rFonts w:ascii="Times New Roman" w:eastAsiaTheme="minorEastAsia" w:hAnsi="Times New Roman" w:cs="Times New Roman"/>
          <w:sz w:val="28"/>
          <w:szCs w:val="28"/>
        </w:rPr>
        <w:t xml:space="preserve"> создаёт массив возможных кусков из временного ряда, создана для устранения «краевых» эффектов;</w:t>
      </w:r>
    </w:p>
    <w:p w14:paraId="4AF308E1" w14:textId="200AC736"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функция «</w:t>
      </w:r>
      <w:r w:rsidRPr="005C5EDA">
        <w:rPr>
          <w:rFonts w:ascii="Times New Roman" w:eastAsiaTheme="minorEastAsia" w:hAnsi="Times New Roman" w:cs="Times New Roman"/>
          <w:sz w:val="28"/>
          <w:szCs w:val="28"/>
        </w:rPr>
        <w:t>difference</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предназначена для подсчёта разницы между элементами временного ряда</w:t>
      </w:r>
      <w:r w:rsidR="007875B2" w:rsidRPr="007875B2">
        <w:rPr>
          <w:rFonts w:ascii="Times New Roman" w:eastAsiaTheme="minorEastAsia" w:hAnsi="Times New Roman" w:cs="Times New Roman"/>
          <w:sz w:val="28"/>
          <w:szCs w:val="28"/>
        </w:rPr>
        <w:t>;</w:t>
      </w:r>
    </w:p>
    <w:p w14:paraId="7609BED9" w14:textId="510F7114"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prepare_data</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преобразует данные с помощью нахождения разности</w:t>
      </w:r>
      <w:r w:rsidR="00E827EB">
        <w:rPr>
          <w:rFonts w:ascii="Times New Roman" w:eastAsiaTheme="minorEastAsia" w:hAnsi="Times New Roman" w:cs="Times New Roman"/>
          <w:sz w:val="28"/>
          <w:szCs w:val="28"/>
        </w:rPr>
        <w:t xml:space="preserve"> и шкалирования</w:t>
      </w:r>
      <w:r w:rsidR="007875B2">
        <w:rPr>
          <w:rFonts w:ascii="Times New Roman" w:eastAsiaTheme="minorEastAsia" w:hAnsi="Times New Roman" w:cs="Times New Roman"/>
          <w:sz w:val="28"/>
          <w:szCs w:val="28"/>
        </w:rPr>
        <w:t xml:space="preserve">, </w:t>
      </w:r>
      <w:r w:rsidR="00613067">
        <w:rPr>
          <w:rFonts w:ascii="Times New Roman" w:eastAsiaTheme="minorEastAsia" w:hAnsi="Times New Roman" w:cs="Times New Roman"/>
          <w:sz w:val="28"/>
          <w:szCs w:val="28"/>
        </w:rPr>
        <w:t xml:space="preserve">и </w:t>
      </w:r>
      <w:r w:rsidR="007875B2">
        <w:rPr>
          <w:rFonts w:ascii="Times New Roman" w:eastAsiaTheme="minorEastAsia" w:hAnsi="Times New Roman" w:cs="Times New Roman"/>
          <w:sz w:val="28"/>
          <w:szCs w:val="28"/>
        </w:rPr>
        <w:t>формирует тренировочную и обучающую выборку.</w:t>
      </w:r>
    </w:p>
    <w:p w14:paraId="3F596B24" w14:textId="6DB6ACF6" w:rsidR="007875B2"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была построена н</w:t>
      </w:r>
      <w:r w:rsidR="007875B2">
        <w:rPr>
          <w:rFonts w:ascii="Times New Roman" w:eastAsiaTheme="minorEastAsia" w:hAnsi="Times New Roman" w:cs="Times New Roman"/>
          <w:sz w:val="28"/>
          <w:szCs w:val="28"/>
        </w:rPr>
        <w:t>ейронная сеть с помощью функции «</w:t>
      </w:r>
      <w:r w:rsidR="007875B2" w:rsidRPr="007875B2">
        <w:rPr>
          <w:rFonts w:ascii="Times New Roman" w:eastAsiaTheme="minorEastAsia" w:hAnsi="Times New Roman" w:cs="Times New Roman"/>
          <w:sz w:val="28"/>
          <w:szCs w:val="28"/>
        </w:rPr>
        <w:t>fit_lstm</w:t>
      </w:r>
      <w:r w:rsidR="007875B2">
        <w:rPr>
          <w:rFonts w:ascii="Times New Roman" w:eastAsiaTheme="minorEastAsia" w:hAnsi="Times New Roman" w:cs="Times New Roman"/>
          <w:sz w:val="28"/>
          <w:szCs w:val="28"/>
        </w:rPr>
        <w:t>», которая создаёт и обучает нейросеть «</w:t>
      </w:r>
      <w:r w:rsidR="007875B2">
        <w:rPr>
          <w:rFonts w:ascii="Times New Roman" w:eastAsiaTheme="minorEastAsia" w:hAnsi="Times New Roman" w:cs="Times New Roman"/>
          <w:sz w:val="28"/>
          <w:szCs w:val="28"/>
          <w:lang w:val="en-US"/>
        </w:rPr>
        <w:t>model</w:t>
      </w:r>
      <w:r w:rsidR="007875B2">
        <w:rPr>
          <w:rFonts w:ascii="Times New Roman" w:eastAsiaTheme="minorEastAsia" w:hAnsi="Times New Roman" w:cs="Times New Roman"/>
          <w:sz w:val="28"/>
          <w:szCs w:val="28"/>
        </w:rPr>
        <w:t>» с учётом выбранным параметров.</w:t>
      </w:r>
      <w:r w:rsidR="007875B2" w:rsidRPr="007875B2">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Описание архитектуры сети указано в главе 3.3</w:t>
      </w:r>
      <w:r w:rsidR="00F43C31">
        <w:rPr>
          <w:rFonts w:ascii="Times New Roman" w:eastAsiaTheme="minorEastAsia" w:hAnsi="Times New Roman" w:cs="Times New Roman"/>
          <w:sz w:val="28"/>
          <w:szCs w:val="28"/>
        </w:rPr>
        <w:t>, про обучение – в главе 3.4</w:t>
      </w:r>
      <w:r w:rsidR="007875B2">
        <w:rPr>
          <w:rFonts w:ascii="Times New Roman" w:eastAsiaTheme="minorEastAsia" w:hAnsi="Times New Roman" w:cs="Times New Roman"/>
          <w:sz w:val="28"/>
          <w:szCs w:val="28"/>
        </w:rPr>
        <w:t>.</w:t>
      </w:r>
    </w:p>
    <w:p w14:paraId="739D6A54" w14:textId="34AFEEED" w:rsidR="00613067"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Затем происходило предсказывание предстоящих значений после заданной точки с помощью функции «</w:t>
      </w:r>
      <w:r w:rsidRPr="00613067">
        <w:rPr>
          <w:rFonts w:ascii="Times New Roman" w:eastAsiaTheme="minorEastAsia" w:hAnsi="Times New Roman" w:cs="Times New Roman"/>
          <w:sz w:val="28"/>
          <w:szCs w:val="28"/>
        </w:rPr>
        <w:t>forecast_lstm</w:t>
      </w:r>
      <w:r>
        <w:rPr>
          <w:rFonts w:ascii="Times New Roman" w:eastAsiaTheme="minorEastAsia" w:hAnsi="Times New Roman" w:cs="Times New Roman"/>
          <w:sz w:val="28"/>
          <w:szCs w:val="28"/>
        </w:rPr>
        <w:t>» и предсказывание с помощью переданной модели для всех временных участков</w:t>
      </w:r>
      <w:r w:rsidR="00F43C31">
        <w:rPr>
          <w:rFonts w:ascii="Times New Roman" w:eastAsiaTheme="minorEastAsia" w:hAnsi="Times New Roman" w:cs="Times New Roman"/>
          <w:sz w:val="28"/>
          <w:szCs w:val="28"/>
        </w:rPr>
        <w:t xml:space="preserve"> с помощью функции «</w:t>
      </w:r>
      <w:r w:rsidR="00F43C31" w:rsidRPr="00F43C31">
        <w:rPr>
          <w:rFonts w:ascii="Times New Roman" w:eastAsiaTheme="minorEastAsia" w:hAnsi="Times New Roman" w:cs="Times New Roman"/>
          <w:sz w:val="28"/>
          <w:szCs w:val="28"/>
        </w:rPr>
        <w:t>make_forecasts</w:t>
      </w:r>
      <w:r w:rsidR="00F43C3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5C6DD8BB" w14:textId="40188769" w:rsidR="00F43C31" w:rsidRDefault="00F43C31"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Также был произведена численная и визуальная оценка качества модели с помощью трёх метрик.</w:t>
      </w:r>
      <w:r w:rsidR="00E827EB">
        <w:rPr>
          <w:rFonts w:ascii="Times New Roman" w:eastAsiaTheme="minorEastAsia" w:hAnsi="Times New Roman" w:cs="Times New Roman"/>
          <w:sz w:val="28"/>
          <w:szCs w:val="28"/>
        </w:rPr>
        <w:t xml:space="preserve"> </w:t>
      </w:r>
    </w:p>
    <w:p w14:paraId="6CB88BE4" w14:textId="3F46B62B" w:rsidR="00D62DBC" w:rsidRDefault="00E827EB" w:rsidP="00D62DB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результате работы </w:t>
      </w: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xml:space="preserve"> в папке исполняемого файла сохраняются два рисунка: «</w:t>
      </w:r>
      <w:r w:rsidRPr="00E827EB">
        <w:rPr>
          <w:rFonts w:ascii="Times New Roman" w:eastAsiaTheme="minorEastAsia" w:hAnsi="Times New Roman" w:cs="Times New Roman"/>
          <w:sz w:val="28"/>
          <w:szCs w:val="28"/>
        </w:rPr>
        <w:t>Forecasts.png</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8"/>
        </w:rPr>
        <w:t>график предсказаний из каждой точки тестовой выборки, включает весь «</w:t>
      </w:r>
      <w:r>
        <w:rPr>
          <w:rFonts w:ascii="Times New Roman" w:eastAsiaTheme="minorEastAsia" w:hAnsi="Times New Roman" w:cs="Times New Roman"/>
          <w:sz w:val="28"/>
          <w:szCs w:val="28"/>
          <w:lang w:val="en-US"/>
        </w:rPr>
        <w:t>train</w:t>
      </w:r>
      <w:r w:rsidRPr="00E827E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sample</w:t>
      </w:r>
      <w:r>
        <w:rPr>
          <w:rFonts w:ascii="Times New Roman" w:eastAsiaTheme="minorEastAsia" w:hAnsi="Times New Roman" w:cs="Times New Roman"/>
          <w:sz w:val="28"/>
          <w:szCs w:val="28"/>
        </w:rPr>
        <w:t>»; и часть этого графика «</w:t>
      </w:r>
      <w:r w:rsidRPr="00E827EB">
        <w:rPr>
          <w:rFonts w:ascii="Times New Roman" w:eastAsiaTheme="minorEastAsia" w:hAnsi="Times New Roman" w:cs="Times New Roman"/>
          <w:sz w:val="28"/>
          <w:szCs w:val="28"/>
        </w:rPr>
        <w:t>Forecasts_crop.png</w:t>
      </w:r>
      <w:r>
        <w:rPr>
          <w:rFonts w:ascii="Times New Roman" w:eastAsiaTheme="minorEastAsia" w:hAnsi="Times New Roman" w:cs="Times New Roman"/>
          <w:sz w:val="28"/>
          <w:szCs w:val="28"/>
        </w:rPr>
        <w:t xml:space="preserve">» для лучшей </w:t>
      </w:r>
      <w:r w:rsidR="00D62DBC">
        <w:rPr>
          <w:rFonts w:ascii="Times New Roman" w:eastAsiaTheme="minorEastAsia" w:hAnsi="Times New Roman" w:cs="Times New Roman"/>
          <w:sz w:val="28"/>
          <w:szCs w:val="28"/>
        </w:rPr>
        <w:t>читаемости. Пример</w:t>
      </w:r>
      <w:r w:rsidR="0075375E">
        <w:rPr>
          <w:rFonts w:ascii="Times New Roman" w:eastAsiaTheme="minorEastAsia" w:hAnsi="Times New Roman" w:cs="Times New Roman"/>
          <w:sz w:val="28"/>
          <w:szCs w:val="28"/>
        </w:rPr>
        <w:t xml:space="preserve"> для данных импорта из Российской Федерации</w:t>
      </w:r>
      <w:r w:rsidR="00D62DBC">
        <w:rPr>
          <w:rFonts w:ascii="Times New Roman" w:eastAsiaTheme="minorEastAsia" w:hAnsi="Times New Roman" w:cs="Times New Roman"/>
          <w:sz w:val="28"/>
          <w:szCs w:val="28"/>
        </w:rPr>
        <w:t xml:space="preserve"> показан на рисунке 12.</w:t>
      </w:r>
    </w:p>
    <w:p w14:paraId="224BA16C" w14:textId="4045C4A6" w:rsidR="00D62DBC" w:rsidRDefault="0075375E" w:rsidP="0075375E">
      <w:pPr>
        <w:spacing w:after="0" w:line="360" w:lineRule="auto"/>
        <w:jc w:val="center"/>
        <w:rPr>
          <w:rFonts w:ascii="Times New Roman" w:eastAsiaTheme="minorEastAsia" w:hAnsi="Times New Roman" w:cs="Times New Roman"/>
          <w:sz w:val="24"/>
          <w:szCs w:val="24"/>
        </w:rPr>
      </w:pPr>
      <w:r w:rsidRPr="0075375E">
        <w:rPr>
          <w:rFonts w:ascii="Times New Roman" w:eastAsiaTheme="minorEastAsia" w:hAnsi="Times New Roman" w:cs="Times New Roman"/>
          <w:noProof/>
          <w:sz w:val="24"/>
          <w:szCs w:val="24"/>
          <w:lang w:eastAsia="ru-RU"/>
        </w:rPr>
        <w:lastRenderedPageBreak/>
        <w:drawing>
          <wp:inline distT="0" distB="0" distL="0" distR="0" wp14:anchorId="60F23B42" wp14:editId="43B84840">
            <wp:extent cx="5693433" cy="2846717"/>
            <wp:effectExtent l="0" t="0" r="2540" b="0"/>
            <wp:docPr id="21" name="Рисунок 21" descr="C:\Users\Lenovo\Desktop\Test02\RNN\Forecasts_pics_import\Forecasts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est02\RNN\Forecasts_pics_import\Forecasts_Russian Fede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257" cy="2848129"/>
                    </a:xfrm>
                    <a:prstGeom prst="rect">
                      <a:avLst/>
                    </a:prstGeom>
                    <a:noFill/>
                    <a:ln>
                      <a:noFill/>
                    </a:ln>
                  </pic:spPr>
                </pic:pic>
              </a:graphicData>
            </a:graphic>
          </wp:inline>
        </w:drawing>
      </w:r>
      <w:r w:rsidRPr="0075375E">
        <w:rPr>
          <w:rFonts w:ascii="Times New Roman" w:eastAsiaTheme="minorEastAsia" w:hAnsi="Times New Roman" w:cs="Times New Roman"/>
          <w:noProof/>
          <w:sz w:val="24"/>
          <w:szCs w:val="24"/>
          <w:lang w:eastAsia="ru-RU"/>
        </w:rPr>
        <w:drawing>
          <wp:inline distT="0" distB="0" distL="0" distR="0" wp14:anchorId="47D843E5" wp14:editId="4AAD29B8">
            <wp:extent cx="5469149" cy="2734574"/>
            <wp:effectExtent l="0" t="0" r="0" b="8890"/>
            <wp:docPr id="20" name="Рисунок 20" descr="C:\Users\Lenovo\Desktop\Test02\RNN\Forecasts_pics_import\Forecasts_crop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est02\RNN\Forecasts_pics_import\Forecasts_crop_Russian Fede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031" cy="2738015"/>
                    </a:xfrm>
                    <a:prstGeom prst="rect">
                      <a:avLst/>
                    </a:prstGeom>
                    <a:noFill/>
                    <a:ln>
                      <a:noFill/>
                    </a:ln>
                  </pic:spPr>
                </pic:pic>
              </a:graphicData>
            </a:graphic>
          </wp:inline>
        </w:drawing>
      </w:r>
    </w:p>
    <w:p w14:paraId="108419A7" w14:textId="0FF63419" w:rsidR="00F7189D" w:rsidRPr="0075375E" w:rsidDel="00DB41F5" w:rsidRDefault="00D62DBC" w:rsidP="0075375E">
      <w:pPr>
        <w:spacing w:after="0" w:line="360" w:lineRule="auto"/>
        <w:jc w:val="center"/>
        <w:rPr>
          <w:rFonts w:ascii="Times New Roman" w:eastAsia="Times New Roman" w:hAnsi="Times New Roman" w:cs="Times New Roman"/>
          <w:bCs/>
          <w:color w:val="000000"/>
          <w:sz w:val="28"/>
          <w:szCs w:val="28"/>
          <w:lang w:eastAsia="ru-RU"/>
        </w:rPr>
      </w:pPr>
      <w:r w:rsidRPr="0075375E">
        <w:rPr>
          <w:rFonts w:ascii="Times New Roman" w:eastAsiaTheme="minorEastAsia" w:hAnsi="Times New Roman" w:cs="Times New Roman"/>
          <w:sz w:val="24"/>
          <w:szCs w:val="24"/>
        </w:rPr>
        <w:t>Рисунок 12 –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и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_</w:t>
      </w:r>
      <w:r w:rsidRPr="0075375E">
        <w:rPr>
          <w:rFonts w:ascii="Times New Roman" w:eastAsiaTheme="minorEastAsia" w:hAnsi="Times New Roman" w:cs="Times New Roman"/>
          <w:sz w:val="24"/>
          <w:szCs w:val="24"/>
          <w:lang w:val="en-US"/>
        </w:rPr>
        <w:t>crop</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xml:space="preserve">» </w:t>
      </w:r>
      <w:r w:rsidR="0075375E" w:rsidRPr="0075375E">
        <w:rPr>
          <w:rFonts w:ascii="Times New Roman" w:eastAsiaTheme="minorEastAsia" w:hAnsi="Times New Roman" w:cs="Times New Roman"/>
          <w:sz w:val="24"/>
          <w:szCs w:val="24"/>
        </w:rPr>
        <w:t>соответственно</w:t>
      </w:r>
      <w:moveFromRangeStart w:id="153" w:author="Учетная запись Майкрософт" w:date="2020-12-16T10:24:00Z" w:name="move59006674"/>
      <w:commentRangeStart w:id="154"/>
      <w:moveFrom w:id="155" w:author="Учетная запись Майкрософт" w:date="2020-12-16T10:24:00Z">
        <w:r w:rsidR="00F7189D" w:rsidRPr="0075375E" w:rsidDel="00DB41F5">
          <w:rPr>
            <w:rFonts w:ascii="Times New Roman" w:eastAsia="Times New Roman" w:hAnsi="Times New Roman" w:cs="Times New Roman"/>
            <w:bCs/>
            <w:color w:val="000000"/>
            <w:sz w:val="28"/>
            <w:szCs w:val="28"/>
            <w:lang w:eastAsia="ru-RU"/>
          </w:rPr>
          <w:t>В ходе выполнения практической части столкнулись с проблемой переобучения. Стоит отметить, что при решении многих задач нейросетевыми методами может возникнуть проблема переобучения. Переобучение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выборки.Для решения проблемы переобучения в моей модели используется специальный вычислительный слой Dropout.  Являясь промежуточным, слой Dropout случайным образом</w:t>
        </w:r>
        <w:ins w:id="156" w:author="Иван Слеповичев" w:date="2020-12-15T17:27:00Z">
          <w:r w:rsidR="0001180A" w:rsidRPr="0075375E" w:rsidDel="00DB41F5">
            <w:rPr>
              <w:rFonts w:ascii="Times New Roman" w:eastAsia="Times New Roman" w:hAnsi="Times New Roman" w:cs="Times New Roman"/>
              <w:bCs/>
              <w:color w:val="000000"/>
              <w:sz w:val="28"/>
              <w:szCs w:val="28"/>
              <w:lang w:eastAsia="ru-RU"/>
            </w:rPr>
            <w:t>,</w:t>
          </w:r>
        </w:ins>
        <w:r w:rsidR="00F7189D" w:rsidRPr="0075375E" w:rsidDel="00DB41F5">
          <w:rPr>
            <w:rFonts w:ascii="Times New Roman" w:eastAsia="Times New Roman" w:hAnsi="Times New Roman" w:cs="Times New Roman"/>
            <w:bCs/>
            <w:color w:val="000000"/>
            <w:sz w:val="28"/>
            <w:szCs w:val="28"/>
            <w:lang w:eastAsia="ru-RU"/>
          </w:rPr>
          <w:t xml:space="preserve">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Сети для обучения получаются с помощью исключения из сети нейронов с вероятностью </w:t>
        </w:r>
        <w:r w:rsidR="00F7189D" w:rsidRPr="0075375E">
          <w:rPr>
            <w:rFonts w:ascii="Times New Roman" w:eastAsia="Times New Roman" w:hAnsi="Times New Roman" w:cs="Times New Roman"/>
            <w:bCs/>
            <w:color w:val="000000"/>
            <w:sz w:val="28"/>
            <w:szCs w:val="28"/>
            <w:lang w:eastAsia="ru-RU"/>
          </w:rPr>
          <w:t>𝑝</w:t>
        </w:r>
        <w:r w:rsidR="00F7189D" w:rsidRPr="0075375E" w:rsidDel="00DB41F5">
          <w:rPr>
            <w:rFonts w:ascii="Times New Roman" w:eastAsia="Times New Roman" w:hAnsi="Times New Roman" w:cs="Times New Roman"/>
            <w:bCs/>
            <w:color w:val="000000"/>
            <w:sz w:val="28"/>
            <w:szCs w:val="28"/>
            <w:lang w:eastAsia="ru-RU"/>
          </w:rPr>
          <w:t xml:space="preserve">, так, что вероятность того, что нейрон останется в сети составляет </w:t>
        </w:r>
        <w:r w:rsidR="00F7189D" w:rsidRPr="0075375E">
          <w:rPr>
            <w:rFonts w:ascii="Times New Roman" w:eastAsia="Times New Roman" w:hAnsi="Times New Roman" w:cs="Times New Roman"/>
            <w:bCs/>
            <w:color w:val="000000"/>
            <w:sz w:val="28"/>
            <w:szCs w:val="28"/>
            <w:lang w:eastAsia="ru-RU"/>
          </w:rPr>
          <w:t>𝑞=1−𝑝</w:t>
        </w:r>
        <w:r w:rsidR="00F7189D" w:rsidRPr="0075375E" w:rsidDel="00DB41F5">
          <w:rPr>
            <w:rFonts w:ascii="Times New Roman" w:eastAsia="Times New Roman" w:hAnsi="Times New Roman" w:cs="Times New Roman"/>
            <w:bCs/>
            <w:color w:val="000000"/>
            <w:sz w:val="28"/>
            <w:szCs w:val="28"/>
            <w:lang w:eastAsia="ru-RU"/>
          </w:rPr>
          <w:t xml:space="preserve">. </w:t>
        </w:r>
        <w:commentRangeEnd w:id="154"/>
        <w:r w:rsidR="0001180A" w:rsidRPr="0075375E" w:rsidDel="00DB41F5">
          <w:rPr>
            <w:rFonts w:ascii="Times New Roman" w:eastAsia="Times New Roman" w:hAnsi="Times New Roman" w:cs="Times New Roman"/>
            <w:bCs/>
            <w:color w:val="000000"/>
            <w:sz w:val="28"/>
            <w:szCs w:val="28"/>
            <w:lang w:eastAsia="ru-RU"/>
          </w:rPr>
          <w:commentReference w:id="154"/>
        </w:r>
      </w:moveFrom>
    </w:p>
    <w:moveFromRangeEnd w:id="153"/>
    <w:p w14:paraId="6C6B64D4" w14:textId="77777777" w:rsidR="00DB41F5" w:rsidRDefault="00DB41F5" w:rsidP="00DB41F5">
      <w:pPr>
        <w:spacing w:after="0" w:line="360" w:lineRule="auto"/>
        <w:ind w:firstLine="709"/>
        <w:jc w:val="both"/>
        <w:rPr>
          <w:rFonts w:ascii="Times New Roman" w:eastAsia="Times New Roman" w:hAnsi="Times New Roman" w:cs="Times New Roman"/>
          <w:bCs/>
          <w:color w:val="000000"/>
          <w:sz w:val="28"/>
          <w:szCs w:val="28"/>
          <w:lang w:eastAsia="ru-RU"/>
        </w:rPr>
      </w:pPr>
      <w:moveToRangeStart w:id="157" w:author="Учетная запись Майкрософт" w:date="2020-12-16T10:20:00Z" w:name="move59006464"/>
      <w:commentRangeStart w:id="158"/>
      <w:moveTo w:id="159" w:author="Учетная запись Майкрософт" w:date="2020-12-16T10:20:00Z">
        <w:r>
          <w:rPr>
            <w:rFonts w:ascii="Times New Roman" w:eastAsia="Times New Roman" w:hAnsi="Times New Roman" w:cs="Times New Roman"/>
            <w:bCs/>
            <w:color w:val="000000"/>
            <w:sz w:val="28"/>
            <w:szCs w:val="28"/>
            <w:lang w:eastAsia="ru-RU"/>
          </w:rPr>
          <w:t>В ходе работы построенные графики сохранялись в папки:</w:t>
        </w:r>
      </w:moveTo>
    </w:p>
    <w:p w14:paraId="6F07FE9E" w14:textId="54B25DF8" w:rsidR="00DB41F5"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160" w:author="Учетная запись Майкрософт" w:date="2020-12-16T10:20:00Z">
        <w:r>
          <w:rPr>
            <w:rFonts w:ascii="Times New Roman" w:eastAsia="Times New Roman" w:hAnsi="Times New Roman" w:cs="Times New Roman"/>
            <w:bCs/>
            <w:color w:val="000000"/>
            <w:sz w:val="28"/>
            <w:szCs w:val="28"/>
            <w:lang w:eastAsia="ru-RU"/>
          </w:rPr>
          <w:t xml:space="preserve">Для сохранения построенных графиков по данным из таблицы </w:t>
        </w:r>
      </w:moveTo>
      <w:r w:rsidR="00864B64">
        <w:rPr>
          <w:rFonts w:ascii="Times New Roman" w:eastAsia="Times New Roman" w:hAnsi="Times New Roman" w:cs="Times New Roman"/>
          <w:bCs/>
          <w:color w:val="000000"/>
          <w:sz w:val="28"/>
          <w:szCs w:val="28"/>
          <w:lang w:eastAsia="ru-RU"/>
        </w:rPr>
        <w:t xml:space="preserve"> </w:t>
      </w:r>
      <w:moveTo w:id="161" w:author="Учетная запись Майкрософт" w:date="2020-12-16T10:20:00Z">
        <w:r>
          <w:rPr>
            <w:rFonts w:ascii="Times New Roman" w:eastAsia="Times New Roman" w:hAnsi="Times New Roman" w:cs="Times New Roman"/>
            <w:bCs/>
            <w:color w:val="000000"/>
            <w:sz w:val="28"/>
            <w:szCs w:val="28"/>
            <w:lang w:eastAsia="ru-RU"/>
          </w:rPr>
          <w:t>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moveTo>
    </w:p>
    <w:p w14:paraId="20BFD8EE" w14:textId="77777777" w:rsidR="00DB41F5" w:rsidRPr="00530CFA"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162" w:author="Учетная запись Майкрософт" w:date="2020-12-16T10:20:00Z">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moveTo>
    </w:p>
    <w:p w14:paraId="7AF1DABB" w14:textId="77777777" w:rsidR="00DB41F5" w:rsidRPr="002D67AD" w:rsidRDefault="00DB41F5" w:rsidP="00DB41F5">
      <w:pPr>
        <w:pStyle w:val="a9"/>
        <w:numPr>
          <w:ilvl w:val="0"/>
          <w:numId w:val="17"/>
        </w:numPr>
        <w:spacing w:after="0" w:line="360" w:lineRule="auto"/>
        <w:jc w:val="both"/>
        <w:rPr>
          <w:rFonts w:ascii="Times New Roman" w:eastAsia="Times New Roman" w:hAnsi="Times New Roman" w:cs="Times New Roman"/>
          <w:sz w:val="24"/>
          <w:szCs w:val="24"/>
          <w:lang w:eastAsia="ru-RU"/>
        </w:rPr>
      </w:pPr>
      <w:moveTo w:id="163" w:author="Учетная запись Майкрософт" w:date="2020-12-16T10:20:00Z">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r w:rsidRPr="00530CFA">
          <w:rPr>
            <w:rFonts w:ascii="Times New Roman" w:eastAsia="Times New Roman" w:hAnsi="Times New Roman" w:cs="Times New Roman"/>
            <w:color w:val="000000"/>
            <w:sz w:val="28"/>
            <w:szCs w:val="28"/>
            <w:lang w:eastAsia="ru-RU"/>
          </w:rPr>
          <w:t>Forecasts_pics_</w:t>
        </w:r>
        <w:r>
          <w:rPr>
            <w:rFonts w:ascii="Times New Roman" w:eastAsia="Times New Roman" w:hAnsi="Times New Roman" w:cs="Times New Roman"/>
            <w:color w:val="000000"/>
            <w:sz w:val="28"/>
            <w:szCs w:val="28"/>
            <w:lang w:val="en-US" w:eastAsia="ru-RU"/>
          </w:rPr>
          <w:t>import</w:t>
        </w:r>
        <w:r>
          <w:rPr>
            <w:rFonts w:ascii="Times New Roman" w:eastAsia="Times New Roman" w:hAnsi="Times New Roman" w:cs="Times New Roman"/>
            <w:color w:val="000000"/>
            <w:sz w:val="28"/>
            <w:szCs w:val="28"/>
            <w:lang w:eastAsia="ru-RU"/>
          </w:rPr>
          <w:t>», на данных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w:t>
        </w:r>
        <w:commentRangeEnd w:id="158"/>
        <w:r>
          <w:rPr>
            <w:rStyle w:val="af0"/>
          </w:rPr>
          <w:commentReference w:id="158"/>
        </w:r>
      </w:moveTo>
    </w:p>
    <w:p w14:paraId="20B141CE" w14:textId="1E6EB62E" w:rsidR="002D67AD" w:rsidRDefault="002D67AD" w:rsidP="002D67AD">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Также в результате работы программы были созданы два текстовых файла</w:t>
      </w:r>
    </w:p>
    <w:p w14:paraId="3F4C8FE8" w14:textId="61EE4ADC" w:rsidR="002D67AD" w:rsidRDefault="002D67AD" w:rsidP="002D67AD">
      <w:pPr>
        <w:pStyle w:val="a9"/>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sidRPr="002D67AD">
        <w:rPr>
          <w:rFonts w:ascii="Times New Roman" w:eastAsia="Times New Roman" w:hAnsi="Times New Roman" w:cs="Times New Roman"/>
          <w:sz w:val="28"/>
          <w:szCs w:val="24"/>
          <w:lang w:eastAsia="ru-RU"/>
        </w:rPr>
        <w:t>EXPORT_RESULTS.txt</w:t>
      </w:r>
      <w:r>
        <w:rPr>
          <w:rFonts w:ascii="Times New Roman" w:eastAsia="Times New Roman" w:hAnsi="Times New Roman" w:cs="Times New Roman"/>
          <w:sz w:val="28"/>
          <w:szCs w:val="24"/>
          <w:lang w:eastAsia="ru-RU"/>
        </w:rPr>
        <w:t>» для оценки качества модели на данных объёма экспорта разных стран</w:t>
      </w:r>
      <w:r w:rsidRPr="002D67AD">
        <w:rPr>
          <w:rFonts w:ascii="Times New Roman" w:eastAsia="Times New Roman" w:hAnsi="Times New Roman" w:cs="Times New Roman"/>
          <w:sz w:val="28"/>
          <w:szCs w:val="24"/>
          <w:lang w:eastAsia="ru-RU"/>
        </w:rPr>
        <w:t>;</w:t>
      </w:r>
    </w:p>
    <w:p w14:paraId="4C1465FE" w14:textId="7E470E51" w:rsidR="002D67AD" w:rsidRDefault="002D67AD" w:rsidP="002D67AD">
      <w:pPr>
        <w:pStyle w:val="a9"/>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IMPORT</w:t>
      </w:r>
      <w:r w:rsidRPr="002D67AD">
        <w:rPr>
          <w:rFonts w:ascii="Times New Roman" w:eastAsia="Times New Roman" w:hAnsi="Times New Roman" w:cs="Times New Roman"/>
          <w:sz w:val="28"/>
          <w:szCs w:val="24"/>
          <w:lang w:eastAsia="ru-RU"/>
        </w:rPr>
        <w:t>_RESULTS.txt</w:t>
      </w:r>
      <w:r>
        <w:rPr>
          <w:rFonts w:ascii="Times New Roman" w:eastAsia="Times New Roman" w:hAnsi="Times New Roman" w:cs="Times New Roman"/>
          <w:sz w:val="28"/>
          <w:szCs w:val="24"/>
          <w:lang w:eastAsia="ru-RU"/>
        </w:rPr>
        <w:t>» для оценки качества модели на данных объёма импорта разных стран.</w:t>
      </w:r>
    </w:p>
    <w:p w14:paraId="7F74A3F9" w14:textId="146CABEF" w:rsidR="002D67AD" w:rsidRPr="002D67AD" w:rsidRDefault="002D67AD" w:rsidP="002D67A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4"/>
          <w:lang w:eastAsia="ru-RU"/>
        </w:rPr>
        <w:t>Они включают в себя три</w:t>
      </w:r>
      <w:r w:rsidRPr="002D67A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оценки </w:t>
      </w:r>
      <w:bookmarkStart w:id="164" w:name="_GoBack"/>
      <w:bookmarkEnd w:id="164"/>
      <w:r>
        <w:rPr>
          <w:rFonts w:ascii="Times New Roman" w:eastAsia="Times New Roman" w:hAnsi="Times New Roman" w:cs="Times New Roman"/>
          <w:color w:val="000000"/>
          <w:sz w:val="28"/>
          <w:szCs w:val="28"/>
          <w:lang w:eastAsia="ru-RU"/>
        </w:rPr>
        <w:t xml:space="preserve">модели: значение функции потерь </w:t>
      </w:r>
      <w:r w:rsidRPr="001737F1">
        <w:rPr>
          <w:rFonts w:ascii="Times New Roman" w:eastAsia="Times New Roman" w:hAnsi="Times New Roman" w:cs="Times New Roman"/>
          <w:color w:val="000000"/>
          <w:sz w:val="28"/>
          <w:szCs w:val="28"/>
          <w:lang w:eastAsia="ru-RU"/>
        </w:rPr>
        <w:t>(loss), точности (accuracy) и средней абсолютной ошибки (MAE)</w:t>
      </w:r>
      <w:r>
        <w:rPr>
          <w:rFonts w:ascii="Times New Roman" w:eastAsia="Times New Roman" w:hAnsi="Times New Roman" w:cs="Times New Roman"/>
          <w:color w:val="000000"/>
          <w:sz w:val="28"/>
          <w:szCs w:val="28"/>
          <w:lang w:eastAsia="ru-RU"/>
        </w:rPr>
        <w:t>.</w:t>
      </w:r>
    </w:p>
    <w:moveToRangeEnd w:id="157"/>
    <w:p w14:paraId="3668C572" w14:textId="6BF6E643" w:rsidR="00DB41F5" w:rsidRPr="00985C3C" w:rsidDel="00DB41F5" w:rsidRDefault="00DB41F5">
      <w:pPr>
        <w:spacing w:after="0" w:line="360" w:lineRule="auto"/>
        <w:jc w:val="both"/>
        <w:rPr>
          <w:del w:id="165" w:author="Учетная запись Майкрософт" w:date="2020-12-16T10:20:00Z"/>
          <w:rFonts w:ascii="Times New Roman" w:eastAsiaTheme="minorEastAsia" w:hAnsi="Times New Roman" w:cs="Times New Roman"/>
          <w:sz w:val="28"/>
          <w:szCs w:val="28"/>
        </w:rPr>
        <w:pPrChange w:id="166" w:author="Учетная запись Майкрософт" w:date="2020-12-16T10:20:00Z">
          <w:pPr>
            <w:spacing w:after="0" w:line="360" w:lineRule="auto"/>
            <w:ind w:firstLine="709"/>
            <w:jc w:val="both"/>
          </w:pPr>
        </w:pPrChange>
      </w:pPr>
    </w:p>
    <w:p w14:paraId="1303C39B" w14:textId="6E17C00C" w:rsidR="00F7189D" w:rsidRPr="009B5151" w:rsidRDefault="00F7189D" w:rsidP="00F7189D">
      <w:pPr>
        <w:spacing w:after="0" w:line="360" w:lineRule="auto"/>
        <w:ind w:firstLine="709"/>
        <w:rPr>
          <w:rFonts w:ascii="Times New Roman" w:eastAsiaTheme="minorEastAsia" w:hAnsi="Times New Roman" w:cs="Times New Roman"/>
          <w:b/>
          <w:sz w:val="28"/>
          <w:szCs w:val="28"/>
        </w:rPr>
      </w:pPr>
      <w:commentRangeStart w:id="167"/>
      <w:r w:rsidRPr="009B5151">
        <w:rPr>
          <w:rFonts w:ascii="Times New Roman" w:eastAsiaTheme="minorEastAsia" w:hAnsi="Times New Roman" w:cs="Times New Roman"/>
          <w:b/>
          <w:sz w:val="28"/>
          <w:szCs w:val="28"/>
        </w:rPr>
        <w:t xml:space="preserve">3.2 </w:t>
      </w:r>
      <w:del w:id="168" w:author="Учетная запись Майкрософт" w:date="2020-12-16T10:15:00Z">
        <w:r w:rsidRPr="009B5151" w:rsidDel="00062540">
          <w:rPr>
            <w:rFonts w:ascii="Times New Roman" w:eastAsiaTheme="minorEastAsia" w:hAnsi="Times New Roman" w:cs="Times New Roman"/>
            <w:b/>
            <w:sz w:val="28"/>
            <w:szCs w:val="28"/>
          </w:rPr>
          <w:delText>Описание работы программы</w:delText>
        </w:r>
        <w:commentRangeEnd w:id="167"/>
        <w:r w:rsidR="00B62505" w:rsidDel="00062540">
          <w:rPr>
            <w:rStyle w:val="af0"/>
          </w:rPr>
          <w:commentReference w:id="167"/>
        </w:r>
      </w:del>
      <w:ins w:id="169" w:author="Учетная запись Майкрософт" w:date="2020-12-16T10:15:00Z">
        <w:r w:rsidR="00062540">
          <w:rPr>
            <w:rFonts w:ascii="Times New Roman" w:eastAsiaTheme="minorEastAsia" w:hAnsi="Times New Roman" w:cs="Times New Roman"/>
            <w:b/>
            <w:sz w:val="28"/>
            <w:szCs w:val="28"/>
          </w:rPr>
          <w:t>Структура данных</w:t>
        </w:r>
      </w:ins>
    </w:p>
    <w:p w14:paraId="1273D00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0000514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из  файла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73B7F4B"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308F19F2" w14:textId="77777777"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7CE314EE" w14:textId="4059A8EB"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sidR="00C329AD">
        <w:rPr>
          <w:rFonts w:ascii="Times New Roman" w:eastAsia="Times New Roman" w:hAnsi="Times New Roman" w:cs="Times New Roman"/>
          <w:color w:val="000000"/>
          <w:sz w:val="28"/>
          <w:szCs w:val="28"/>
          <w:lang w:eastAsia="ru-RU"/>
        </w:rPr>
        <w:t>большие вектора с длиной равной</w:t>
      </w:r>
    </w:p>
    <w:p w14:paraId="2EA6DB42" w14:textId="77777777" w:rsidR="00F7189D" w:rsidRPr="009B5151" w:rsidRDefault="002D67AD" w:rsidP="00F7189D">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F7189D" w:rsidRPr="009B5151">
        <w:rPr>
          <w:rFonts w:ascii="Times New Roman" w:eastAsia="Times New Roman" w:hAnsi="Times New Roman" w:cs="Times New Roman"/>
          <w:color w:val="000000"/>
          <w:sz w:val="28"/>
          <w:szCs w:val="28"/>
          <w:lang w:eastAsia="ru-RU"/>
        </w:rPr>
        <w:t xml:space="preserve"> ,</w:t>
      </w:r>
    </w:p>
    <w:p w14:paraId="523642ED" w14:textId="77777777" w:rsidR="00F7189D" w:rsidRPr="009B5151" w:rsidRDefault="00F7189D" w:rsidP="00F7189D">
      <w:pPr>
        <w:spacing w:after="0" w:line="360" w:lineRule="auto"/>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06B250AC"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lastRenderedPageBreak/>
        <w:t>Каждый вектор был разбит на два фрагмента, 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датасет для обучения предсказательной модели.</w:t>
      </w:r>
    </w:p>
    <w:p w14:paraId="01CD9068" w14:textId="78E56C38" w:rsidR="00F7189D" w:rsidRPr="00C77568" w:rsidRDefault="00062540" w:rsidP="00F7189D">
      <w:pPr>
        <w:spacing w:after="0" w:line="360" w:lineRule="auto"/>
        <w:ind w:firstLine="720"/>
        <w:jc w:val="both"/>
        <w:rPr>
          <w:rFonts w:ascii="Times New Roman" w:eastAsia="Times New Roman" w:hAnsi="Times New Roman" w:cs="Times New Roman"/>
          <w:b/>
          <w:sz w:val="24"/>
          <w:szCs w:val="24"/>
          <w:lang w:eastAsia="ru-RU"/>
        </w:rPr>
      </w:pPr>
      <w:ins w:id="170" w:author="Учетная запись Майкрософт" w:date="2020-12-16T10:15:00Z">
        <w:r>
          <w:rPr>
            <w:rFonts w:ascii="Times New Roman" w:eastAsia="Times New Roman" w:hAnsi="Times New Roman" w:cs="Times New Roman"/>
            <w:b/>
            <w:color w:val="000000"/>
            <w:sz w:val="28"/>
            <w:szCs w:val="28"/>
            <w:lang w:eastAsia="ru-RU"/>
          </w:rPr>
          <w:t>3.3 Описание модели</w:t>
        </w:r>
      </w:ins>
      <w:commentRangeStart w:id="171"/>
      <w:del w:id="172" w:author="Учетная запись Майкрософт" w:date="2020-12-16T10:15:00Z">
        <w:r w:rsidR="00F7189D" w:rsidRPr="00C77568" w:rsidDel="00062540">
          <w:rPr>
            <w:rFonts w:ascii="Times New Roman" w:eastAsia="Times New Roman" w:hAnsi="Times New Roman" w:cs="Times New Roman"/>
            <w:b/>
            <w:color w:val="000000"/>
            <w:sz w:val="28"/>
            <w:szCs w:val="28"/>
            <w:lang w:eastAsia="ru-RU"/>
          </w:rPr>
          <w:delText>Архитектура модели</w:delText>
        </w:r>
        <w:commentRangeEnd w:id="171"/>
        <w:r w:rsidR="00EC3282" w:rsidDel="00062540">
          <w:rPr>
            <w:rStyle w:val="af0"/>
          </w:rPr>
          <w:commentReference w:id="171"/>
        </w:r>
      </w:del>
    </w:p>
    <w:p w14:paraId="4629A8EB" w14:textId="44B6299E" w:rsidR="00F7189D" w:rsidRPr="00985C3C" w:rsidRDefault="00F7189D" w:rsidP="00F7189D">
      <w:pPr>
        <w:spacing w:after="0"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914E7B">
        <w:rPr>
          <w:rFonts w:ascii="Times New Roman" w:eastAsiaTheme="minorEastAsia" w:hAnsi="Times New Roman" w:cs="Times New Roman"/>
          <w:sz w:val="28"/>
          <w:szCs w:val="28"/>
        </w:rPr>
        <w:t xml:space="preserve">сети представлена на рисунке </w:t>
      </w:r>
      <w:r w:rsidR="0075375E">
        <w:rPr>
          <w:rFonts w:ascii="Times New Roman" w:eastAsiaTheme="minorEastAsia" w:hAnsi="Times New Roman" w:cs="Times New Roman"/>
          <w:sz w:val="28"/>
          <w:szCs w:val="28"/>
        </w:rPr>
        <w:t>13</w:t>
      </w:r>
      <w:r w:rsidR="00914E7B">
        <w:rPr>
          <w:rFonts w:ascii="Times New Roman" w:eastAsiaTheme="minorEastAsia" w:hAnsi="Times New Roman" w:cs="Times New Roman"/>
          <w:sz w:val="28"/>
          <w:szCs w:val="28"/>
        </w:rPr>
        <w:t>.</w:t>
      </w:r>
    </w:p>
    <w:p w14:paraId="48A518F6" w14:textId="3CB3BA39" w:rsidR="00914E7B" w:rsidRDefault="00914E7B" w:rsidP="00F7189D">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commentRangeStart w:id="173"/>
      <w:r>
        <w:rPr>
          <w:noProof/>
          <w:color w:val="000000"/>
          <w:sz w:val="28"/>
          <w:szCs w:val="28"/>
          <w:bdr w:val="none" w:sz="0" w:space="0" w:color="auto" w:frame="1"/>
          <w:lang w:eastAsia="ru-RU"/>
        </w:rPr>
        <w:drawing>
          <wp:inline distT="0" distB="0" distL="0" distR="0" wp14:anchorId="3823BD04" wp14:editId="3F30582E">
            <wp:extent cx="3580130" cy="4572000"/>
            <wp:effectExtent l="0" t="0" r="1270"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0130" cy="4572000"/>
                    </a:xfrm>
                    <a:prstGeom prst="rect">
                      <a:avLst/>
                    </a:prstGeom>
                    <a:noFill/>
                    <a:ln>
                      <a:noFill/>
                    </a:ln>
                  </pic:spPr>
                </pic:pic>
              </a:graphicData>
            </a:graphic>
          </wp:inline>
        </w:drawing>
      </w:r>
      <w:commentRangeEnd w:id="173"/>
      <w:r w:rsidR="00B62505">
        <w:rPr>
          <w:rStyle w:val="af0"/>
        </w:rPr>
        <w:commentReference w:id="173"/>
      </w:r>
    </w:p>
    <w:p w14:paraId="2010A49C" w14:textId="724E494F" w:rsidR="00F7189D" w:rsidRPr="00324620" w:rsidRDefault="00F7189D" w:rsidP="00F7189D">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w:t>
      </w:r>
      <w:r w:rsidR="0075375E">
        <w:rPr>
          <w:rFonts w:ascii="Times New Roman" w:eastAsiaTheme="minorEastAsia" w:hAnsi="Times New Roman" w:cs="Times New Roman"/>
          <w:sz w:val="24"/>
          <w:szCs w:val="28"/>
        </w:rPr>
        <w:t>13</w:t>
      </w:r>
      <w:r w:rsidRPr="00E12B81">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 xml:space="preserve"> Архитектура нейронной сети</w:t>
      </w:r>
    </w:p>
    <w:p w14:paraId="3987CA64" w14:textId="76CEC374" w:rsidR="00F7189D" w:rsidRDefault="00F7189D" w:rsidP="00F7189D">
      <w:pPr>
        <w:pStyle w:val="a7"/>
        <w:spacing w:before="0" w:beforeAutospacing="0" w:after="0" w:afterAutospacing="0" w:line="360" w:lineRule="auto"/>
        <w:ind w:firstLine="709"/>
        <w:jc w:val="both"/>
        <w:rPr>
          <w:rFonts w:eastAsiaTheme="minorEastAsia"/>
          <w:sz w:val="28"/>
          <w:szCs w:val="28"/>
        </w:rPr>
      </w:pPr>
      <w:r>
        <w:rPr>
          <w:color w:val="000000"/>
          <w:sz w:val="28"/>
          <w:szCs w:val="28"/>
        </w:rPr>
        <w:t>В качестве основного слоя был добавлен блок из 64 ячеек с архитектурой LSTM. Слой Drop</w:t>
      </w:r>
      <w:r w:rsidR="007B1F59">
        <w:rPr>
          <w:color w:val="000000"/>
          <w:sz w:val="28"/>
          <w:szCs w:val="28"/>
          <w:lang w:val="en-US"/>
        </w:rPr>
        <w:t>o</w:t>
      </w:r>
      <w:r>
        <w:rPr>
          <w:color w:val="000000"/>
          <w:sz w:val="28"/>
          <w:szCs w:val="28"/>
        </w:rPr>
        <w:t xml:space="preserve">ut был добавлен для регуляризации (с долей обнуляемых весов </w:t>
      </w:r>
      <m:oMath>
        <m:r>
          <w:rPr>
            <w:rFonts w:ascii="Cambria Math" w:hAnsi="Cambria Math"/>
            <w:color w:val="000000"/>
            <w:sz w:val="28"/>
            <w:szCs w:val="28"/>
          </w:rPr>
          <m:t>0,3</m:t>
        </m:r>
      </m:oMath>
      <w:r>
        <w:rPr>
          <w:color w:val="000000"/>
          <w:sz w:val="28"/>
          <w:szCs w:val="28"/>
        </w:rPr>
        <w:t xml:space="preserve">).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w:t>
      </w:r>
      <w:r>
        <w:rPr>
          <w:color w:val="000000"/>
          <w:sz w:val="28"/>
          <w:szCs w:val="28"/>
        </w:rPr>
        <w:lastRenderedPageBreak/>
        <w:t>говорит о наличии переобучения. Dense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296C3060" w14:textId="77777777" w:rsidR="00F7189D" w:rsidRDefault="00F7189D" w:rsidP="00F7189D">
      <w:pPr>
        <w:spacing w:after="0" w:line="360" w:lineRule="auto"/>
        <w:ind w:firstLine="709"/>
        <w:jc w:val="both"/>
        <w:rPr>
          <w:ins w:id="174" w:author="Учетная запись Майкрософт" w:date="2020-12-16T10:24:00Z"/>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В качестве функции активации был использован гиперболический тангенс (tanh).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14:paraId="6A1D9BE6" w14:textId="77777777" w:rsidR="00DB41F5" w:rsidRPr="00F469EF" w:rsidRDefault="00DB41F5" w:rsidP="00DB41F5">
      <w:pPr>
        <w:spacing w:after="0" w:line="360" w:lineRule="auto"/>
        <w:ind w:firstLine="709"/>
        <w:jc w:val="both"/>
        <w:rPr>
          <w:rFonts w:ascii="Times New Roman" w:eastAsiaTheme="minorEastAsia" w:hAnsi="Times New Roman" w:cs="Times New Roman"/>
          <w:sz w:val="28"/>
          <w:szCs w:val="28"/>
        </w:rPr>
      </w:pPr>
      <w:moveToRangeStart w:id="175" w:author="Учетная запись Майкрософт" w:date="2020-12-16T10:24:00Z" w:name="move59006674"/>
      <w:commentRangeStart w:id="176"/>
      <w:moveTo w:id="177" w:author="Учетная запись Майкрософт" w:date="2020-12-16T10:24:00Z">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нейросетевыми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moveTo>
    </w:p>
    <w:p w14:paraId="0CF2C39D" w14:textId="77777777" w:rsidR="00DB41F5" w:rsidRPr="00985C3C" w:rsidRDefault="00DB41F5" w:rsidP="00DB41F5">
      <w:pPr>
        <w:spacing w:after="0" w:line="360" w:lineRule="auto"/>
        <w:ind w:firstLine="709"/>
        <w:jc w:val="both"/>
        <w:rPr>
          <w:rFonts w:ascii="Times New Roman" w:eastAsiaTheme="minorEastAsia" w:hAnsi="Times New Roman" w:cs="Times New Roman"/>
          <w:sz w:val="28"/>
          <w:szCs w:val="28"/>
        </w:rPr>
      </w:pPr>
      <w:moveTo w:id="178" w:author="Учетная запись Майкрософт" w:date="2020-12-16T10:24:00Z">
        <w:r>
          <w:rPr>
            <w:rFonts w:ascii="Times New Roman" w:eastAsiaTheme="minorEastAsia" w:hAnsi="Times New Roman" w:cs="Times New Roman"/>
            <w:sz w:val="28"/>
            <w:szCs w:val="28"/>
          </w:rPr>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moveTo>
    </w:p>
    <w:p w14:paraId="58471794" w14:textId="77777777" w:rsidR="00DB41F5" w:rsidDel="00DB41F5" w:rsidRDefault="00DB41F5" w:rsidP="00DB41F5">
      <w:pPr>
        <w:spacing w:after="0" w:line="360" w:lineRule="auto"/>
        <w:ind w:firstLine="709"/>
        <w:jc w:val="both"/>
        <w:rPr>
          <w:del w:id="179" w:author="Учетная запись Майкрософт" w:date="2020-12-16T10:24:00Z"/>
          <w:rFonts w:ascii="Times New Roman" w:eastAsiaTheme="minorEastAsia" w:hAnsi="Times New Roman" w:cs="Times New Roman"/>
          <w:sz w:val="28"/>
          <w:szCs w:val="28"/>
        </w:rPr>
      </w:pPr>
      <w:moveTo w:id="180" w:author="Учетная запись Майкрософт" w:date="2020-12-16T10:24:00Z">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commentRangeEnd w:id="176"/>
        <w:r>
          <w:rPr>
            <w:rStyle w:val="af0"/>
          </w:rPr>
          <w:commentReference w:id="176"/>
        </w:r>
      </w:moveTo>
    </w:p>
    <w:moveToRangeEnd w:id="175"/>
    <w:p w14:paraId="169B97DC" w14:textId="77777777" w:rsidR="00DB41F5" w:rsidRPr="001737F1" w:rsidRDefault="00DB41F5" w:rsidP="00DB41F5">
      <w:pPr>
        <w:spacing w:after="0" w:line="360" w:lineRule="auto"/>
        <w:ind w:firstLine="709"/>
        <w:jc w:val="both"/>
        <w:rPr>
          <w:rFonts w:ascii="Times New Roman" w:eastAsiaTheme="minorEastAsia" w:hAnsi="Times New Roman" w:cs="Times New Roman"/>
          <w:sz w:val="28"/>
          <w:szCs w:val="28"/>
        </w:rPr>
      </w:pPr>
    </w:p>
    <w:p w14:paraId="14758D38" w14:textId="0F68E6F0" w:rsidR="00062540" w:rsidRPr="00062540" w:rsidRDefault="00F7189D">
      <w:pPr>
        <w:spacing w:after="0" w:line="360" w:lineRule="auto"/>
        <w:ind w:firstLine="720"/>
        <w:jc w:val="both"/>
        <w:rPr>
          <w:ins w:id="181" w:author="Учетная запись Майкрософт" w:date="2020-12-16T10:16:00Z"/>
          <w:rFonts w:ascii="Times New Roman" w:eastAsia="Times New Roman" w:hAnsi="Times New Roman" w:cs="Times New Roman"/>
          <w:b/>
          <w:sz w:val="24"/>
          <w:szCs w:val="24"/>
          <w:lang w:eastAsia="ru-RU"/>
          <w:rPrChange w:id="182" w:author="Учетная запись Майкрософт" w:date="2020-12-16T10:16:00Z">
            <w:rPr>
              <w:ins w:id="183" w:author="Учетная запись Майкрософт" w:date="2020-12-16T10:16:00Z"/>
              <w:rFonts w:ascii="Times New Roman" w:eastAsia="Times New Roman" w:hAnsi="Times New Roman" w:cs="Times New Roman"/>
              <w:color w:val="000000"/>
              <w:sz w:val="28"/>
              <w:szCs w:val="28"/>
              <w:lang w:eastAsia="ru-RU"/>
            </w:rPr>
          </w:rPrChange>
        </w:rPr>
        <w:pPrChange w:id="184" w:author="Учетная запись Майкрософт" w:date="2020-12-16T10:16:00Z">
          <w:pPr>
            <w:spacing w:after="0" w:line="360" w:lineRule="auto"/>
            <w:jc w:val="both"/>
          </w:pPr>
        </w:pPrChange>
      </w:pPr>
      <w:del w:id="185" w:author="Учетная запись Майкрософт" w:date="2020-12-16T10:16:00Z">
        <w:r w:rsidRPr="001737F1" w:rsidDel="00062540">
          <w:rPr>
            <w:rFonts w:ascii="Times New Roman" w:eastAsia="Times New Roman" w:hAnsi="Times New Roman" w:cs="Times New Roman"/>
            <w:color w:val="000000"/>
            <w:sz w:val="28"/>
            <w:szCs w:val="28"/>
            <w:lang w:eastAsia="ru-RU"/>
          </w:rPr>
          <w:tab/>
        </w:r>
      </w:del>
      <w:ins w:id="186" w:author="Учетная запись Майкрософт" w:date="2020-12-16T10:16:00Z">
        <w:r w:rsidR="00062540">
          <w:rPr>
            <w:rFonts w:ascii="Times New Roman" w:eastAsia="Times New Roman" w:hAnsi="Times New Roman" w:cs="Times New Roman"/>
            <w:b/>
            <w:color w:val="000000"/>
            <w:sz w:val="28"/>
            <w:szCs w:val="28"/>
            <w:lang w:eastAsia="ru-RU"/>
          </w:rPr>
          <w:t>3.4 Обучение модели</w:t>
        </w:r>
      </w:ins>
    </w:p>
    <w:p w14:paraId="4860FEBD" w14:textId="77777777" w:rsidR="00E827EB" w:rsidRDefault="00E827EB" w:rsidP="00E827EB">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насколько  он способствует общей ошибке. При итеративном уменьшении ошибки каждого веса получится ряд весов, которые дают хорошие прогнозы.</w:t>
      </w:r>
    </w:p>
    <w:p w14:paraId="4C1965C3" w14:textId="77777777" w:rsidR="00E827EB" w:rsidRDefault="00E827EB" w:rsidP="00E827EB">
      <w:pPr>
        <w:spacing w:after="0" w:line="360" w:lineRule="auto"/>
        <w:ind w:firstLine="709"/>
        <w:jc w:val="both"/>
        <w:rPr>
          <w:ins w:id="187" w:author="Учетная запись Майкрософт" w:date="2020-12-16T10:20:00Z"/>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w:t>
      </w:r>
      <w:r w:rsidRPr="00F469EF">
        <w:rPr>
          <w:rFonts w:ascii="Times New Roman" w:eastAsiaTheme="minorEastAsia" w:hAnsi="Times New Roman" w:cs="Times New Roman"/>
          <w:sz w:val="28"/>
          <w:szCs w:val="28"/>
        </w:rPr>
        <w:lastRenderedPageBreak/>
        <w:t xml:space="preserve">вычислении частных производных функции 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Pr="002E69B2">
        <w:rPr>
          <w:rFonts w:ascii="Times New Roman" w:eastAsiaTheme="minorEastAsia" w:hAnsi="Times New Roman" w:cs="Times New Roman"/>
          <w:sz w:val="28"/>
          <w:szCs w:val="28"/>
          <w:rPrChange w:id="188" w:author="Иван Слеповичев" w:date="2020-12-15T14:56:00Z">
            <w:rPr>
              <w:rFonts w:ascii="Times New Roman" w:eastAsiaTheme="minorEastAsia" w:hAnsi="Times New Roman" w:cs="Times New Roman"/>
              <w:sz w:val="28"/>
              <w:szCs w:val="28"/>
              <w:lang w:val="en-US"/>
            </w:rPr>
          </w:rPrChange>
        </w:rPr>
        <w:t>15</w:t>
      </w:r>
      <w:r w:rsidRPr="00985C3C">
        <w:rPr>
          <w:rFonts w:ascii="Times New Roman" w:eastAsiaTheme="minorEastAsia" w:hAnsi="Times New Roman" w:cs="Times New Roman"/>
          <w:sz w:val="28"/>
          <w:szCs w:val="28"/>
        </w:rPr>
        <w:t>]</w:t>
      </w:r>
    </w:p>
    <w:p w14:paraId="3688A8BE" w14:textId="7CB74DF8" w:rsidR="00F7189D" w:rsidRDefault="00F7189D" w:rsidP="00355ECA">
      <w:pPr>
        <w:spacing w:after="0" w:line="360" w:lineRule="auto"/>
        <w:ind w:firstLine="709"/>
        <w:jc w:val="both"/>
        <w:rPr>
          <w:rFonts w:ascii="Times New Roman" w:eastAsia="Times New Roman" w:hAnsi="Times New Roman" w:cs="Times New Roman"/>
          <w:color w:val="000000"/>
          <w:sz w:val="28"/>
          <w:szCs w:val="28"/>
          <w:lang w:eastAsia="ru-RU"/>
        </w:rPr>
      </w:pPr>
      <w:commentRangeStart w:id="189"/>
      <w:r w:rsidRPr="001737F1">
        <w:rPr>
          <w:rFonts w:ascii="Times New Roman" w:eastAsia="Times New Roman" w:hAnsi="Times New Roman" w:cs="Times New Roman"/>
          <w:color w:val="000000"/>
          <w:sz w:val="28"/>
          <w:szCs w:val="28"/>
          <w:lang w:eastAsia="ru-RU"/>
        </w:rPr>
        <w:t>Для поиска весов был применен оптимизационный алгоритм A</w:t>
      </w:r>
      <w:r w:rsidR="007B1F59">
        <w:rPr>
          <w:rFonts w:ascii="Times New Roman" w:eastAsia="Times New Roman" w:hAnsi="Times New Roman" w:cs="Times New Roman"/>
          <w:color w:val="000000"/>
          <w:sz w:val="28"/>
          <w:szCs w:val="28"/>
          <w:lang w:eastAsia="ru-RU"/>
        </w:rPr>
        <w:t xml:space="preserve">daptive </w:t>
      </w:r>
      <w:commentRangeEnd w:id="189"/>
      <w:r w:rsidR="00EC3282">
        <w:rPr>
          <w:rStyle w:val="af0"/>
        </w:rPr>
        <w:commentReference w:id="189"/>
      </w:r>
      <w:r w:rsidR="007B1F59">
        <w:rPr>
          <w:rFonts w:ascii="Times New Roman" w:eastAsia="Times New Roman" w:hAnsi="Times New Roman" w:cs="Times New Roman"/>
          <w:color w:val="000000"/>
          <w:sz w:val="28"/>
          <w:szCs w:val="28"/>
          <w:lang w:eastAsia="ru-RU"/>
        </w:rPr>
        <w:t>moment estimation (Adam</w:t>
      </w:r>
      <w:r w:rsidR="007B1F59" w:rsidRPr="007B1F59">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 который описан в источнике 21</w:t>
      </w:r>
      <w:r w:rsidRPr="001737F1">
        <w:rPr>
          <w:rFonts w:ascii="Times New Roman" w:eastAsia="Times New Roman" w:hAnsi="Times New Roman" w:cs="Times New Roman"/>
          <w:color w:val="000000"/>
          <w:sz w:val="28"/>
          <w:szCs w:val="28"/>
          <w:lang w:eastAsia="ru-RU"/>
        </w:rPr>
        <w:t>. В качестве метрик оценки модели были использованы значение функции потерь (loss), точности (accuracy)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33BE6102" w14:textId="77777777" w:rsidR="00F7189D" w:rsidRDefault="00F7189D" w:rsidP="00F7189D">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m:t>MAE=</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e</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oMath>
      <w:r w:rsidRPr="00985C3C">
        <w:rPr>
          <w:rFonts w:ascii="Times New Roman" w:eastAsia="Times New Roman" w:hAnsi="Times New Roman" w:cs="Times New Roman"/>
          <w:color w:val="000000"/>
          <w:sz w:val="28"/>
          <w:szCs w:val="28"/>
          <w:lang w:eastAsia="ru-RU"/>
        </w:rPr>
        <w:t>,</w:t>
      </w:r>
    </w:p>
    <w:p w14:paraId="299C575B" w14:textId="77777777" w:rsidR="00F7189D" w:rsidRDefault="00F7189D" w:rsidP="00F7189D">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где </w:t>
      </w:r>
      <m:oMath>
        <m:d>
          <m:dPr>
            <m:begChr m:val="|"/>
            <m:endChr m:val="|"/>
            <m:ctrlPr>
              <w:rPr>
                <w:rFonts w:ascii="Cambria Math" w:eastAsia="Times New Roman" w:hAnsi="Cambria Math" w:cs="Times New Roman"/>
                <w:i/>
                <w:color w:val="000000"/>
                <w:sz w:val="28"/>
                <w:szCs w:val="28"/>
                <w:lang w:eastAsia="ru-RU"/>
              </w:rPr>
            </m:ctrlPr>
          </m:d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e</m:t>
            </m:r>
            <m:ctrlPr>
              <w:rPr>
                <w:rFonts w:ascii="Cambria Math" w:eastAsia="Times New Roman" w:hAnsi="Cambria Math" w:cs="Times New Roman"/>
                <w:i/>
                <w:color w:val="000000"/>
                <w:sz w:val="28"/>
                <w:szCs w:val="28"/>
                <w:lang w:eastAsia="ru-RU"/>
              </w:rPr>
            </m:ctrlP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oMath>
      <w:r w:rsidRPr="00BC7E6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среднее  арифметическое абсолютных ошибок,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истинное значение.</w:t>
      </w:r>
    </w:p>
    <w:p w14:paraId="6DCFF86D" w14:textId="77777777" w:rsidR="00F7189D" w:rsidRPr="001737F1"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14:paraId="5E7A5A8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 обучения прерывался с сохранением наилучших по величине val_loss параметров модели. </w:t>
      </w:r>
    </w:p>
    <w:p w14:paraId="70E48731" w14:textId="7F441055" w:rsidR="00EB0383" w:rsidRPr="00EB0383" w:rsidRDefault="00EB0383" w:rsidP="00EB0383">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Dense, доля обнуляемых весов в регуляризационном слое Drop</w:t>
      </w:r>
      <w:r>
        <w:rPr>
          <w:rFonts w:ascii="Times New Roman" w:eastAsia="Times New Roman" w:hAnsi="Times New Roman" w:cs="Times New Roman"/>
          <w:color w:val="000000"/>
          <w:sz w:val="28"/>
          <w:szCs w:val="28"/>
          <w:lang w:val="en-US" w:eastAsia="ru-RU"/>
        </w:rPr>
        <w:t>o</w:t>
      </w:r>
      <w:r w:rsidRPr="00EB0383">
        <w:rPr>
          <w:rFonts w:ascii="Times New Roman" w:eastAsia="Times New Roman" w:hAnsi="Times New Roman" w:cs="Times New Roman"/>
          <w:color w:val="000000"/>
          <w:sz w:val="28"/>
          <w:szCs w:val="28"/>
          <w:lang w:eastAsia="ru-RU"/>
        </w:rPr>
        <w:t>ut, длина используемого для предсказания фрагмента временного ряда.</w:t>
      </w:r>
    </w:p>
    <w:p w14:paraId="16F06489" w14:textId="77777777" w:rsidR="00F7189D"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lastRenderedPageBreak/>
        <w:t>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F4D8DAD" w14:textId="77777777" w:rsidR="00F7189D" w:rsidRPr="00985C3C" w:rsidRDefault="00F7189D" w:rsidP="00F7189D">
      <w:pPr>
        <w:pStyle w:val="a7"/>
        <w:spacing w:after="0" w:line="360" w:lineRule="auto"/>
        <w:ind w:firstLine="709"/>
        <w:jc w:val="center"/>
        <w:rPr>
          <w:color w:val="000000"/>
          <w:sz w:val="28"/>
          <w:szCs w:val="28"/>
        </w:rPr>
      </w:pPr>
      <m:oMath>
        <m:r>
          <w:rPr>
            <w:rFonts w:ascii="Cambria Math" w:hAnsi="Cambria Math"/>
            <w:color w:val="000000"/>
            <w:sz w:val="28"/>
            <w:szCs w:val="28"/>
            <w:lang w:val="en-US"/>
          </w:rPr>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color w:val="000000"/>
                    <w:sz w:val="28"/>
                    <w:szCs w:val="28"/>
                    <w:lang w:val="en-US"/>
                  </w:rPr>
                </m:ctrlPr>
              </m:fPr>
              <m:num>
                <m:nary>
                  <m:naryPr>
                    <m:chr m:val="∑"/>
                    <m:limLoc m:val="undOvr"/>
                    <m:ctrlPr>
                      <w:rPr>
                        <w:rFonts w:ascii="Cambria Math" w:hAnsi="Cambria Math"/>
                        <w:i/>
                        <w:color w:val="000000"/>
                        <w:sz w:val="28"/>
                        <w:szCs w:val="28"/>
                        <w:lang w:val="en-US"/>
                      </w:rPr>
                    </m:ctrlPr>
                  </m:naryPr>
                  <m:sub>
                    <m:r>
                      <w:rPr>
                        <w:rFonts w:ascii="Cambria Math" w:hAnsi="Cambria Math"/>
                        <w:color w:val="000000"/>
                        <w:sz w:val="28"/>
                        <w:szCs w:val="28"/>
                        <w:lang w:val="en-US"/>
                      </w:rPr>
                      <m:t>t</m:t>
                    </m:r>
                    <m:r>
                      <w:rPr>
                        <w:rFonts w:ascii="Cambria Math" w:hAnsi="Cambria Math"/>
                        <w:color w:val="000000"/>
                        <w:sz w:val="28"/>
                        <w:szCs w:val="28"/>
                      </w:rPr>
                      <m:t>=1</m:t>
                    </m:r>
                  </m:sub>
                  <m:sup>
                    <m:r>
                      <w:rPr>
                        <w:rFonts w:ascii="Cambria Math" w:hAnsi="Cambria Math"/>
                        <w:color w:val="000000"/>
                        <w:sz w:val="28"/>
                        <w:szCs w:val="28"/>
                        <w:lang w:val="en-US"/>
                      </w:rPr>
                      <m:t>T</m:t>
                    </m:r>
                  </m:sup>
                  <m:e>
                    <m:sSup>
                      <m:sSupPr>
                        <m:ctrlPr>
                          <w:rPr>
                            <w:rFonts w:ascii="Cambria Math" w:hAnsi="Cambria Math"/>
                            <w:i/>
                            <w:color w:val="000000"/>
                            <w:sz w:val="28"/>
                            <w:szCs w:val="28"/>
                            <w:lang w:val="en-US"/>
                          </w:rPr>
                        </m:ctrlPr>
                      </m:sSupPr>
                      <m:e>
                        <m:d>
                          <m:dPr>
                            <m:ctrlPr>
                              <w:rPr>
                                <w:rFonts w:ascii="Cambria Math" w:hAnsi="Cambria Math"/>
                                <w:i/>
                                <w:color w:val="000000"/>
                                <w:sz w:val="28"/>
                                <w:szCs w:val="28"/>
                                <w:lang w:val="en-US"/>
                              </w:rPr>
                            </m:ctrlPr>
                          </m:dPr>
                          <m:e>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d>
                      </m:e>
                      <m:sup>
                        <m:r>
                          <w:rPr>
                            <w:rFonts w:ascii="Cambria Math" w:hAnsi="Cambria Math"/>
                            <w:color w:val="000000"/>
                            <w:sz w:val="28"/>
                            <w:szCs w:val="28"/>
                          </w:rPr>
                          <m:t>2</m:t>
                        </m:r>
                      </m:sup>
                    </m:sSup>
                  </m:e>
                </m:nary>
              </m:num>
              <m:den>
                <m:r>
                  <w:rPr>
                    <w:rFonts w:ascii="Cambria Math" w:hAnsi="Cambria Math"/>
                    <w:color w:val="000000"/>
                    <w:sz w:val="28"/>
                    <w:szCs w:val="28"/>
                    <w:lang w:val="en-US"/>
                  </w:rPr>
                  <m:t>T</m:t>
                </m:r>
              </m:den>
            </m:f>
          </m:e>
        </m:rad>
      </m:oMath>
      <w:r>
        <w:rPr>
          <w:color w:val="000000"/>
          <w:sz w:val="28"/>
          <w:szCs w:val="28"/>
        </w:rPr>
        <w:t xml:space="preserve"> </w:t>
      </w:r>
      <w:r w:rsidRPr="00985C3C">
        <w:rPr>
          <w:color w:val="000000"/>
          <w:sz w:val="28"/>
          <w:szCs w:val="28"/>
        </w:rPr>
        <w:t>,</w:t>
      </w:r>
    </w:p>
    <w:p w14:paraId="7D40D845" w14:textId="77777777" w:rsidR="00F7189D" w:rsidRDefault="00F7189D" w:rsidP="00EB0383">
      <w:pPr>
        <w:pStyle w:val="a7"/>
        <w:spacing w:before="0" w:beforeAutospacing="0" w:after="0" w:afterAutospacing="0" w:line="360" w:lineRule="auto"/>
        <w:rPr>
          <w:color w:val="000000"/>
          <w:sz w:val="28"/>
          <w:szCs w:val="28"/>
        </w:rPr>
      </w:pPr>
      <w:r>
        <w:rPr>
          <w:color w:val="000000"/>
          <w:sz w:val="28"/>
          <w:szCs w:val="28"/>
        </w:rPr>
        <w:t xml:space="preserve">где </w:t>
      </w:r>
      <m:oMath>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oMath>
      <w:r>
        <w:rPr>
          <w:color w:val="000000"/>
          <w:sz w:val="28"/>
          <w:szCs w:val="28"/>
        </w:rPr>
        <w:t xml:space="preserve"> – прогноз модели,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t</m:t>
            </m:r>
          </m:sub>
        </m:sSub>
      </m:oMath>
      <w:r w:rsidRPr="00985C3C">
        <w:rPr>
          <w:color w:val="000000"/>
          <w:sz w:val="28"/>
          <w:szCs w:val="28"/>
        </w:rPr>
        <w:t xml:space="preserve"> </w:t>
      </w:r>
      <w:r w:rsidRPr="00985C3C">
        <w:rPr>
          <w:rFonts w:eastAsiaTheme="minorEastAsia"/>
          <w:color w:val="000000"/>
          <w:sz w:val="28"/>
          <w:szCs w:val="28"/>
          <w:shd w:val="clear" w:color="auto" w:fill="FFFFFF"/>
        </w:rPr>
        <w:t xml:space="preserve">– </w:t>
      </w:r>
      <w:r>
        <w:rPr>
          <w:rFonts w:eastAsiaTheme="minorEastAsia"/>
          <w:color w:val="000000"/>
          <w:sz w:val="28"/>
          <w:szCs w:val="28"/>
          <w:shd w:val="clear" w:color="auto" w:fill="FFFFFF"/>
        </w:rPr>
        <w:t>фактический</w:t>
      </w:r>
      <w:r w:rsidRPr="00985C3C">
        <w:rPr>
          <w:rFonts w:eastAsiaTheme="minorEastAsia"/>
          <w:color w:val="000000"/>
          <w:sz w:val="28"/>
          <w:szCs w:val="28"/>
          <w:shd w:val="clear" w:color="auto" w:fill="FFFFFF"/>
        </w:rPr>
        <w:t xml:space="preserve"> ожидаемый</w:t>
      </w:r>
      <w:r>
        <w:rPr>
          <w:rFonts w:eastAsiaTheme="minorEastAsia"/>
          <w:color w:val="000000"/>
          <w:sz w:val="28"/>
          <w:szCs w:val="28"/>
          <w:shd w:val="clear" w:color="auto" w:fill="FFFFFF"/>
        </w:rPr>
        <w:t xml:space="preserve"> результат</w:t>
      </w:r>
      <w:r>
        <w:rPr>
          <w:color w:val="000000"/>
          <w:sz w:val="28"/>
          <w:szCs w:val="28"/>
        </w:rPr>
        <w:t>.</w:t>
      </w:r>
    </w:p>
    <w:p w14:paraId="3BB5D8A3" w14:textId="77777777" w:rsidR="00F7189D" w:rsidRPr="00EB0383"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(accuracy) по классической формуле:</w:t>
      </w:r>
    </w:p>
    <w:p w14:paraId="4A44AB92" w14:textId="77777777" w:rsidR="00F7189D" w:rsidRPr="00EB0383" w:rsidRDefault="00F7189D" w:rsidP="00F7189D">
      <w:pPr>
        <w:pStyle w:val="a7"/>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534D1A5A" w14:textId="77777777" w:rsidR="00EB0383" w:rsidRDefault="00F7189D" w:rsidP="00EB0383">
      <w:pPr>
        <w:pStyle w:val="a7"/>
        <w:spacing w:before="0" w:beforeAutospacing="0" w:after="0" w:afterAutospacing="0" w:line="360" w:lineRule="auto"/>
        <w:jc w:val="both"/>
        <w:rPr>
          <w:sz w:val="28"/>
          <w:szCs w:val="28"/>
        </w:rPr>
      </w:pPr>
      <w:r w:rsidRPr="00EB0383">
        <w:rPr>
          <w:sz w:val="28"/>
          <w:szCs w:val="28"/>
        </w:rPr>
        <w:t xml:space="preserve">где </w:t>
      </w:r>
      <m:oMath>
        <m:r>
          <w:rPr>
            <w:rFonts w:ascii="Cambria Math" w:hAnsi="Cambria Math"/>
            <w:sz w:val="28"/>
            <w:szCs w:val="28"/>
          </w:rPr>
          <m:t>n</m:t>
        </m:r>
      </m:oMath>
      <w:r w:rsidRPr="00EB0383">
        <w:rPr>
          <w:sz w:val="28"/>
          <w:szCs w:val="28"/>
        </w:rPr>
        <w:t xml:space="preserve"> – число точек в тестовой части временной выборки.</w:t>
      </w:r>
    </w:p>
    <w:p w14:paraId="31869274" w14:textId="77777777" w:rsidR="00EB0383" w:rsidRDefault="00EB0383" w:rsidP="00EB0383">
      <w:pPr>
        <w:pStyle w:val="a7"/>
        <w:spacing w:before="0" w:beforeAutospacing="0" w:after="0" w:afterAutospacing="0" w:line="360" w:lineRule="auto"/>
        <w:ind w:firstLine="709"/>
        <w:jc w:val="both"/>
        <w:rPr>
          <w:color w:val="000000"/>
          <w:sz w:val="28"/>
          <w:szCs w:val="28"/>
        </w:rPr>
      </w:pPr>
      <w:r>
        <w:rPr>
          <w:color w:val="000000"/>
          <w:sz w:val="28"/>
          <w:szCs w:val="28"/>
        </w:rPr>
        <w:t>Обучение модели происходило силами центрального процессора Intel Core i7 9750H, при наличии 16 Gb ОЗУ. Максимальный объем потребляемой памяти в процессе обучение не превысил 1 Gb. Время обучения модели 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Mb, включая интерпретатор Python и данные.</w:t>
      </w:r>
    </w:p>
    <w:p w14:paraId="38CA594B" w14:textId="398E0677" w:rsidR="00F7189D" w:rsidRPr="00EB0383" w:rsidRDefault="00062540" w:rsidP="00EB0383">
      <w:pPr>
        <w:pStyle w:val="a7"/>
        <w:spacing w:before="0" w:beforeAutospacing="0" w:after="0" w:afterAutospacing="0" w:line="360" w:lineRule="auto"/>
        <w:ind w:firstLine="709"/>
        <w:jc w:val="both"/>
        <w:rPr>
          <w:rFonts w:eastAsiaTheme="minorEastAsia"/>
        </w:rPr>
      </w:pPr>
      <w:ins w:id="190" w:author="Учетная запись Майкрософт" w:date="2020-12-16T10:16:00Z">
        <w:r>
          <w:rPr>
            <w:b/>
            <w:bCs/>
            <w:color w:val="000000"/>
            <w:sz w:val="28"/>
            <w:szCs w:val="28"/>
          </w:rPr>
          <w:lastRenderedPageBreak/>
          <w:t xml:space="preserve">3.5 </w:t>
        </w:r>
      </w:ins>
      <w:commentRangeStart w:id="191"/>
      <w:r w:rsidR="00F7189D" w:rsidRPr="001737F1">
        <w:rPr>
          <w:b/>
          <w:bCs/>
          <w:color w:val="000000"/>
          <w:sz w:val="28"/>
          <w:szCs w:val="28"/>
        </w:rPr>
        <w:t>Результаты</w:t>
      </w:r>
      <w:commentRangeEnd w:id="191"/>
      <w:r w:rsidR="00EC3282">
        <w:rPr>
          <w:rStyle w:val="af0"/>
          <w:rFonts w:asciiTheme="minorHAnsi" w:eastAsiaTheme="minorHAnsi" w:hAnsiTheme="minorHAnsi" w:cstheme="minorBidi"/>
          <w:lang w:eastAsia="en-US"/>
        </w:rPr>
        <w:commentReference w:id="191"/>
      </w:r>
      <w:ins w:id="192" w:author="Учетная запись Майкрософт" w:date="2020-12-16T10:16:00Z">
        <w:r>
          <w:rPr>
            <w:b/>
            <w:bCs/>
            <w:color w:val="000000"/>
            <w:sz w:val="28"/>
            <w:szCs w:val="28"/>
          </w:rPr>
          <w:t xml:space="preserve"> вычислений</w:t>
        </w:r>
      </w:ins>
    </w:p>
    <w:p w14:paraId="45D07227" w14:textId="5FC71CF5"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w:t>
      </w:r>
      <w:r w:rsidR="0075375E">
        <w:rPr>
          <w:rFonts w:ascii="Times New Roman" w:eastAsia="Times New Roman" w:hAnsi="Times New Roman" w:cs="Times New Roman"/>
          <w:color w:val="000000"/>
          <w:sz w:val="28"/>
          <w:szCs w:val="28"/>
          <w:lang w:eastAsia="ru-RU"/>
        </w:rPr>
        <w:t>14</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68B82F30" w14:textId="77777777" w:rsidR="00F7189D" w:rsidRDefault="00F7189D" w:rsidP="00F7189D">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drawing>
          <wp:inline distT="0" distB="0" distL="0" distR="0" wp14:anchorId="7BC7B1B7" wp14:editId="36F9B3B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7CF7294A" w14:textId="16415C2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14</w:t>
      </w:r>
      <w:r w:rsidRPr="001737F1">
        <w:rPr>
          <w:rFonts w:ascii="Times New Roman" w:eastAsia="Times New Roman" w:hAnsi="Times New Roman" w:cs="Times New Roman"/>
          <w:color w:val="000000"/>
          <w:sz w:val="24"/>
          <w:szCs w:val="28"/>
          <w:lang w:eastAsia="ru-RU"/>
        </w:rPr>
        <w:t xml:space="preserve">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319D8BA0" w14:textId="53AA963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5</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14:paraId="040238AB"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246F4AAB" wp14:editId="5C9052E4">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444ACCB" w14:textId="6EE2D1E2"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 xml:space="preserve">5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 Российской Федерации</w:t>
      </w:r>
    </w:p>
    <w:p w14:paraId="39A5DC2F"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2AFCDB41" w14:textId="6112594A"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6</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прогнозы отрисованы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реальные значения. Из каждой временной точки тренировочной выборки построен прогноз на три временные точки вперед. Как видно, модель хорошо описывает сезонные колебания, но ожидаемо плохо предсказывает аномальные изломы в линии тренда. </w:t>
      </w:r>
    </w:p>
    <w:p w14:paraId="417420D5"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7C8EDB0" wp14:editId="6253524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F1C6B84" w14:textId="0A63183F"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20555C28"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05BD1CAA" w14:textId="66FAFA39"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lastRenderedPageBreak/>
        <w:tab/>
        <w:t>Для каждого шага</w:t>
      </w:r>
      <w:r w:rsidR="00EB0383">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отклонение</w:t>
      </w:r>
      <w:r w:rsidR="00EB0383">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430146B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2303246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4A98BDFD"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455E381F" w14:textId="77777777" w:rsidR="00EB0383"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60BD77B0" w14:textId="4A9BC7D1" w:rsidR="00F7189D" w:rsidRPr="00C77568" w:rsidRDefault="00F7189D" w:rsidP="00EB0383">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 результаты были получены для 15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5FA5808A" w14:textId="77777777" w:rsidR="00F7189D" w:rsidRPr="00616BD5"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6B4113A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A9C18F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Великорбритания</w:t>
      </w:r>
      <w:r w:rsidRPr="00314382">
        <w:rPr>
          <w:rFonts w:ascii="Times New Roman" w:eastAsiaTheme="minorEastAsia" w:hAnsi="Times New Roman" w:cs="Times New Roman"/>
          <w:sz w:val="28"/>
          <w:szCs w:val="28"/>
          <w:lang w:val="en-US"/>
        </w:rPr>
        <w:t>;</w:t>
      </w:r>
    </w:p>
    <w:p w14:paraId="11762B7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7D6E8AD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14D1115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3392986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19EDC64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51DBFB8A"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7F4DB8FE"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63BEDCA3"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2C233681"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5DEEABCF" w14:textId="6DB05395" w:rsidR="00F7189D" w:rsidRPr="00314382" w:rsidRDefault="00DB41F5" w:rsidP="00F7189D">
      <w:pPr>
        <w:pStyle w:val="a9"/>
        <w:numPr>
          <w:ilvl w:val="0"/>
          <w:numId w:val="16"/>
        </w:numPr>
        <w:spacing w:after="0" w:line="360" w:lineRule="auto"/>
        <w:jc w:val="both"/>
        <w:rPr>
          <w:rFonts w:ascii="Times New Roman" w:eastAsiaTheme="minorEastAsia" w:hAnsi="Times New Roman" w:cs="Times New Roman"/>
          <w:sz w:val="28"/>
          <w:szCs w:val="28"/>
        </w:rPr>
      </w:pPr>
      <w:ins w:id="193" w:author="Учетная запись Майкрософт" w:date="2020-12-16T10:19:00Z">
        <w:r>
          <w:rPr>
            <w:rFonts w:ascii="Times New Roman" w:hAnsi="Times New Roman" w:cs="Times New Roman"/>
            <w:color w:val="000000"/>
            <w:sz w:val="28"/>
            <w:szCs w:val="28"/>
          </w:rPr>
          <w:t xml:space="preserve"> </w:t>
        </w:r>
      </w:ins>
      <w:r w:rsidR="00F7189D">
        <w:rPr>
          <w:rFonts w:ascii="Times New Roman" w:hAnsi="Times New Roman" w:cs="Times New Roman"/>
          <w:color w:val="000000"/>
          <w:sz w:val="28"/>
          <w:szCs w:val="28"/>
        </w:rPr>
        <w:t>Швейцария</w:t>
      </w:r>
      <w:r w:rsidR="00F7189D" w:rsidRPr="00314382">
        <w:rPr>
          <w:rFonts w:ascii="Times New Roman" w:eastAsiaTheme="minorEastAsia" w:hAnsi="Times New Roman" w:cs="Times New Roman"/>
          <w:sz w:val="28"/>
          <w:szCs w:val="28"/>
          <w:lang w:val="en-US"/>
        </w:rPr>
        <w:t>;</w:t>
      </w:r>
    </w:p>
    <w:p w14:paraId="2841FFD7"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0700943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Pr="00314382">
        <w:rPr>
          <w:rFonts w:ascii="Times New Roman" w:hAnsi="Times New Roman" w:cs="Times New Roman"/>
          <w:color w:val="000000"/>
          <w:sz w:val="28"/>
          <w:szCs w:val="28"/>
        </w:rPr>
        <w:t>.</w:t>
      </w:r>
    </w:p>
    <w:p w14:paraId="3C42521A" w14:textId="77777777" w:rsidR="00F7189D" w:rsidRPr="00D472CC"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t xml:space="preserve">Под качеством данных здесь понимается достаточно длинный период и отсутствие пропусков и явных технических аномалий. Для каждой страны </w:t>
      </w:r>
      <w:r w:rsidRPr="00D472CC">
        <w:rPr>
          <w:rFonts w:ascii="Times New Roman" w:hAnsi="Times New Roman" w:cs="Times New Roman"/>
          <w:color w:val="000000"/>
          <w:sz w:val="28"/>
          <w:szCs w:val="28"/>
        </w:rPr>
        <w:lastRenderedPageBreak/>
        <w:t xml:space="preserve">модель обучалась независимо. Пример результатов анализа приведен в таблице </w:t>
      </w:r>
      <w:r>
        <w:rPr>
          <w:rFonts w:ascii="Times New Roman" w:hAnsi="Times New Roman" w:cs="Times New Roman"/>
          <w:color w:val="000000"/>
          <w:sz w:val="28"/>
          <w:szCs w:val="28"/>
        </w:rPr>
        <w:t>1</w:t>
      </w:r>
      <w:r w:rsidRPr="00D472CC">
        <w:rPr>
          <w:rFonts w:ascii="Times New Roman" w:hAnsi="Times New Roman" w:cs="Times New Roman"/>
          <w:color w:val="000000"/>
          <w:sz w:val="28"/>
          <w:szCs w:val="28"/>
        </w:rPr>
        <w:t xml:space="preserve">. Здесь представлены оценки качества модели для данных импорта 15 взятых в исследование стран. Аналогичная таблица для экспорта представлена в Приложении </w:t>
      </w:r>
      <w:r>
        <w:rPr>
          <w:rFonts w:ascii="Times New Roman" w:hAnsi="Times New Roman" w:cs="Times New Roman"/>
          <w:color w:val="000000"/>
          <w:sz w:val="28"/>
          <w:szCs w:val="28"/>
        </w:rPr>
        <w:t>Г</w:t>
      </w:r>
      <w:r w:rsidRPr="00D472CC">
        <w:rPr>
          <w:rFonts w:ascii="Times New Roman" w:hAnsi="Times New Roman" w:cs="Times New Roman"/>
          <w:color w:val="000000"/>
          <w:sz w:val="28"/>
          <w:szCs w:val="28"/>
        </w:rPr>
        <w:t>.</w:t>
      </w:r>
    </w:p>
    <w:p w14:paraId="575486A9"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commentRangeStart w:id="194"/>
      <w:r>
        <w:rPr>
          <w:rFonts w:ascii="Times New Roman" w:eastAsia="Times New Roman" w:hAnsi="Times New Roman" w:cs="Times New Roman"/>
          <w:sz w:val="24"/>
          <w:szCs w:val="24"/>
          <w:lang w:eastAsia="ru-RU"/>
        </w:rPr>
        <w:t>Таблица 1 – Оценка качества модели на данных объёма импорта разных стран</w:t>
      </w:r>
      <w:commentRangeEnd w:id="194"/>
      <w:r w:rsidR="0024157C">
        <w:rPr>
          <w:rStyle w:val="af0"/>
        </w:rPr>
        <w:commentReference w:id="194"/>
      </w:r>
    </w:p>
    <w:tbl>
      <w:tblPr>
        <w:tblW w:w="9185" w:type="dxa"/>
        <w:tblCellMar>
          <w:top w:w="15" w:type="dxa"/>
          <w:left w:w="15" w:type="dxa"/>
          <w:bottom w:w="15" w:type="dxa"/>
          <w:right w:w="15" w:type="dxa"/>
        </w:tblCellMar>
        <w:tblLook w:val="04A0" w:firstRow="1" w:lastRow="0" w:firstColumn="1" w:lastColumn="0" w:noHBand="0" w:noVBand="1"/>
      </w:tblPr>
      <w:tblGrid>
        <w:gridCol w:w="5317"/>
        <w:gridCol w:w="1080"/>
        <w:gridCol w:w="1676"/>
        <w:gridCol w:w="1112"/>
      </w:tblGrid>
      <w:tr w:rsidR="00F7189D" w:rsidRPr="00C329AD" w14:paraId="3E1383D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EEBB7" w14:textId="21E479B4" w:rsidR="00F7189D" w:rsidRPr="00C329AD" w:rsidRDefault="00F7189D" w:rsidP="0024157C">
            <w:pPr>
              <w:spacing w:after="0" w:line="240" w:lineRule="auto"/>
              <w:rPr>
                <w:rFonts w:ascii="Times New Roman" w:eastAsia="Times New Roman" w:hAnsi="Times New Roman" w:cs="Times New Roman"/>
                <w:sz w:val="24"/>
                <w:szCs w:val="24"/>
                <w:lang w:eastAsia="ru-RU"/>
              </w:rPr>
            </w:pPr>
            <w:del w:id="195" w:author="Иван Слеповичев" w:date="2020-12-15T17:36:00Z">
              <w:r w:rsidRPr="00C329AD" w:rsidDel="0024157C">
                <w:rPr>
                  <w:rFonts w:ascii="Times New Roman" w:eastAsia="Times New Roman" w:hAnsi="Times New Roman" w:cs="Times New Roman"/>
                  <w:color w:val="000000"/>
                  <w:sz w:val="24"/>
                  <w:szCs w:val="24"/>
                  <w:lang w:eastAsia="ru-RU"/>
                </w:rPr>
                <w:delText>Country</w:delText>
              </w:r>
            </w:del>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5C20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D0FA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7506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val_mae</w:t>
            </w:r>
          </w:p>
        </w:tc>
      </w:tr>
      <w:tr w:rsidR="00F7189D" w:rsidRPr="00C329AD" w14:paraId="42F2B99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67AF9" w14:textId="4D5F58AB" w:rsidR="00F7189D" w:rsidRPr="00C329AD" w:rsidRDefault="00F7189D" w:rsidP="00EB0383">
            <w:pPr>
              <w:spacing w:after="0" w:line="240" w:lineRule="auto"/>
              <w:rPr>
                <w:rFonts w:ascii="Times New Roman" w:eastAsia="Times New Roman" w:hAnsi="Times New Roman" w:cs="Times New Roman"/>
                <w:sz w:val="24"/>
                <w:szCs w:val="24"/>
                <w:lang w:eastAsia="ru-RU"/>
              </w:rPr>
            </w:pPr>
            <w:del w:id="196"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Russian Federation</w:delText>
              </w:r>
            </w:del>
            <w:ins w:id="197" w:author="Учетная запись Майкрософт" w:date="2020-12-16T10:17:00Z">
              <w:r w:rsidR="00062540">
                <w:rPr>
                  <w:rFonts w:ascii="Times New Roman" w:eastAsia="Times New Roman" w:hAnsi="Times New Roman" w:cs="Times New Roman"/>
                  <w:color w:val="000000"/>
                  <w:sz w:val="24"/>
                  <w:szCs w:val="24"/>
                  <w:lang w:eastAsia="ru-RU"/>
                </w:rPr>
                <w:t>Российская Федерация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853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B848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EC0A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0.4399</w:t>
            </w:r>
          </w:p>
        </w:tc>
      </w:tr>
      <w:tr w:rsidR="00F7189D" w:rsidRPr="00C329AD" w14:paraId="35A75B6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5A7C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318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C16B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04FF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7ED163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AD84F" w14:textId="7A5497C5" w:rsidR="00F7189D" w:rsidRPr="00C329AD" w:rsidRDefault="00F7189D" w:rsidP="00EB0383">
            <w:pPr>
              <w:spacing w:after="0" w:line="240" w:lineRule="auto"/>
              <w:rPr>
                <w:rFonts w:ascii="Times New Roman" w:eastAsia="Times New Roman" w:hAnsi="Times New Roman" w:cs="Times New Roman"/>
                <w:sz w:val="24"/>
                <w:szCs w:val="24"/>
                <w:lang w:eastAsia="ru-RU"/>
              </w:rPr>
            </w:pPr>
            <w:del w:id="198"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United States</w:delText>
              </w:r>
            </w:del>
            <w:ins w:id="199" w:author="Учетная запись Майкрософт" w:date="2020-12-16T10:17:00Z">
              <w:r w:rsidR="00062540">
                <w:rPr>
                  <w:rFonts w:ascii="Times New Roman" w:eastAsia="Times New Roman" w:hAnsi="Times New Roman" w:cs="Times New Roman"/>
                  <w:color w:val="000000"/>
                  <w:sz w:val="24"/>
                  <w:szCs w:val="24"/>
                  <w:lang w:eastAsia="ru-RU"/>
                </w:rPr>
                <w:t>США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930A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B79E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0CF4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0.4812</w:t>
            </w:r>
          </w:p>
        </w:tc>
      </w:tr>
      <w:tr w:rsidR="00F7189D" w:rsidRPr="00C329AD" w14:paraId="2999AF7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AD9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C99A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07B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2C98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6E68C4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DFC6B" w14:textId="38B63344" w:rsidR="00F7189D" w:rsidRPr="00C329AD" w:rsidRDefault="00F7189D" w:rsidP="00EB0383">
            <w:pPr>
              <w:spacing w:after="0" w:line="240" w:lineRule="auto"/>
              <w:rPr>
                <w:rFonts w:ascii="Times New Roman" w:eastAsia="Times New Roman" w:hAnsi="Times New Roman" w:cs="Times New Roman"/>
                <w:sz w:val="24"/>
                <w:szCs w:val="24"/>
                <w:lang w:eastAsia="ru-RU"/>
              </w:rPr>
            </w:pPr>
            <w:del w:id="200" w:author="Учетная запись Майкрософт" w:date="2020-12-16T10:18:00Z">
              <w:r w:rsidRPr="00C329AD" w:rsidDel="00DB41F5">
                <w:rPr>
                  <w:rFonts w:ascii="Times New Roman" w:eastAsia="Times New Roman" w:hAnsi="Times New Roman" w:cs="Times New Roman"/>
                  <w:color w:val="000000"/>
                  <w:sz w:val="24"/>
                  <w:szCs w:val="24"/>
                  <w:lang w:eastAsia="ru-RU"/>
                </w:rPr>
                <w:delText>United Kingdom</w:delText>
              </w:r>
            </w:del>
            <w:ins w:id="201" w:author="Учетная запись Майкрософт" w:date="2020-12-16T10:18:00Z">
              <w:r w:rsidR="00DB41F5">
                <w:rPr>
                  <w:rFonts w:ascii="Times New Roman" w:eastAsia="Times New Roman" w:hAnsi="Times New Roman" w:cs="Times New Roman"/>
                  <w:color w:val="000000"/>
                  <w:sz w:val="24"/>
                  <w:szCs w:val="24"/>
                  <w:lang w:eastAsia="ru-RU"/>
                </w:rPr>
                <w:t>Великобритания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95C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16D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2BE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0.4157</w:t>
            </w:r>
          </w:p>
        </w:tc>
      </w:tr>
      <w:tr w:rsidR="00F7189D" w:rsidRPr="00C329AD" w14:paraId="32140A0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753F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DDC3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5F28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55ED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ECA224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0FFDD" w14:textId="7CBD3547" w:rsidR="00F7189D" w:rsidRPr="00C329AD" w:rsidRDefault="00F7189D" w:rsidP="00EB0383">
            <w:pPr>
              <w:spacing w:after="0" w:line="240" w:lineRule="auto"/>
              <w:rPr>
                <w:rFonts w:ascii="Times New Roman" w:eastAsia="Times New Roman" w:hAnsi="Times New Roman" w:cs="Times New Roman"/>
                <w:sz w:val="24"/>
                <w:szCs w:val="24"/>
                <w:lang w:eastAsia="ru-RU"/>
              </w:rPr>
            </w:pPr>
            <w:del w:id="202"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Germany</w:delText>
              </w:r>
            </w:del>
            <w:ins w:id="203" w:author="Учетная запись Майкрософт" w:date="2020-12-16T10:17:00Z">
              <w:r w:rsidR="00062540">
                <w:rPr>
                  <w:rFonts w:ascii="Times New Roman" w:eastAsia="Times New Roman" w:hAnsi="Times New Roman" w:cs="Times New Roman"/>
                  <w:color w:val="000000"/>
                  <w:sz w:val="24"/>
                  <w:szCs w:val="24"/>
                  <w:lang w:eastAsia="ru-RU"/>
                </w:rPr>
                <w:t>Германия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494E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1570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4A42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0.5841</w:t>
            </w:r>
          </w:p>
        </w:tc>
      </w:tr>
      <w:tr w:rsidR="00F7189D" w:rsidRPr="00C329AD" w14:paraId="781B413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6A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5705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38CB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999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0E149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1FA94" w14:textId="2D1A86C1" w:rsidR="00F7189D" w:rsidRPr="00C329AD" w:rsidRDefault="00F7189D" w:rsidP="00EB0383">
            <w:pPr>
              <w:spacing w:after="0" w:line="240" w:lineRule="auto"/>
              <w:rPr>
                <w:rFonts w:ascii="Times New Roman" w:eastAsia="Times New Roman" w:hAnsi="Times New Roman" w:cs="Times New Roman"/>
                <w:sz w:val="24"/>
                <w:szCs w:val="24"/>
                <w:lang w:eastAsia="ru-RU"/>
              </w:rPr>
            </w:pPr>
            <w:del w:id="204" w:author="Учетная запись Майкрософт" w:date="2020-12-16T10:18:00Z">
              <w:r w:rsidRPr="00C329AD" w:rsidDel="00DB41F5">
                <w:rPr>
                  <w:rFonts w:ascii="Times New Roman" w:eastAsia="Times New Roman" w:hAnsi="Times New Roman" w:cs="Times New Roman"/>
                  <w:color w:val="000000"/>
                  <w:sz w:val="24"/>
                  <w:szCs w:val="24"/>
                  <w:lang w:eastAsia="ru-RU"/>
                </w:rPr>
                <w:delText>China, Hong Kong SAR</w:delText>
              </w:r>
            </w:del>
            <w:ins w:id="205" w:author="Учетная запись Майкрософт" w:date="2020-12-16T10:19:00Z">
              <w:r w:rsidR="00DB41F5">
                <w:rPr>
                  <w:rFonts w:ascii="Times New Roman" w:eastAsia="Times New Roman" w:hAnsi="Times New Roman" w:cs="Times New Roman"/>
                  <w:color w:val="000000"/>
                  <w:sz w:val="24"/>
                  <w:szCs w:val="24"/>
                  <w:lang w:eastAsia="ru-RU"/>
                </w:rPr>
                <w:t>Китай, Гонконг</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6D5B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167B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4544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0.5391</w:t>
            </w:r>
          </w:p>
        </w:tc>
      </w:tr>
      <w:tr w:rsidR="00F7189D" w:rsidRPr="00C329AD" w14:paraId="42958D3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D940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5A65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C308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D7BD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47329E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6B50A" w14:textId="26C9721B" w:rsidR="00F7189D" w:rsidRPr="00C329AD" w:rsidRDefault="00F7189D" w:rsidP="00EB0383">
            <w:pPr>
              <w:spacing w:after="0" w:line="240" w:lineRule="auto"/>
              <w:rPr>
                <w:rFonts w:ascii="Times New Roman" w:eastAsia="Times New Roman" w:hAnsi="Times New Roman" w:cs="Times New Roman"/>
                <w:sz w:val="24"/>
                <w:szCs w:val="24"/>
                <w:lang w:eastAsia="ru-RU"/>
              </w:rPr>
            </w:pPr>
            <w:del w:id="206"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Canada</w:delText>
              </w:r>
            </w:del>
            <w:ins w:id="207" w:author="Учетная запись Майкрософт" w:date="2020-12-16T10:17:00Z">
              <w:r w:rsidR="00062540">
                <w:rPr>
                  <w:rFonts w:ascii="Times New Roman" w:eastAsia="Times New Roman" w:hAnsi="Times New Roman" w:cs="Times New Roman"/>
                  <w:color w:val="000000"/>
                  <w:sz w:val="24"/>
                  <w:szCs w:val="24"/>
                  <w:lang w:eastAsia="ru-RU"/>
                </w:rPr>
                <w:t>Канада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C46D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619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5F6A0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0.411</w:t>
            </w:r>
          </w:p>
        </w:tc>
      </w:tr>
      <w:tr w:rsidR="00F7189D" w:rsidRPr="00C329AD" w14:paraId="245197C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AF52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AE30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38C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E52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EF629E9"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7D8FF" w14:textId="3FEAE239" w:rsidR="00F7189D" w:rsidRPr="00C329AD" w:rsidRDefault="00F7189D" w:rsidP="00EB0383">
            <w:pPr>
              <w:spacing w:after="0" w:line="240" w:lineRule="auto"/>
              <w:rPr>
                <w:rFonts w:ascii="Times New Roman" w:eastAsia="Times New Roman" w:hAnsi="Times New Roman" w:cs="Times New Roman"/>
                <w:sz w:val="24"/>
                <w:szCs w:val="24"/>
                <w:lang w:eastAsia="ru-RU"/>
              </w:rPr>
            </w:pPr>
            <w:del w:id="208"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Japan</w:delText>
              </w:r>
            </w:del>
            <w:ins w:id="209" w:author="Учетная запись Майкрософт" w:date="2020-12-16T10:17:00Z">
              <w:r w:rsidR="00062540">
                <w:rPr>
                  <w:rFonts w:ascii="Times New Roman" w:eastAsia="Times New Roman" w:hAnsi="Times New Roman" w:cs="Times New Roman"/>
                  <w:color w:val="000000"/>
                  <w:sz w:val="24"/>
                  <w:szCs w:val="24"/>
                  <w:lang w:eastAsia="ru-RU"/>
                </w:rPr>
                <w:t>Япония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CA1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F76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8580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0.5511</w:t>
            </w:r>
          </w:p>
        </w:tc>
      </w:tr>
      <w:tr w:rsidR="00F7189D" w:rsidRPr="00C329AD" w14:paraId="518E3F6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2A4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D73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8EFE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84EA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3F0FD3A"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3FB82" w14:textId="4F34783D" w:rsidR="00F7189D" w:rsidRPr="00C329AD" w:rsidRDefault="00F7189D" w:rsidP="00EB0383">
            <w:pPr>
              <w:spacing w:after="0" w:line="240" w:lineRule="auto"/>
              <w:rPr>
                <w:rFonts w:ascii="Times New Roman" w:eastAsia="Times New Roman" w:hAnsi="Times New Roman" w:cs="Times New Roman"/>
                <w:sz w:val="24"/>
                <w:szCs w:val="24"/>
                <w:lang w:eastAsia="ru-RU"/>
              </w:rPr>
            </w:pPr>
            <w:del w:id="210" w:author="Учетная запись Майкрософт" w:date="2020-12-16T10:17:00Z">
              <w:r w:rsidRPr="00C329AD" w:rsidDel="00062540">
                <w:rPr>
                  <w:rFonts w:ascii="Times New Roman" w:eastAsia="Times New Roman" w:hAnsi="Times New Roman" w:cs="Times New Roman"/>
                  <w:color w:val="000000"/>
                  <w:sz w:val="24"/>
                  <w:szCs w:val="24"/>
                  <w:lang w:eastAsia="ru-RU"/>
                </w:rPr>
                <w:delText>Turkey</w:delText>
              </w:r>
            </w:del>
            <w:ins w:id="211" w:author="Учетная запись Майкрософт" w:date="2020-12-16T10:17:00Z">
              <w:r w:rsidR="00062540">
                <w:rPr>
                  <w:rFonts w:ascii="Times New Roman" w:eastAsia="Times New Roman" w:hAnsi="Times New Roman" w:cs="Times New Roman"/>
                  <w:color w:val="000000"/>
                  <w:sz w:val="24"/>
                  <w:szCs w:val="24"/>
                  <w:lang w:eastAsia="ru-RU"/>
                </w:rPr>
                <w:t>Турция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48B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9244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139B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0.3308</w:t>
            </w:r>
          </w:p>
        </w:tc>
      </w:tr>
      <w:tr w:rsidR="00F7189D" w:rsidRPr="00C329AD" w14:paraId="51C36BE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F4D5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625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D98E2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E2EB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CB2EC9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EC6E5" w14:textId="2BE88BF0" w:rsidR="00F7189D" w:rsidRPr="00C329AD" w:rsidRDefault="00F7189D" w:rsidP="00EB0383">
            <w:pPr>
              <w:spacing w:after="0" w:line="240" w:lineRule="auto"/>
              <w:rPr>
                <w:rFonts w:ascii="Times New Roman" w:eastAsia="Times New Roman" w:hAnsi="Times New Roman" w:cs="Times New Roman"/>
                <w:sz w:val="24"/>
                <w:szCs w:val="24"/>
                <w:lang w:eastAsia="ru-RU"/>
              </w:rPr>
            </w:pPr>
            <w:del w:id="212"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Denmark</w:delText>
              </w:r>
            </w:del>
            <w:ins w:id="213" w:author="Учетная запись Майкрософт" w:date="2020-12-16T10:18:00Z">
              <w:r w:rsidR="00062540">
                <w:rPr>
                  <w:rFonts w:ascii="Times New Roman" w:eastAsia="Times New Roman" w:hAnsi="Times New Roman" w:cs="Times New Roman"/>
                  <w:color w:val="000000"/>
                  <w:sz w:val="24"/>
                  <w:szCs w:val="24"/>
                  <w:lang w:eastAsia="ru-RU"/>
                </w:rPr>
                <w:t>Дания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11A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0B71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DF81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0.4878</w:t>
            </w:r>
          </w:p>
        </w:tc>
      </w:tr>
      <w:tr w:rsidR="00F7189D" w:rsidRPr="00C329AD" w14:paraId="6B7750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2BF2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8F8A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73CF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A889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53043B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C7A9D" w14:textId="08B7BA94" w:rsidR="00F7189D" w:rsidRPr="00C329AD" w:rsidRDefault="00F7189D" w:rsidP="00EB0383">
            <w:pPr>
              <w:spacing w:after="0" w:line="240" w:lineRule="auto"/>
              <w:rPr>
                <w:rFonts w:ascii="Times New Roman" w:eastAsia="Times New Roman" w:hAnsi="Times New Roman" w:cs="Times New Roman"/>
                <w:sz w:val="24"/>
                <w:szCs w:val="24"/>
                <w:lang w:eastAsia="ru-RU"/>
              </w:rPr>
            </w:pPr>
            <w:del w:id="214"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Maldives</w:delText>
              </w:r>
            </w:del>
            <w:ins w:id="215" w:author="Учетная запись Майкрософт" w:date="2020-12-16T10:18:00Z">
              <w:r w:rsidR="00062540">
                <w:rPr>
                  <w:rFonts w:ascii="Times New Roman" w:eastAsia="Times New Roman" w:hAnsi="Times New Roman" w:cs="Times New Roman"/>
                  <w:color w:val="000000"/>
                  <w:sz w:val="24"/>
                  <w:szCs w:val="24"/>
                  <w:lang w:eastAsia="ru-RU"/>
                </w:rPr>
                <w:t>Мальдивы</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8C25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3326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1943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0.2897</w:t>
            </w:r>
          </w:p>
        </w:tc>
      </w:tr>
      <w:tr w:rsidR="00F7189D" w:rsidRPr="00C329AD" w14:paraId="6A22DC6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3C5B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5A4D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1F3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FC05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F287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DBBDF" w14:textId="46B28634" w:rsidR="00F7189D" w:rsidRPr="00C329AD" w:rsidRDefault="00F7189D" w:rsidP="00EB0383">
            <w:pPr>
              <w:spacing w:after="0" w:line="240" w:lineRule="auto"/>
              <w:rPr>
                <w:rFonts w:ascii="Times New Roman" w:eastAsia="Times New Roman" w:hAnsi="Times New Roman" w:cs="Times New Roman"/>
                <w:sz w:val="24"/>
                <w:szCs w:val="24"/>
                <w:lang w:eastAsia="ru-RU"/>
              </w:rPr>
            </w:pPr>
            <w:del w:id="216"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Sweden</w:delText>
              </w:r>
            </w:del>
            <w:ins w:id="217" w:author="Учетная запись Майкрософт" w:date="2020-12-16T10:18:00Z">
              <w:r w:rsidR="00062540">
                <w:rPr>
                  <w:rFonts w:ascii="Times New Roman" w:eastAsia="Times New Roman" w:hAnsi="Times New Roman" w:cs="Times New Roman"/>
                  <w:color w:val="000000"/>
                  <w:sz w:val="24"/>
                  <w:szCs w:val="24"/>
                  <w:lang w:eastAsia="ru-RU"/>
                </w:rPr>
                <w:t>Швеция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D482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600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4D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0.5022</w:t>
            </w:r>
          </w:p>
        </w:tc>
      </w:tr>
      <w:tr w:rsidR="00F7189D" w:rsidRPr="00C329AD" w14:paraId="53F993B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C56A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5E17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A26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DC2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A3D321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58AF6" w14:textId="1F71A45B" w:rsidR="00F7189D" w:rsidRPr="00C329AD" w:rsidRDefault="00F7189D" w:rsidP="00EB0383">
            <w:pPr>
              <w:spacing w:after="0" w:line="240" w:lineRule="auto"/>
              <w:rPr>
                <w:rFonts w:ascii="Times New Roman" w:eastAsia="Times New Roman" w:hAnsi="Times New Roman" w:cs="Times New Roman"/>
                <w:sz w:val="24"/>
                <w:szCs w:val="24"/>
                <w:lang w:eastAsia="ru-RU"/>
              </w:rPr>
            </w:pPr>
            <w:del w:id="218"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Korea, Republic of</w:delText>
              </w:r>
            </w:del>
            <w:ins w:id="219" w:author="Учетная запись Майкрософт" w:date="2020-12-16T10:18:00Z">
              <w:r w:rsidR="00062540">
                <w:rPr>
                  <w:rFonts w:ascii="Times New Roman" w:eastAsia="Times New Roman" w:hAnsi="Times New Roman" w:cs="Times New Roman"/>
                  <w:color w:val="000000"/>
                  <w:sz w:val="24"/>
                  <w:szCs w:val="24"/>
                  <w:lang w:eastAsia="ru-RU"/>
                </w:rPr>
                <w:t>Южная Корея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0B5E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FB4D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9661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0.3252</w:t>
            </w:r>
          </w:p>
        </w:tc>
      </w:tr>
      <w:tr w:rsidR="00F7189D" w:rsidRPr="00C329AD" w14:paraId="18A54F0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700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B983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BE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94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10176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614DE" w14:textId="1F09612F" w:rsidR="00F7189D" w:rsidRPr="00C329AD" w:rsidRDefault="00F7189D" w:rsidP="00EB0383">
            <w:pPr>
              <w:spacing w:after="0" w:line="240" w:lineRule="auto"/>
              <w:rPr>
                <w:rFonts w:ascii="Times New Roman" w:eastAsia="Times New Roman" w:hAnsi="Times New Roman" w:cs="Times New Roman"/>
                <w:sz w:val="24"/>
                <w:szCs w:val="24"/>
                <w:lang w:eastAsia="ru-RU"/>
              </w:rPr>
            </w:pPr>
            <w:del w:id="220"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Switzerland</w:delText>
              </w:r>
            </w:del>
            <w:ins w:id="221" w:author="Учетная запись Майкрософт" w:date="2020-12-16T10:18:00Z">
              <w:r w:rsidR="00062540">
                <w:rPr>
                  <w:rFonts w:ascii="Times New Roman" w:eastAsia="Times New Roman" w:hAnsi="Times New Roman" w:cs="Times New Roman"/>
                  <w:color w:val="000000"/>
                  <w:sz w:val="24"/>
                  <w:szCs w:val="24"/>
                  <w:lang w:eastAsia="ru-RU"/>
                </w:rPr>
                <w:t>Швейцария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B41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F00A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818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0.4511</w:t>
            </w:r>
          </w:p>
        </w:tc>
      </w:tr>
      <w:tr w:rsidR="00F7189D" w:rsidRPr="00C329AD" w14:paraId="4E546427"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9A29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0813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A9BC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64D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F6B0962"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931778" w14:textId="04667172" w:rsidR="00F7189D" w:rsidRPr="00C329AD" w:rsidRDefault="00F7189D" w:rsidP="00EB0383">
            <w:pPr>
              <w:spacing w:after="0" w:line="240" w:lineRule="auto"/>
              <w:rPr>
                <w:rFonts w:ascii="Times New Roman" w:eastAsia="Times New Roman" w:hAnsi="Times New Roman" w:cs="Times New Roman"/>
                <w:sz w:val="24"/>
                <w:szCs w:val="24"/>
                <w:lang w:eastAsia="ru-RU"/>
              </w:rPr>
            </w:pPr>
            <w:del w:id="222"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Tunisia</w:delText>
              </w:r>
            </w:del>
            <w:ins w:id="223" w:author="Учетная запись Майкрософт" w:date="2020-12-16T10:18:00Z">
              <w:r w:rsidR="00062540">
                <w:rPr>
                  <w:rFonts w:ascii="Times New Roman" w:eastAsia="Times New Roman" w:hAnsi="Times New Roman" w:cs="Times New Roman"/>
                  <w:color w:val="000000"/>
                  <w:sz w:val="24"/>
                  <w:szCs w:val="24"/>
                  <w:lang w:eastAsia="ru-RU"/>
                </w:rPr>
                <w:t>Тунис</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80E4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81E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8E8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0.4575</w:t>
            </w:r>
          </w:p>
        </w:tc>
      </w:tr>
      <w:tr w:rsidR="00F7189D" w:rsidRPr="00C329AD" w14:paraId="2082DFB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3C1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38C5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AFCD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339F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68AE45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D5169" w14:textId="274F2FB5" w:rsidR="00F7189D" w:rsidRPr="00C329AD" w:rsidRDefault="00F7189D" w:rsidP="00EB0383">
            <w:pPr>
              <w:spacing w:after="0" w:line="240" w:lineRule="auto"/>
              <w:rPr>
                <w:rFonts w:ascii="Times New Roman" w:eastAsia="Times New Roman" w:hAnsi="Times New Roman" w:cs="Times New Roman"/>
                <w:sz w:val="24"/>
                <w:szCs w:val="24"/>
                <w:lang w:eastAsia="ru-RU"/>
              </w:rPr>
            </w:pPr>
            <w:del w:id="224"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Malaysia</w:delText>
              </w:r>
            </w:del>
            <w:ins w:id="225" w:author="Учетная запись Майкрософт" w:date="2020-12-16T10:18:00Z">
              <w:r w:rsidR="00062540">
                <w:rPr>
                  <w:rFonts w:ascii="Times New Roman" w:eastAsia="Times New Roman" w:hAnsi="Times New Roman" w:cs="Times New Roman"/>
                  <w:color w:val="000000"/>
                  <w:sz w:val="24"/>
                  <w:szCs w:val="24"/>
                  <w:lang w:eastAsia="ru-RU"/>
                </w:rPr>
                <w:t>Малайзия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9127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7547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F902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0.5836</w:t>
            </w:r>
          </w:p>
        </w:tc>
      </w:tr>
      <w:tr w:rsidR="00F7189D" w:rsidRPr="00C329AD" w14:paraId="72B8D536"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7B1B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lastRenderedPageBreak/>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9322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54A3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1C461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79DFFB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86D0E" w14:textId="1E1D28DA" w:rsidR="00F7189D" w:rsidRPr="00C329AD" w:rsidRDefault="00F7189D" w:rsidP="00EB0383">
            <w:pPr>
              <w:spacing w:after="0" w:line="240" w:lineRule="auto"/>
              <w:rPr>
                <w:rFonts w:ascii="Times New Roman" w:eastAsia="Times New Roman" w:hAnsi="Times New Roman" w:cs="Times New Roman"/>
                <w:sz w:val="24"/>
                <w:szCs w:val="24"/>
                <w:lang w:eastAsia="ru-RU"/>
              </w:rPr>
            </w:pPr>
            <w:del w:id="226" w:author="Учетная запись Майкрософт" w:date="2020-12-16T10:18:00Z">
              <w:r w:rsidRPr="00C329AD" w:rsidDel="00062540">
                <w:rPr>
                  <w:rFonts w:ascii="Times New Roman" w:eastAsia="Times New Roman" w:hAnsi="Times New Roman" w:cs="Times New Roman"/>
                  <w:color w:val="000000"/>
                  <w:sz w:val="24"/>
                  <w:szCs w:val="24"/>
                  <w:lang w:eastAsia="ru-RU"/>
                </w:rPr>
                <w:delText>Argentina</w:delText>
              </w:r>
            </w:del>
            <w:ins w:id="227" w:author="Учетная запись Майкрософт" w:date="2020-12-16T10:18:00Z">
              <w:r w:rsidR="00062540">
                <w:rPr>
                  <w:rFonts w:ascii="Times New Roman" w:eastAsia="Times New Roman" w:hAnsi="Times New Roman" w:cs="Times New Roman"/>
                  <w:color w:val="000000"/>
                  <w:sz w:val="24"/>
                  <w:szCs w:val="24"/>
                  <w:lang w:eastAsia="ru-RU"/>
                </w:rPr>
                <w:t>Аргентина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966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342A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14BA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0.476</w:t>
            </w:r>
          </w:p>
        </w:tc>
      </w:tr>
      <w:tr w:rsidR="00F7189D" w:rsidRPr="00C329AD" w14:paraId="414DB86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4ADD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Binary accuracy: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E226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A37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EC5F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bl>
    <w:p w14:paraId="5DA70953"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41313689" w14:textId="2DE6A0FB" w:rsidR="00F7189D" w:rsidRPr="0075375E" w:rsidRDefault="00F7189D" w:rsidP="0075375E">
      <w:pPr>
        <w:spacing w:after="0" w:line="360" w:lineRule="auto"/>
        <w:ind w:firstLine="709"/>
        <w:jc w:val="both"/>
        <w:rPr>
          <w:rFonts w:ascii="Times New Roman" w:eastAsia="Times New Roman" w:hAnsi="Times New Roman" w:cs="Times New Roman"/>
          <w:bCs/>
          <w:color w:val="000000"/>
          <w:sz w:val="28"/>
          <w:szCs w:val="28"/>
          <w:lang w:eastAsia="ru-RU"/>
        </w:rPr>
      </w:pPr>
      <w:moveFromRangeStart w:id="228" w:author="Учетная запись Майкрософт" w:date="2020-12-16T10:20:00Z" w:name="move59006464"/>
      <w:commentRangeStart w:id="229"/>
      <w:moveFrom w:id="230" w:author="Учетная запись Майкрософт" w:date="2020-12-16T10:20:00Z">
        <w:r w:rsidDel="00DB41F5">
          <w:rPr>
            <w:rFonts w:ascii="Times New Roman" w:eastAsia="Times New Roman" w:hAnsi="Times New Roman" w:cs="Times New Roman"/>
            <w:bCs/>
            <w:color w:val="000000"/>
            <w:sz w:val="28"/>
            <w:szCs w:val="28"/>
            <w:lang w:eastAsia="ru-RU"/>
          </w:rPr>
          <w:t>В ходе работы построенные графики сохранялись в папк</w:t>
        </w:r>
        <w:r w:rsidRPr="0075375E" w:rsidDel="00DB41F5">
          <w:rPr>
            <w:rFonts w:ascii="Times New Roman" w:eastAsia="Times New Roman" w:hAnsi="Times New Roman" w:cs="Times New Roman"/>
            <w:color w:val="000000"/>
            <w:sz w:val="28"/>
            <w:szCs w:val="28"/>
            <w:lang w:eastAsia="ru-RU"/>
          </w:rPr>
          <w:t>Для фиксации изменения метрик качества (loss и MAE) в процессе обучения модели на данных импорта использовали папку с названием «Forecasts_pics_</w:t>
        </w:r>
        <w:r w:rsidRPr="0075375E" w:rsidDel="00DB41F5">
          <w:rPr>
            <w:rFonts w:ascii="Times New Roman" w:eastAsia="Times New Roman" w:hAnsi="Times New Roman" w:cs="Times New Roman"/>
            <w:color w:val="000000"/>
            <w:sz w:val="28"/>
            <w:szCs w:val="28"/>
            <w:lang w:val="en-US" w:eastAsia="ru-RU"/>
          </w:rPr>
          <w:t>import</w:t>
        </w:r>
        <w:r w:rsidRPr="0075375E" w:rsidDel="00DB41F5">
          <w:rPr>
            <w:rFonts w:ascii="Times New Roman" w:eastAsia="Times New Roman" w:hAnsi="Times New Roman" w:cs="Times New Roman"/>
            <w:color w:val="000000"/>
            <w:sz w:val="28"/>
            <w:szCs w:val="28"/>
            <w:lang w:eastAsia="ru-RU"/>
          </w:rPr>
          <w:t>», на данных экспорта – «Forecasts_pics_export».</w:t>
        </w:r>
        <w:commentRangeEnd w:id="229"/>
        <w:r w:rsidR="00786992" w:rsidDel="00DB41F5">
          <w:rPr>
            <w:rStyle w:val="af0"/>
          </w:rPr>
          <w:commentReference w:id="229"/>
        </w:r>
      </w:moveFrom>
      <w:moveFromRangeEnd w:id="228"/>
      <w:r w:rsidRPr="001737F1">
        <w:rPr>
          <w:rFonts w:ascii="Times New Roman" w:eastAsia="Times New Roman" w:hAnsi="Times New Roman" w:cs="Times New Roman"/>
          <w:b/>
          <w:bCs/>
          <w:color w:val="000000"/>
          <w:sz w:val="28"/>
          <w:szCs w:val="28"/>
          <w:lang w:eastAsia="ru-RU"/>
        </w:rPr>
        <w:t>Область применимости</w:t>
      </w:r>
    </w:p>
    <w:p w14:paraId="1805F6E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37DE6459" w14:textId="38E9B0D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w:t>
      </w:r>
      <w:r w:rsidR="0075375E">
        <w:rPr>
          <w:rFonts w:ascii="Times New Roman" w:eastAsia="Times New Roman" w:hAnsi="Times New Roman" w:cs="Times New Roman"/>
          <w:color w:val="000000"/>
          <w:sz w:val="28"/>
          <w:szCs w:val="28"/>
          <w:lang w:eastAsia="ru-RU"/>
        </w:rPr>
        <w:t>7</w:t>
      </w:r>
      <w:r>
        <w:rPr>
          <w:rFonts w:ascii="Times New Roman" w:eastAsia="Times New Roman" w:hAnsi="Times New Roman" w:cs="Times New Roman"/>
          <w:color w:val="000000"/>
          <w:sz w:val="28"/>
          <w:szCs w:val="28"/>
          <w:lang w:eastAsia="ru-RU"/>
        </w:rPr>
        <w:t xml:space="preserve"> изображен график ежемесячного объёма импорта для США.</w:t>
      </w:r>
    </w:p>
    <w:p w14:paraId="69BC6F0A" w14:textId="77777777" w:rsidR="00F7189D" w:rsidRPr="00D472CC" w:rsidRDefault="00F7189D" w:rsidP="00F7189D">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1874EDF" wp14:editId="2EE990E3">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CFCC21F" w14:textId="448DBA5F" w:rsidR="00F7189D" w:rsidRPr="00D472CC"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sidR="0075375E">
        <w:rPr>
          <w:rFonts w:ascii="Times New Roman" w:eastAsia="Times New Roman" w:hAnsi="Times New Roman" w:cs="Times New Roman"/>
          <w:color w:val="000000"/>
          <w:sz w:val="24"/>
          <w:szCs w:val="28"/>
          <w:lang w:eastAsia="ru-RU"/>
        </w:rPr>
        <w:t>7</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07B02A42" w14:textId="77777777" w:rsidR="00F7189D" w:rsidRDefault="00F7189D" w:rsidP="00F7189D">
      <w:pPr>
        <w:spacing w:after="0" w:line="240" w:lineRule="auto"/>
        <w:jc w:val="center"/>
        <w:rPr>
          <w:rFonts w:ascii="Times New Roman" w:eastAsia="Times New Roman" w:hAnsi="Times New Roman" w:cs="Times New Roman"/>
          <w:sz w:val="24"/>
          <w:szCs w:val="24"/>
          <w:lang w:eastAsia="ru-RU"/>
        </w:rPr>
      </w:pPr>
    </w:p>
    <w:p w14:paraId="0C51D75C" w14:textId="0716FA0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w:t>
      </w:r>
      <w:r w:rsidR="0075375E">
        <w:rPr>
          <w:rFonts w:ascii="Times New Roman" w:eastAsia="Times New Roman" w:hAnsi="Times New Roman" w:cs="Times New Roman"/>
          <w:color w:val="000000"/>
          <w:sz w:val="28"/>
          <w:szCs w:val="28"/>
          <w:lang w:eastAsia="ru-RU"/>
        </w:rPr>
        <w:t>8</w:t>
      </w:r>
      <w:r w:rsidRPr="00D472CC">
        <w:rPr>
          <w:rFonts w:ascii="Times New Roman" w:eastAsia="Times New Roman" w:hAnsi="Times New Roman" w:cs="Times New Roman"/>
          <w:color w:val="000000"/>
          <w:sz w:val="28"/>
          <w:szCs w:val="28"/>
          <w:lang w:eastAsia="ru-RU"/>
        </w:rPr>
        <w:t>.</w:t>
      </w:r>
    </w:p>
    <w:p w14:paraId="3ABF8C6F" w14:textId="77777777" w:rsidR="00F7189D" w:rsidRPr="00D472CC" w:rsidRDefault="00F7189D" w:rsidP="00F7189D">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51682011" wp14:editId="22A3109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617B5803" w14:textId="51FB542F" w:rsidR="00F7189D" w:rsidRPr="00D472CC" w:rsidRDefault="00F7189D" w:rsidP="007B1F59">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8</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2C8CF412" w14:textId="60D3DFAA" w:rsidR="00F7189D" w:rsidRPr="00324ED3"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B1F59" w:rsidRPr="007B1F59">
        <w:rPr>
          <w:rFonts w:ascii="Times New Roman" w:eastAsia="Times New Roman" w:hAnsi="Times New Roman" w:cs="Times New Roman"/>
          <w:color w:val="000000"/>
          <w:sz w:val="28"/>
          <w:szCs w:val="28"/>
          <w:lang w:eastAsia="ru-RU"/>
        </w:rPr>
        <w:t>2</w:t>
      </w:r>
      <w:r w:rsidR="006B395D" w:rsidRPr="002E69B2">
        <w:rPr>
          <w:rFonts w:ascii="Times New Roman" w:eastAsia="Times New Roman" w:hAnsi="Times New Roman" w:cs="Times New Roman"/>
          <w:color w:val="000000"/>
          <w:sz w:val="28"/>
          <w:szCs w:val="28"/>
          <w:lang w:eastAsia="ru-RU"/>
          <w:rPrChange w:id="231" w:author="Иван Слеповичев" w:date="2020-12-15T14:56:00Z">
            <w:rPr>
              <w:rFonts w:ascii="Times New Roman" w:eastAsia="Times New Roman" w:hAnsi="Times New Roman" w:cs="Times New Roman"/>
              <w:color w:val="000000"/>
              <w:sz w:val="28"/>
              <w:szCs w:val="28"/>
              <w:lang w:val="en-US" w:eastAsia="ru-RU"/>
            </w:rPr>
          </w:rPrChange>
        </w:rPr>
        <w:t>5</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6B395D" w:rsidRPr="006B395D">
        <w:rPr>
          <w:rFonts w:ascii="Times New Roman" w:eastAsia="Times New Roman" w:hAnsi="Times New Roman" w:cs="Times New Roman"/>
          <w:color w:val="000000"/>
          <w:sz w:val="28"/>
          <w:szCs w:val="28"/>
          <w:lang w:eastAsia="ru-RU"/>
        </w:rPr>
        <w:t>26</w:t>
      </w:r>
      <w:r w:rsidRPr="00324ED3">
        <w:rPr>
          <w:rFonts w:ascii="Times New Roman" w:eastAsia="Times New Roman" w:hAnsi="Times New Roman" w:cs="Times New Roman"/>
          <w:color w:val="000000"/>
          <w:sz w:val="28"/>
          <w:szCs w:val="28"/>
          <w:lang w:eastAsia="ru-RU"/>
        </w:rPr>
        <w:t>]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14:paraId="367C2404" w14:textId="77777777" w:rsidR="00F7189D" w:rsidRDefault="00F7189D" w:rsidP="00F7189D">
      <w:r>
        <w:br w:type="page"/>
      </w:r>
    </w:p>
    <w:p w14:paraId="537E803F" w14:textId="77777777" w:rsidR="00F7189D" w:rsidRPr="00B42F0B"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32" w:name="_Toc58017208"/>
      <w:r w:rsidRPr="001D00FD">
        <w:rPr>
          <w:rFonts w:ascii="Times New Roman" w:eastAsiaTheme="minorEastAsia" w:hAnsi="Times New Roman" w:cs="Times New Roman"/>
          <w:color w:val="000000" w:themeColor="text1"/>
        </w:rPr>
        <w:lastRenderedPageBreak/>
        <w:t>ЗАКЛЮЧЕНИЕ</w:t>
      </w:r>
      <w:bookmarkEnd w:id="232"/>
    </w:p>
    <w:p w14:paraId="370AE613" w14:textId="77777777" w:rsidR="00F7189D" w:rsidRPr="00C13C07" w:rsidRDefault="00F7189D" w:rsidP="00F7189D">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 наибольшую применимость среди которых  имеют авторегрессионные и нейросетевые модели.</w:t>
      </w:r>
    </w:p>
    <w:p w14:paraId="3829440A" w14:textId="77777777" w:rsidR="00F7189D"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нейросетевая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22240502"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5AE0DB3E"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7F47B83B" w14:textId="77777777" w:rsidR="00F7189D" w:rsidRPr="00324ED3"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7D73A00C" w14:textId="77777777" w:rsidR="00F7189D" w:rsidRPr="007F2FDD" w:rsidRDefault="00F7189D" w:rsidP="00F7189D">
      <w:pPr>
        <w:pStyle w:val="1"/>
        <w:spacing w:before="0" w:after="120" w:line="360" w:lineRule="auto"/>
        <w:jc w:val="center"/>
        <w:rPr>
          <w:rFonts w:ascii="Times New Roman" w:eastAsiaTheme="minorEastAsia" w:hAnsi="Times New Roman" w:cs="Times New Roman"/>
        </w:rPr>
      </w:pPr>
      <w:bookmarkStart w:id="233" w:name="_Toc58017209"/>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233"/>
    </w:p>
    <w:p w14:paraId="6CC57F0C" w14:textId="5BFA84C9" w:rsidR="006B395D" w:rsidRDefault="006B395D" w:rsidP="006B395D">
      <w:pPr>
        <w:rPr>
          <w:rFonts w:ascii="Times New Roman" w:eastAsiaTheme="minorEastAsia" w:hAnsi="Times New Roman" w:cs="Times New Roman"/>
          <w:sz w:val="28"/>
          <w:szCs w:val="28"/>
        </w:rPr>
      </w:pPr>
      <w:r w:rsidRPr="006B395D">
        <w:t xml:space="preserve">1 </w:t>
      </w:r>
      <w:hyperlink r:id="rId30" w:history="1">
        <w:r w:rsidRPr="00810D28">
          <w:rPr>
            <w:rStyle w:val="a6"/>
            <w:rFonts w:ascii="Times New Roman" w:eastAsiaTheme="minorEastAsia" w:hAnsi="Times New Roman" w:cs="Times New Roman"/>
            <w:sz w:val="28"/>
            <w:szCs w:val="28"/>
          </w:rPr>
          <w:t>http://www.ysu.am/files/Paper4.pdf</w:t>
        </w:r>
      </w:hyperlink>
    </w:p>
    <w:p w14:paraId="6FA7E0F3" w14:textId="34C50D14" w:rsidR="006B395D" w:rsidRPr="00EF6C4B" w:rsidRDefault="006B395D" w:rsidP="006B395D">
      <w:r w:rsidRPr="00EF6C4B">
        <w:rPr>
          <w:rFonts w:ascii="Times New Roman" w:eastAsiaTheme="minorEastAsia" w:hAnsi="Times New Roman" w:cs="Times New Roman"/>
          <w:sz w:val="28"/>
          <w:szCs w:val="28"/>
        </w:rPr>
        <w:t xml:space="preserve">2 </w:t>
      </w:r>
      <w:r w:rsidRPr="00EF6C4B">
        <w:rPr>
          <w:rFonts w:ascii="Times New Roman" w:eastAsiaTheme="minorEastAsia" w:hAnsi="Times New Roman" w:cs="Times New Roman"/>
          <w:sz w:val="28"/>
          <w:szCs w:val="28"/>
          <w:lang w:val="en-US"/>
        </w:rPr>
        <w:t>https</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laws</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studio</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uchebniki</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statistika</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metod</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analiticheskogo</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vyiravnivaniya</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html</w:t>
      </w:r>
    </w:p>
    <w:p w14:paraId="166DC949" w14:textId="06938DFD" w:rsidR="006B395D" w:rsidRPr="00EF6C4B" w:rsidRDefault="006B395D" w:rsidP="006B395D">
      <w:pPr>
        <w:rPr>
          <w:color w:val="000000"/>
          <w:sz w:val="28"/>
          <w:szCs w:val="28"/>
        </w:rPr>
      </w:pPr>
      <w:r w:rsidRPr="00EF6C4B">
        <w:t xml:space="preserve">3 </w:t>
      </w:r>
      <w:hyperlink r:id="rId31" w:history="1">
        <w:r w:rsidRPr="00C06F6C">
          <w:rPr>
            <w:rStyle w:val="a6"/>
            <w:lang w:val="en-US"/>
          </w:rPr>
          <w:t>https</w:t>
        </w:r>
        <w:r w:rsidRPr="00EF6C4B">
          <w:rPr>
            <w:rStyle w:val="a6"/>
          </w:rPr>
          <w:t>://</w:t>
        </w:r>
        <w:r w:rsidRPr="00C06F6C">
          <w:rPr>
            <w:rStyle w:val="a6"/>
            <w:lang w:val="en-US"/>
          </w:rPr>
          <w:t>bigenc</w:t>
        </w:r>
        <w:r w:rsidRPr="00EF6C4B">
          <w:rPr>
            <w:rStyle w:val="a6"/>
          </w:rPr>
          <w:t>.</w:t>
        </w:r>
        <w:r w:rsidRPr="00C06F6C">
          <w:rPr>
            <w:rStyle w:val="a6"/>
            <w:lang w:val="en-US"/>
          </w:rPr>
          <w:t>ru</w:t>
        </w:r>
        <w:r w:rsidRPr="00EF6C4B">
          <w:rPr>
            <w:rStyle w:val="a6"/>
          </w:rPr>
          <w:t>/</w:t>
        </w:r>
        <w:r w:rsidRPr="00C06F6C">
          <w:rPr>
            <w:rStyle w:val="a6"/>
            <w:lang w:val="en-US"/>
          </w:rPr>
          <w:t>economics</w:t>
        </w:r>
        <w:r w:rsidRPr="00EF6C4B">
          <w:rPr>
            <w:rStyle w:val="a6"/>
          </w:rPr>
          <w:t>/</w:t>
        </w:r>
        <w:r w:rsidRPr="00C06F6C">
          <w:rPr>
            <w:rStyle w:val="a6"/>
            <w:lang w:val="en-US"/>
          </w:rPr>
          <w:t>text</w:t>
        </w:r>
        <w:r w:rsidRPr="00EF6C4B">
          <w:rPr>
            <w:rStyle w:val="a6"/>
          </w:rPr>
          <w:t>/2087489</w:t>
        </w:r>
      </w:hyperlink>
    </w:p>
    <w:p w14:paraId="0CCFA481" w14:textId="4A947316" w:rsidR="006B395D" w:rsidRPr="00641FB8" w:rsidRDefault="006B395D" w:rsidP="006B395D">
      <w:pPr>
        <w:rPr>
          <w:lang w:val="en-US"/>
        </w:rPr>
      </w:pPr>
      <w:r>
        <w:rPr>
          <w:lang w:val="en-US"/>
        </w:rPr>
        <w:t xml:space="preserve">4 </w:t>
      </w:r>
      <w:r w:rsidRPr="00EF6C4B">
        <w:rPr>
          <w:lang w:val="en-US"/>
        </w:rPr>
        <w:t>Winters P.R. Forecasting sales by exponentia</w:t>
      </w:r>
      <w:r>
        <w:rPr>
          <w:lang w:val="en-US"/>
        </w:rPr>
        <w:t xml:space="preserve">lly weighted moving averages // Management Science. </w:t>
      </w:r>
      <w:r w:rsidRPr="00EF6C4B">
        <w:rPr>
          <w:lang w:val="en-US"/>
        </w:rPr>
        <w:t>– 1960. – Vol. 6. – № 3.</w:t>
      </w:r>
      <w:r>
        <w:rPr>
          <w:lang w:val="en-US"/>
        </w:rPr>
        <w:br/>
        <w:t xml:space="preserve">5 </w:t>
      </w:r>
      <w:r w:rsidRPr="00821072">
        <w:rPr>
          <w:lang w:val="en-US"/>
        </w:rPr>
        <w:t>https</w:t>
      </w:r>
      <w:r w:rsidRPr="00641FB8">
        <w:rPr>
          <w:lang w:val="en-US"/>
        </w:rPr>
        <w:t>://</w:t>
      </w:r>
      <w:r w:rsidRPr="00821072">
        <w:rPr>
          <w:lang w:val="en-US"/>
        </w:rPr>
        <w:t>ru</w:t>
      </w:r>
      <w:r w:rsidRPr="00641FB8">
        <w:rPr>
          <w:lang w:val="en-US"/>
        </w:rPr>
        <w:t>.</w:t>
      </w:r>
      <w:r w:rsidRPr="00821072">
        <w:rPr>
          <w:lang w:val="en-US"/>
        </w:rPr>
        <w:t>wikipedia</w:t>
      </w:r>
      <w:r w:rsidRPr="00641FB8">
        <w:rPr>
          <w:lang w:val="en-US"/>
        </w:rPr>
        <w:t>.</w:t>
      </w:r>
      <w:r w:rsidRPr="00821072">
        <w:rPr>
          <w:lang w:val="en-US"/>
        </w:rPr>
        <w:t>org</w:t>
      </w:r>
      <w:r w:rsidRPr="00641FB8">
        <w:rPr>
          <w:lang w:val="en-US"/>
        </w:rPr>
        <w:t>/</w:t>
      </w:r>
      <w:r w:rsidRPr="00821072">
        <w:rPr>
          <w:lang w:val="en-US"/>
        </w:rPr>
        <w:t>wiki</w:t>
      </w:r>
      <w:r w:rsidRPr="00641FB8">
        <w:rPr>
          <w:lang w:val="en-US"/>
        </w:rPr>
        <w:t>/%</w:t>
      </w:r>
      <w:r w:rsidRPr="00821072">
        <w:rPr>
          <w:lang w:val="en-US"/>
        </w:rPr>
        <w:t>D</w:t>
      </w:r>
      <w:r w:rsidRPr="00641FB8">
        <w:rPr>
          <w:lang w:val="en-US"/>
        </w:rPr>
        <w:t>0%9</w:t>
      </w:r>
      <w:r w:rsidRPr="00821072">
        <w:rPr>
          <w:lang w:val="en-US"/>
        </w:rPr>
        <w:t>F</w:t>
      </w:r>
      <w:r w:rsidRPr="00641FB8">
        <w:rPr>
          <w:lang w:val="en-US"/>
        </w:rPr>
        <w:t>%</w:t>
      </w:r>
      <w:r w:rsidRPr="00821072">
        <w:rPr>
          <w:lang w:val="en-US"/>
        </w:rPr>
        <w:t>D</w:t>
      </w:r>
      <w:r w:rsidRPr="00641FB8">
        <w:rPr>
          <w:lang w:val="en-US"/>
        </w:rPr>
        <w:t>1%80%</w:t>
      </w:r>
      <w:r w:rsidRPr="00821072">
        <w:rPr>
          <w:lang w:val="en-US"/>
        </w:rPr>
        <w:t>D</w:t>
      </w:r>
      <w:r w:rsidRPr="00641FB8">
        <w:rPr>
          <w:lang w:val="en-US"/>
        </w:rPr>
        <w:t>0%</w:t>
      </w:r>
      <w:r w:rsidRPr="00821072">
        <w:rPr>
          <w:lang w:val="en-US"/>
        </w:rPr>
        <w:t>B</w:t>
      </w:r>
      <w:r w:rsidRPr="00641FB8">
        <w:rPr>
          <w:lang w:val="en-US"/>
        </w:rPr>
        <w:t>5%</w:t>
      </w:r>
      <w:r w:rsidRPr="00821072">
        <w:rPr>
          <w:lang w:val="en-US"/>
        </w:rPr>
        <w:t>D</w:t>
      </w:r>
      <w:r w:rsidRPr="00641FB8">
        <w:rPr>
          <w:lang w:val="en-US"/>
        </w:rPr>
        <w:t>0%</w:t>
      </w:r>
      <w:r w:rsidRPr="00821072">
        <w:rPr>
          <w:lang w:val="en-US"/>
        </w:rPr>
        <w:t>B</w:t>
      </w:r>
      <w:r w:rsidRPr="00641FB8">
        <w:rPr>
          <w:lang w:val="en-US"/>
        </w:rPr>
        <w:t>4%</w:t>
      </w:r>
      <w:r w:rsidRPr="00821072">
        <w:rPr>
          <w:lang w:val="en-US"/>
        </w:rPr>
        <w:t>D</w:t>
      </w:r>
      <w:r w:rsidRPr="00641FB8">
        <w:rPr>
          <w:lang w:val="en-US"/>
        </w:rPr>
        <w:t>0%</w:t>
      </w:r>
      <w:r w:rsidRPr="00821072">
        <w:rPr>
          <w:lang w:val="en-US"/>
        </w:rPr>
        <w:t>B</w:t>
      </w:r>
      <w:r w:rsidRPr="00641FB8">
        <w:rPr>
          <w:lang w:val="en-US"/>
        </w:rPr>
        <w:t>8%</w:t>
      </w:r>
      <w:r w:rsidRPr="00821072">
        <w:rPr>
          <w:lang w:val="en-US"/>
        </w:rPr>
        <w:t>D</w:t>
      </w:r>
      <w:r w:rsidRPr="00641FB8">
        <w:rPr>
          <w:lang w:val="en-US"/>
        </w:rPr>
        <w:t>0%</w:t>
      </w:r>
      <w:r w:rsidRPr="00821072">
        <w:rPr>
          <w:lang w:val="en-US"/>
        </w:rPr>
        <w:t>BA</w:t>
      </w:r>
      <w:r w:rsidRPr="00641FB8">
        <w:rPr>
          <w:lang w:val="en-US"/>
        </w:rPr>
        <w:t>%</w:t>
      </w:r>
      <w:r w:rsidRPr="00821072">
        <w:rPr>
          <w:lang w:val="en-US"/>
        </w:rPr>
        <w:t>D</w:t>
      </w:r>
      <w:r w:rsidRPr="00641FB8">
        <w:rPr>
          <w:lang w:val="en-US"/>
        </w:rPr>
        <w:t>1%82%</w:t>
      </w:r>
      <w:r w:rsidRPr="00821072">
        <w:rPr>
          <w:lang w:val="en-US"/>
        </w:rPr>
        <w:t>D</w:t>
      </w:r>
      <w:r w:rsidRPr="00641FB8">
        <w:rPr>
          <w:lang w:val="en-US"/>
        </w:rPr>
        <w:t>0%</w:t>
      </w:r>
      <w:r w:rsidRPr="00821072">
        <w:rPr>
          <w:lang w:val="en-US"/>
        </w:rPr>
        <w:t>BE</w:t>
      </w:r>
      <w:r w:rsidRPr="00641FB8">
        <w:rPr>
          <w:lang w:val="en-US"/>
        </w:rPr>
        <w:t>%</w:t>
      </w:r>
      <w:r w:rsidRPr="00821072">
        <w:rPr>
          <w:lang w:val="en-US"/>
        </w:rPr>
        <w:t>D</w:t>
      </w:r>
      <w:r w:rsidRPr="00641FB8">
        <w:rPr>
          <w:lang w:val="en-US"/>
        </w:rPr>
        <w:t>1%80</w:t>
      </w:r>
    </w:p>
    <w:p w14:paraId="14E69812" w14:textId="3C0FF2FA" w:rsidR="006B395D" w:rsidRPr="00821072" w:rsidRDefault="006B395D" w:rsidP="006B395D">
      <w:pPr>
        <w:rPr>
          <w:lang w:val="en-US"/>
        </w:rPr>
      </w:pPr>
      <w:r>
        <w:rPr>
          <w:lang w:val="en-US"/>
        </w:rPr>
        <w:t xml:space="preserve">6 </w:t>
      </w:r>
      <w:r w:rsidRPr="00F469EF">
        <w:rPr>
          <w:rFonts w:ascii="Times New Roman" w:eastAsiaTheme="minorEastAsia" w:hAnsi="Times New Roman" w:cs="Times New Roman"/>
          <w:sz w:val="28"/>
          <w:szCs w:val="28"/>
          <w:shd w:val="clear" w:color="auto" w:fill="FFFFFF"/>
          <w:lang w:val="en-US"/>
        </w:rPr>
        <w:t>Draper</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Smith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Applied</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regression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analysis</w:t>
      </w:r>
    </w:p>
    <w:p w14:paraId="6D64AEA5" w14:textId="4AE92E72" w:rsidR="006B395D" w:rsidRPr="00641FB8" w:rsidRDefault="006B395D" w:rsidP="006B395D">
      <w:pPr>
        <w:rPr>
          <w:rFonts w:ascii="Times New Roman" w:eastAsiaTheme="minorEastAsia" w:hAnsi="Times New Roman" w:cs="Times New Roman"/>
          <w:sz w:val="28"/>
          <w:szCs w:val="28"/>
          <w:shd w:val="clear" w:color="auto" w:fill="FFFFFF"/>
          <w:lang w:val="en-US"/>
        </w:rPr>
      </w:pPr>
      <w:r>
        <w:rPr>
          <w:lang w:val="en-US"/>
        </w:rPr>
        <w:t xml:space="preserve">7 </w:t>
      </w:r>
      <w:r w:rsidR="002E69B2">
        <w:fldChar w:fldCharType="begin"/>
      </w:r>
      <w:r w:rsidR="002E69B2" w:rsidRPr="002E69B2">
        <w:rPr>
          <w:lang w:val="en-US"/>
          <w:rPrChange w:id="234" w:author="Иван Слеповичев" w:date="2020-12-15T14:56:00Z">
            <w:rPr/>
          </w:rPrChange>
        </w:rPr>
        <w:instrText xml:space="preserve"> HYPERLINK "http://www.machinelearning.ru/wiki/index.php?title=%D0%9C%D0%BD%D0%BE%D0%B3%D0%BE%D0%BC%D0%B5%D1%80%D0%BD%D0%B0%D1%8F_%D0%BB%D0%B8%D0%BD%D0%B5%D0%B9%D0%BD%D0%B0%D1%8F_%D1%80%D0%B5%D0%B3%D1%80%D0%B5%D1%81%D1%81%D0%B8%D1%8F" </w:instrText>
      </w:r>
      <w:r w:rsidR="002E69B2">
        <w:fldChar w:fldCharType="separate"/>
      </w:r>
      <w:r w:rsidRPr="00C06F6C">
        <w:rPr>
          <w:rStyle w:val="a6"/>
          <w:rFonts w:ascii="Times New Roman" w:eastAsiaTheme="minorEastAsia" w:hAnsi="Times New Roman" w:cs="Times New Roman"/>
          <w:shd w:val="clear" w:color="auto" w:fill="FFFFFF"/>
          <w:lang w:val="en-US"/>
        </w:rPr>
        <w:t>http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www</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machinelearning</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ru</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wiki</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index</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php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title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0%9</w:t>
      </w:r>
      <w:r w:rsidRPr="00C06F6C">
        <w:rPr>
          <w:rStyle w:val="a6"/>
          <w:rFonts w:ascii="Times New Roman" w:eastAsiaTheme="minorEastAsia" w:hAnsi="Times New Roman" w:cs="Times New Roman"/>
          <w:shd w:val="clear" w:color="auto" w:fill="FFFFFF"/>
          <w:lang w:val="en-US"/>
        </w:rPr>
        <w:t>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BB</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9%</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002E69B2">
        <w:rPr>
          <w:rStyle w:val="a6"/>
          <w:rFonts w:ascii="Times New Roman" w:eastAsiaTheme="minorEastAsia" w:hAnsi="Times New Roman" w:cs="Times New Roman"/>
          <w:shd w:val="clear" w:color="auto" w:fill="FFFFFF"/>
          <w:lang w:val="en-US"/>
        </w:rPr>
        <w:fldChar w:fldCharType="end"/>
      </w:r>
    </w:p>
    <w:p w14:paraId="4A8CF46A" w14:textId="6EA7AC25" w:rsidR="006B395D" w:rsidRDefault="006B395D" w:rsidP="006B395D">
      <w:pPr>
        <w:rPr>
          <w:rFonts w:ascii="Times New Roman" w:eastAsiaTheme="minorEastAsia" w:hAnsi="Times New Roman" w:cs="Times New Roman"/>
          <w:sz w:val="28"/>
          <w:szCs w:val="28"/>
          <w:shd w:val="clear" w:color="auto" w:fill="FFFFFF"/>
          <w:lang w:val="en-US"/>
        </w:rPr>
      </w:pPr>
      <w:r>
        <w:rPr>
          <w:rFonts w:ascii="Times New Roman" w:eastAsiaTheme="minorEastAsia" w:hAnsi="Times New Roman" w:cs="Times New Roman"/>
          <w:sz w:val="28"/>
          <w:szCs w:val="28"/>
          <w:shd w:val="clear" w:color="auto" w:fill="FFFFFF"/>
          <w:lang w:val="en-US"/>
        </w:rPr>
        <w:t xml:space="preserve">8 </w:t>
      </w:r>
      <w:r w:rsidRPr="00EF6C4B">
        <w:rPr>
          <w:rFonts w:ascii="Times New Roman" w:eastAsiaTheme="minorEastAsia" w:hAnsi="Times New Roman" w:cs="Times New Roman"/>
          <w:sz w:val="28"/>
          <w:szCs w:val="28"/>
          <w:shd w:val="clear" w:color="auto" w:fill="FFFFFF"/>
          <w:lang w:val="en-US"/>
        </w:rPr>
        <w:t>http://www.machinelearning.ru/wiki/index.php?title=%D0%9C%D0%B5%D1%82%D0%BE%D0%B4_%D1%81%D1%82%D0%BE%D1%85%D0%B0%D1%81%D1%82%D0%B8%D1%87%D0%B5%D1%81%D0%BA%D0%BE%D0%B3%D0%BE_%D0%B3%D1%80%D0%B0%D0%B4%D0%B8%D0%B5%D0%BD%D1%82%D0%B0</w:t>
      </w:r>
    </w:p>
    <w:p w14:paraId="5E10FEB1" w14:textId="3183F463" w:rsidR="006B395D" w:rsidRDefault="006B395D" w:rsidP="006B395D">
      <w:pPr>
        <w:rPr>
          <w:rFonts w:ascii="Arial" w:hAnsi="Arial" w:cs="Arial"/>
          <w:color w:val="000000"/>
          <w:sz w:val="28"/>
          <w:szCs w:val="28"/>
          <w:shd w:val="clear" w:color="auto" w:fill="FFFFFF"/>
        </w:rPr>
      </w:pPr>
      <w:r w:rsidRPr="00EF6C4B">
        <w:rPr>
          <w:sz w:val="28"/>
          <w:szCs w:val="28"/>
        </w:rPr>
        <w:t xml:space="preserve">9 </w:t>
      </w:r>
      <w:r w:rsidRPr="00F469EF">
        <w:rPr>
          <w:rFonts w:ascii="Arial" w:hAnsi="Arial" w:cs="Arial"/>
          <w:i/>
          <w:iCs/>
          <w:color w:val="000000"/>
          <w:sz w:val="28"/>
          <w:szCs w:val="28"/>
          <w:shd w:val="clear" w:color="auto" w:fill="FFFFFF"/>
        </w:rPr>
        <w:t>Лукашин Ю. П.</w:t>
      </w:r>
      <w:r w:rsidRPr="00F469EF">
        <w:rPr>
          <w:rFonts w:ascii="Arial" w:hAnsi="Arial" w:cs="Arial"/>
          <w:color w:val="000000"/>
          <w:sz w:val="28"/>
          <w:szCs w:val="28"/>
          <w:shd w:val="clear" w:color="auto" w:fill="FFFFFF"/>
        </w:rPr>
        <w:t> Адаптивные методы краткосрочного прогнозирования временных рядов</w:t>
      </w:r>
    </w:p>
    <w:p w14:paraId="4D07AFE1" w14:textId="2E435800" w:rsidR="006B395D" w:rsidRPr="00821072" w:rsidRDefault="006B395D" w:rsidP="006B395D">
      <w:pPr>
        <w:rPr>
          <w:rStyle w:val="a6"/>
        </w:rPr>
      </w:pPr>
      <w:r w:rsidRPr="00EF6C4B">
        <w:rPr>
          <w:rFonts w:ascii="Arial" w:hAnsi="Arial" w:cs="Arial"/>
          <w:color w:val="000000"/>
          <w:sz w:val="28"/>
          <w:szCs w:val="28"/>
          <w:shd w:val="clear" w:color="auto" w:fill="FFFFFF"/>
        </w:rPr>
        <w:t xml:space="preserve">10 </w:t>
      </w:r>
      <w:hyperlink r:id="rId32" w:history="1">
        <w:r w:rsidRPr="00F469EF">
          <w:rPr>
            <w:rStyle w:val="a6"/>
            <w:lang w:val="en-US"/>
          </w:rPr>
          <w:t>https</w:t>
        </w:r>
        <w:r w:rsidRPr="00F469EF">
          <w:rPr>
            <w:rStyle w:val="a6"/>
          </w:rPr>
          <w:t>://</w:t>
        </w:r>
        <w:r w:rsidRPr="00F469EF">
          <w:rPr>
            <w:rStyle w:val="a6"/>
            <w:lang w:val="en-US"/>
          </w:rPr>
          <w:t>help</w:t>
        </w:r>
        <w:r w:rsidRPr="00F469EF">
          <w:rPr>
            <w:rStyle w:val="a6"/>
          </w:rPr>
          <w:t>.</w:t>
        </w:r>
        <w:r w:rsidRPr="00F469EF">
          <w:rPr>
            <w:rStyle w:val="a6"/>
            <w:lang w:val="en-US"/>
          </w:rPr>
          <w:t>loginom</w:t>
        </w:r>
        <w:r w:rsidRPr="00F469EF">
          <w:rPr>
            <w:rStyle w:val="a6"/>
          </w:rPr>
          <w:t>.</w:t>
        </w:r>
        <w:r w:rsidRPr="00F469EF">
          <w:rPr>
            <w:rStyle w:val="a6"/>
            <w:lang w:val="en-US"/>
          </w:rPr>
          <w:t>ru</w:t>
        </w:r>
        <w:r w:rsidRPr="00F469EF">
          <w:rPr>
            <w:rStyle w:val="a6"/>
          </w:rPr>
          <w:t>/</w:t>
        </w:r>
        <w:r w:rsidRPr="00F469EF">
          <w:rPr>
            <w:rStyle w:val="a6"/>
            <w:lang w:val="en-US"/>
          </w:rPr>
          <w:t>userguide</w:t>
        </w:r>
        <w:r w:rsidRPr="00F469EF">
          <w:rPr>
            <w:rStyle w:val="a6"/>
          </w:rPr>
          <w:t>/</w:t>
        </w:r>
        <w:r w:rsidRPr="00F469EF">
          <w:rPr>
            <w:rStyle w:val="a6"/>
            <w:lang w:val="en-US"/>
          </w:rPr>
          <w:t>processors</w:t>
        </w:r>
        <w:r w:rsidRPr="00F469EF">
          <w:rPr>
            <w:rStyle w:val="a6"/>
          </w:rPr>
          <w:t>/</w:t>
        </w:r>
        <w:r w:rsidRPr="00F469EF">
          <w:rPr>
            <w:rStyle w:val="a6"/>
            <w:lang w:val="en-US"/>
          </w:rPr>
          <w:t>datamining</w:t>
        </w:r>
        <w:r w:rsidRPr="00F469EF">
          <w:rPr>
            <w:rStyle w:val="a6"/>
          </w:rPr>
          <w:t>/</w:t>
        </w:r>
        <w:r w:rsidRPr="00F469EF">
          <w:rPr>
            <w:rStyle w:val="a6"/>
            <w:lang w:val="en-US"/>
          </w:rPr>
          <w:t>arimax</w:t>
        </w:r>
        <w:r w:rsidRPr="00F469EF">
          <w:rPr>
            <w:rStyle w:val="a6"/>
          </w:rPr>
          <w:t>.</w:t>
        </w:r>
        <w:r w:rsidRPr="00F469EF">
          <w:rPr>
            <w:rStyle w:val="a6"/>
            <w:lang w:val="en-US"/>
          </w:rPr>
          <w:t>html</w:t>
        </w:r>
      </w:hyperlink>
    </w:p>
    <w:p w14:paraId="3AF333F0" w14:textId="6893D043" w:rsidR="006B395D" w:rsidRDefault="006B395D" w:rsidP="006B395D">
      <w:pPr>
        <w:rPr>
          <w:rFonts w:ascii="Times New Roman" w:eastAsiaTheme="minorEastAsia" w:hAnsi="Times New Roman" w:cs="Times New Roman"/>
          <w:color w:val="222222"/>
          <w:sz w:val="28"/>
          <w:szCs w:val="28"/>
        </w:rPr>
      </w:pPr>
      <w:r w:rsidRPr="00EF6C4B">
        <w:rPr>
          <w:rFonts w:ascii="Times New Roman" w:eastAsiaTheme="minorEastAsia" w:hAnsi="Times New Roman" w:cs="Times New Roman"/>
          <w:color w:val="222222"/>
          <w:sz w:val="28"/>
          <w:szCs w:val="28"/>
        </w:rPr>
        <w:t xml:space="preserve">11 </w:t>
      </w:r>
      <w:r w:rsidRPr="00F469EF">
        <w:rPr>
          <w:rFonts w:ascii="Times New Roman" w:eastAsia="Times New Roman" w:hAnsi="Times New Roman" w:cs="Times New Roman"/>
          <w:color w:val="222222"/>
          <w:sz w:val="28"/>
          <w:szCs w:val="28"/>
          <w:lang w:val="en-US" w:eastAsia="ru-RU"/>
        </w:rPr>
        <w:t>https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wiki</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loginom</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ru</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articles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garch</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model</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html</w:t>
      </w:r>
    </w:p>
    <w:p w14:paraId="1F1C58EE" w14:textId="09A9997F" w:rsidR="006B395D" w:rsidRPr="00821072" w:rsidRDefault="006B395D" w:rsidP="006B395D">
      <w:pPr>
        <w:rPr>
          <w:rFonts w:ascii="Times New Roman" w:eastAsiaTheme="minorEastAsia" w:hAnsi="Times New Roman" w:cs="Times New Roman"/>
          <w:color w:val="222222"/>
          <w:sz w:val="28"/>
          <w:szCs w:val="28"/>
        </w:rPr>
      </w:pPr>
      <w:r w:rsidRPr="00EF6C4B">
        <w:rPr>
          <w:rFonts w:ascii="Times New Roman" w:eastAsiaTheme="minorEastAsia" w:hAnsi="Times New Roman" w:cs="Times New Roman"/>
          <w:color w:val="222222"/>
          <w:sz w:val="28"/>
          <w:szCs w:val="28"/>
        </w:rPr>
        <w:t xml:space="preserve">12 </w:t>
      </w:r>
      <w:hyperlink r:id="rId33" w:history="1">
        <w:r w:rsidRPr="00C06F6C">
          <w:rPr>
            <w:rStyle w:val="a6"/>
            <w:rFonts w:ascii="Times New Roman" w:eastAsiaTheme="minorEastAsia" w:hAnsi="Times New Roman" w:cs="Times New Roman"/>
            <w:lang w:val="en-US"/>
          </w:rPr>
          <w:t>https</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www</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mbureau</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ru</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articles</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dissertaciya</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model</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prognozirovaniya</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vremennyh</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ryadov</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glava</w:t>
        </w:r>
        <w:r w:rsidRPr="00821072">
          <w:rPr>
            <w:rStyle w:val="a6"/>
            <w:rFonts w:ascii="Times New Roman" w:eastAsiaTheme="minorEastAsia" w:hAnsi="Times New Roman" w:cs="Times New Roman"/>
          </w:rPr>
          <w:t>-1</w:t>
        </w:r>
      </w:hyperlink>
    </w:p>
    <w:p w14:paraId="1D8C54AA" w14:textId="4A7259FA" w:rsidR="006B395D" w:rsidRPr="00821072" w:rsidRDefault="006B395D" w:rsidP="006B395D">
      <w:pPr>
        <w:rPr>
          <w:rFonts w:ascii="Times New Roman" w:hAnsi="Times New Roman" w:cs="Times New Roman"/>
          <w:sz w:val="28"/>
          <w:szCs w:val="28"/>
        </w:rPr>
      </w:pPr>
      <w:r w:rsidRPr="00EF6C4B">
        <w:rPr>
          <w:rFonts w:ascii="Times New Roman" w:hAnsi="Times New Roman" w:cs="Times New Roman"/>
          <w:sz w:val="28"/>
          <w:szCs w:val="28"/>
        </w:rPr>
        <w:t xml:space="preserve">13 </w:t>
      </w:r>
      <w:hyperlink r:id="rId34"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r w:rsidRPr="00C06F6C">
          <w:rPr>
            <w:rStyle w:val="a6"/>
            <w:rFonts w:ascii="Times New Roman" w:hAnsi="Times New Roman" w:cs="Times New Roman"/>
            <w:lang w:val="en-US"/>
          </w:rPr>
          <w:t>ru</w:t>
        </w:r>
        <w:r w:rsidRPr="00821072">
          <w:rPr>
            <w:rStyle w:val="a6"/>
            <w:rFonts w:ascii="Times New Roman" w:hAnsi="Times New Roman" w:cs="Times New Roman"/>
          </w:rPr>
          <w:t>.</w:t>
        </w:r>
        <w:r w:rsidRPr="00C06F6C">
          <w:rPr>
            <w:rStyle w:val="a6"/>
            <w:rFonts w:ascii="Times New Roman" w:hAnsi="Times New Roman" w:cs="Times New Roman"/>
            <w:lang w:val="en-US"/>
          </w:rPr>
          <w:t>wikipedia</w:t>
        </w:r>
        <w:r w:rsidRPr="00821072">
          <w:rPr>
            <w:rStyle w:val="a6"/>
            <w:rFonts w:ascii="Times New Roman" w:hAnsi="Times New Roman" w:cs="Times New Roman"/>
          </w:rPr>
          <w:t>.</w:t>
        </w:r>
        <w:r w:rsidRPr="00C06F6C">
          <w:rPr>
            <w:rStyle w:val="a6"/>
            <w:rFonts w:ascii="Times New Roman" w:hAnsi="Times New Roman" w:cs="Times New Roman"/>
            <w:lang w:val="en-US"/>
          </w:rPr>
          <w:t>org</w:t>
        </w:r>
        <w:r w:rsidRPr="00821072">
          <w:rPr>
            <w:rStyle w:val="a6"/>
            <w:rFonts w:ascii="Times New Roman" w:hAnsi="Times New Roman" w:cs="Times New Roman"/>
          </w:rPr>
          <w:t>/</w:t>
        </w:r>
        <w:r w:rsidRPr="00C06F6C">
          <w:rPr>
            <w:rStyle w:val="a6"/>
            <w:rFonts w:ascii="Times New Roman" w:hAnsi="Times New Roman" w:cs="Times New Roman"/>
            <w:lang w:val="en-US"/>
          </w:rPr>
          <w:t>wiki</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0%9</w:t>
        </w:r>
        <w:r w:rsidRPr="00C06F6C">
          <w:rPr>
            <w:rStyle w:val="a6"/>
            <w:rFonts w:ascii="Times New Roman" w:hAnsi="Times New Roman" w:cs="Times New Roman"/>
            <w:lang w:val="en-US"/>
          </w:rPr>
          <w:t>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9%</w:t>
        </w:r>
        <w:r w:rsidRPr="00C06F6C">
          <w:rPr>
            <w:rStyle w:val="a6"/>
            <w:rFonts w:ascii="Times New Roman" w:hAnsi="Times New Roman" w:cs="Times New Roman"/>
            <w:lang w:val="en-US"/>
          </w:rPr>
          <w:t>D</w:t>
        </w:r>
        <w:r w:rsidRPr="00821072">
          <w:rPr>
            <w:rStyle w:val="a6"/>
            <w:rFonts w:ascii="Times New Roman" w:hAnsi="Times New Roman" w:cs="Times New Roman"/>
          </w:rPr>
          <w:t>1%80%</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BE</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0%</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F</w:t>
        </w:r>
        <w:r w:rsidRPr="00821072">
          <w:rPr>
            <w:rStyle w:val="a6"/>
            <w:rFonts w:ascii="Times New Roman" w:hAnsi="Times New Roman" w:cs="Times New Roman"/>
          </w:rPr>
          <w:t>_%</w:t>
        </w:r>
        <w:r w:rsidRPr="00C06F6C">
          <w:rPr>
            <w:rStyle w:val="a6"/>
            <w:rFonts w:ascii="Times New Roman" w:hAnsi="Times New Roman" w:cs="Times New Roman"/>
            <w:lang w:val="en-US"/>
          </w:rPr>
          <w:t>D</w:t>
        </w:r>
        <w:r w:rsidRPr="00821072">
          <w:rPr>
            <w:rStyle w:val="a6"/>
            <w:rFonts w:ascii="Times New Roman" w:hAnsi="Times New Roman" w:cs="Times New Roman"/>
          </w:rPr>
          <w:t>1%81%</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1%82%</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C</w:t>
        </w:r>
      </w:hyperlink>
      <w:r w:rsidRPr="00821072">
        <w:rPr>
          <w:rFonts w:ascii="Times New Roman" w:hAnsi="Times New Roman" w:cs="Times New Roman"/>
          <w:sz w:val="28"/>
          <w:szCs w:val="28"/>
        </w:rPr>
        <w:t xml:space="preserve"> </w:t>
      </w:r>
    </w:p>
    <w:p w14:paraId="2B98CC0F" w14:textId="1FF2B88B" w:rsidR="006B395D" w:rsidRPr="00821072" w:rsidRDefault="006B395D" w:rsidP="006B395D">
      <w:pPr>
        <w:rPr>
          <w:rFonts w:ascii="Times New Roman" w:hAnsi="Times New Roman" w:cs="Times New Roman"/>
          <w:sz w:val="28"/>
          <w:szCs w:val="28"/>
        </w:rPr>
      </w:pPr>
      <w:r w:rsidRPr="00EF6C4B">
        <w:rPr>
          <w:rFonts w:ascii="Times New Roman" w:hAnsi="Times New Roman" w:cs="Times New Roman"/>
          <w:sz w:val="28"/>
          <w:szCs w:val="28"/>
        </w:rPr>
        <w:t xml:space="preserve">14 </w:t>
      </w:r>
      <w:hyperlink r:id="rId35"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r w:rsidRPr="00C06F6C">
          <w:rPr>
            <w:rStyle w:val="a6"/>
            <w:rFonts w:ascii="Times New Roman" w:hAnsi="Times New Roman" w:cs="Times New Roman"/>
            <w:lang w:val="en-US"/>
          </w:rPr>
          <w:t>www</w:t>
        </w:r>
        <w:r w:rsidRPr="00821072">
          <w:rPr>
            <w:rStyle w:val="a6"/>
            <w:rFonts w:ascii="Times New Roman" w:hAnsi="Times New Roman" w:cs="Times New Roman"/>
          </w:rPr>
          <w:t>.</w:t>
        </w:r>
        <w:r w:rsidRPr="00C06F6C">
          <w:rPr>
            <w:rStyle w:val="a6"/>
            <w:rFonts w:ascii="Times New Roman" w:hAnsi="Times New Roman" w:cs="Times New Roman"/>
            <w:lang w:val="en-US"/>
          </w:rPr>
          <w:t>youtube</w:t>
        </w:r>
        <w:r w:rsidRPr="00821072">
          <w:rPr>
            <w:rStyle w:val="a6"/>
            <w:rFonts w:ascii="Times New Roman" w:hAnsi="Times New Roman" w:cs="Times New Roman"/>
          </w:rPr>
          <w:t>.</w:t>
        </w:r>
        <w:r w:rsidRPr="00C06F6C">
          <w:rPr>
            <w:rStyle w:val="a6"/>
            <w:rFonts w:ascii="Times New Roman" w:hAnsi="Times New Roman" w:cs="Times New Roman"/>
            <w:lang w:val="en-US"/>
          </w:rPr>
          <w:t>com</w:t>
        </w:r>
        <w:r w:rsidRPr="00821072">
          <w:rPr>
            <w:rStyle w:val="a6"/>
            <w:rFonts w:ascii="Times New Roman" w:hAnsi="Times New Roman" w:cs="Times New Roman"/>
          </w:rPr>
          <w:t>/</w:t>
        </w:r>
        <w:r w:rsidRPr="00C06F6C">
          <w:rPr>
            <w:rStyle w:val="a6"/>
            <w:rFonts w:ascii="Times New Roman" w:hAnsi="Times New Roman" w:cs="Times New Roman"/>
            <w:lang w:val="en-US"/>
          </w:rPr>
          <w:t>watch</w:t>
        </w:r>
        <w:r w:rsidRPr="00821072">
          <w:rPr>
            <w:rStyle w:val="a6"/>
            <w:rFonts w:ascii="Times New Roman" w:hAnsi="Times New Roman" w:cs="Times New Roman"/>
          </w:rPr>
          <w:t>?</w:t>
        </w:r>
        <w:r w:rsidRPr="00C06F6C">
          <w:rPr>
            <w:rStyle w:val="a6"/>
            <w:rFonts w:ascii="Times New Roman" w:hAnsi="Times New Roman" w:cs="Times New Roman"/>
            <w:lang w:val="en-US"/>
          </w:rPr>
          <w:t>v</w:t>
        </w:r>
        <w:r w:rsidRPr="00821072">
          <w:rPr>
            <w:rStyle w:val="a6"/>
            <w:rFonts w:ascii="Times New Roman" w:hAnsi="Times New Roman" w:cs="Times New Roman"/>
          </w:rPr>
          <w:t>=</w:t>
        </w:r>
        <w:r w:rsidRPr="00C06F6C">
          <w:rPr>
            <w:rStyle w:val="a6"/>
            <w:rFonts w:ascii="Times New Roman" w:hAnsi="Times New Roman" w:cs="Times New Roman"/>
            <w:lang w:val="en-US"/>
          </w:rPr>
          <w:t>L</w:t>
        </w:r>
        <w:r w:rsidRPr="00821072">
          <w:rPr>
            <w:rStyle w:val="a6"/>
            <w:rFonts w:ascii="Times New Roman" w:hAnsi="Times New Roman" w:cs="Times New Roman"/>
          </w:rPr>
          <w:t>1</w:t>
        </w:r>
        <w:r w:rsidRPr="00C06F6C">
          <w:rPr>
            <w:rStyle w:val="a6"/>
            <w:rFonts w:ascii="Times New Roman" w:hAnsi="Times New Roman" w:cs="Times New Roman"/>
            <w:lang w:val="en-US"/>
          </w:rPr>
          <w:t>tsgJ</w:t>
        </w:r>
        <w:r w:rsidRPr="00821072">
          <w:rPr>
            <w:rStyle w:val="a6"/>
            <w:rFonts w:ascii="Times New Roman" w:hAnsi="Times New Roman" w:cs="Times New Roman"/>
          </w:rPr>
          <w:t>9</w:t>
        </w:r>
        <w:r w:rsidRPr="00C06F6C">
          <w:rPr>
            <w:rStyle w:val="a6"/>
            <w:rFonts w:ascii="Times New Roman" w:hAnsi="Times New Roman" w:cs="Times New Roman"/>
            <w:lang w:val="en-US"/>
          </w:rPr>
          <w:t>m</w:t>
        </w:r>
        <w:r w:rsidRPr="00821072">
          <w:rPr>
            <w:rStyle w:val="a6"/>
            <w:rFonts w:ascii="Times New Roman" w:hAnsi="Times New Roman" w:cs="Times New Roman"/>
          </w:rPr>
          <w:t>1</w:t>
        </w:r>
        <w:r w:rsidRPr="00C06F6C">
          <w:rPr>
            <w:rStyle w:val="a6"/>
            <w:rFonts w:ascii="Times New Roman" w:hAnsi="Times New Roman" w:cs="Times New Roman"/>
            <w:lang w:val="en-US"/>
          </w:rPr>
          <w:t>zM</w:t>
        </w:r>
      </w:hyperlink>
      <w:r w:rsidRPr="00821072">
        <w:rPr>
          <w:rFonts w:ascii="Times New Roman" w:hAnsi="Times New Roman" w:cs="Times New Roman"/>
          <w:sz w:val="28"/>
          <w:szCs w:val="28"/>
        </w:rPr>
        <w:t xml:space="preserve"> </w:t>
      </w:r>
    </w:p>
    <w:p w14:paraId="1FD92E2C" w14:textId="3D9E757A" w:rsidR="006B395D" w:rsidRDefault="006B395D" w:rsidP="006B395D">
      <w:pPr>
        <w:rPr>
          <w:noProof/>
          <w:sz w:val="28"/>
          <w:szCs w:val="28"/>
        </w:rPr>
      </w:pPr>
      <w:r w:rsidRPr="006B395D">
        <w:rPr>
          <w:rFonts w:ascii="Times New Roman" w:hAnsi="Times New Roman" w:cs="Times New Roman"/>
          <w:sz w:val="28"/>
          <w:szCs w:val="28"/>
        </w:rPr>
        <w:t xml:space="preserve">15 </w:t>
      </w:r>
      <w:r w:rsidRPr="00F469EF">
        <w:rPr>
          <w:noProof/>
          <w:sz w:val="28"/>
          <w:szCs w:val="28"/>
        </w:rPr>
        <w:t>Нейронные сети. Полный курс Автор: Саймон Хайкин</w:t>
      </w:r>
    </w:p>
    <w:p w14:paraId="69CD15D7" w14:textId="3CC07300" w:rsidR="006B395D" w:rsidRDefault="006B395D" w:rsidP="006B395D">
      <w:pPr>
        <w:rPr>
          <w:color w:val="000000"/>
          <w:sz w:val="28"/>
          <w:szCs w:val="28"/>
          <w:shd w:val="clear" w:color="auto" w:fill="FFFFFF"/>
        </w:rPr>
      </w:pPr>
      <w:r w:rsidRPr="00EF6C4B">
        <w:rPr>
          <w:noProof/>
          <w:sz w:val="28"/>
          <w:szCs w:val="28"/>
        </w:rPr>
        <w:t xml:space="preserve">16 </w:t>
      </w:r>
      <w:hyperlink r:id="rId36" w:history="1">
        <w:r w:rsidRPr="00C06F6C">
          <w:rPr>
            <w:rStyle w:val="a6"/>
            <w:shd w:val="clear" w:color="auto" w:fill="FFFFFF"/>
            <w:lang w:val="en-US"/>
          </w:rPr>
          <w:t>https</w:t>
        </w:r>
        <w:r w:rsidRPr="00C06F6C">
          <w:rPr>
            <w:rStyle w:val="a6"/>
            <w:shd w:val="clear" w:color="auto" w:fill="FFFFFF"/>
          </w:rPr>
          <w:t>://</w:t>
        </w:r>
        <w:r w:rsidRPr="00C06F6C">
          <w:rPr>
            <w:rStyle w:val="a6"/>
            <w:shd w:val="clear" w:color="auto" w:fill="FFFFFF"/>
            <w:lang w:val="en-US"/>
          </w:rPr>
          <w:t>neurohive</w:t>
        </w:r>
        <w:r w:rsidRPr="00C06F6C">
          <w:rPr>
            <w:rStyle w:val="a6"/>
            <w:shd w:val="clear" w:color="auto" w:fill="FFFFFF"/>
          </w:rPr>
          <w:t>.</w:t>
        </w:r>
        <w:r w:rsidRPr="00C06F6C">
          <w:rPr>
            <w:rStyle w:val="a6"/>
            <w:shd w:val="clear" w:color="auto" w:fill="FFFFFF"/>
            <w:lang w:val="en-US"/>
          </w:rPr>
          <w:t>io</w:t>
        </w:r>
        <w:r w:rsidRPr="00C06F6C">
          <w:rPr>
            <w:rStyle w:val="a6"/>
            <w:shd w:val="clear" w:color="auto" w:fill="FFFFFF"/>
          </w:rPr>
          <w:t>/</w:t>
        </w:r>
        <w:r w:rsidRPr="00C06F6C">
          <w:rPr>
            <w:rStyle w:val="a6"/>
            <w:shd w:val="clear" w:color="auto" w:fill="FFFFFF"/>
            <w:lang w:val="en-US"/>
          </w:rPr>
          <w:t>ru</w:t>
        </w:r>
        <w:r w:rsidRPr="00C06F6C">
          <w:rPr>
            <w:rStyle w:val="a6"/>
            <w:shd w:val="clear" w:color="auto" w:fill="FFFFFF"/>
          </w:rPr>
          <w:t>/</w:t>
        </w:r>
        <w:r w:rsidRPr="00C06F6C">
          <w:rPr>
            <w:rStyle w:val="a6"/>
            <w:shd w:val="clear" w:color="auto" w:fill="FFFFFF"/>
            <w:lang w:val="en-US"/>
          </w:rPr>
          <w:t>osnovy</w:t>
        </w:r>
        <w:r w:rsidRPr="00C06F6C">
          <w:rPr>
            <w:rStyle w:val="a6"/>
            <w:shd w:val="clear" w:color="auto" w:fill="FFFFFF"/>
          </w:rPr>
          <w:t>-</w:t>
        </w:r>
        <w:r w:rsidRPr="00C06F6C">
          <w:rPr>
            <w:rStyle w:val="a6"/>
            <w:shd w:val="clear" w:color="auto" w:fill="FFFFFF"/>
            <w:lang w:val="en-US"/>
          </w:rPr>
          <w:t>data</w:t>
        </w:r>
        <w:r w:rsidRPr="00C06F6C">
          <w:rPr>
            <w:rStyle w:val="a6"/>
            <w:shd w:val="clear" w:color="auto" w:fill="FFFFFF"/>
          </w:rPr>
          <w:t>-</w:t>
        </w:r>
        <w:r w:rsidRPr="00C06F6C">
          <w:rPr>
            <w:rStyle w:val="a6"/>
            <w:shd w:val="clear" w:color="auto" w:fill="FFFFFF"/>
            <w:lang w:val="en-US"/>
          </w:rPr>
          <w:t>science</w:t>
        </w:r>
        <w:r w:rsidRPr="00C06F6C">
          <w:rPr>
            <w:rStyle w:val="a6"/>
            <w:shd w:val="clear" w:color="auto" w:fill="FFFFFF"/>
          </w:rPr>
          <w:t>/</w:t>
        </w:r>
        <w:r w:rsidRPr="00C06F6C">
          <w:rPr>
            <w:rStyle w:val="a6"/>
            <w:shd w:val="clear" w:color="auto" w:fill="FFFFFF"/>
            <w:lang w:val="en-US"/>
          </w:rPr>
          <w:t>lstm</w:t>
        </w:r>
        <w:r w:rsidRPr="00C06F6C">
          <w:rPr>
            <w:rStyle w:val="a6"/>
            <w:shd w:val="clear" w:color="auto" w:fill="FFFFFF"/>
          </w:rPr>
          <w:t>-</w:t>
        </w:r>
        <w:r w:rsidRPr="00C06F6C">
          <w:rPr>
            <w:rStyle w:val="a6"/>
            <w:shd w:val="clear" w:color="auto" w:fill="FFFFFF"/>
            <w:lang w:val="en-US"/>
          </w:rPr>
          <w:t>nejronnaja</w:t>
        </w:r>
        <w:r w:rsidRPr="00C06F6C">
          <w:rPr>
            <w:rStyle w:val="a6"/>
            <w:shd w:val="clear" w:color="auto" w:fill="FFFFFF"/>
          </w:rPr>
          <w:t>-</w:t>
        </w:r>
        <w:r w:rsidRPr="00C06F6C">
          <w:rPr>
            <w:rStyle w:val="a6"/>
            <w:shd w:val="clear" w:color="auto" w:fill="FFFFFF"/>
            <w:lang w:val="en-US"/>
          </w:rPr>
          <w:t>set</w:t>
        </w:r>
        <w:r w:rsidRPr="00C06F6C">
          <w:rPr>
            <w:rStyle w:val="a6"/>
            <w:shd w:val="clear" w:color="auto" w:fill="FFFFFF"/>
          </w:rPr>
          <w:t>/</w:t>
        </w:r>
      </w:hyperlink>
    </w:p>
    <w:p w14:paraId="7BCBBA5C" w14:textId="3E088DA9" w:rsidR="006B395D" w:rsidRPr="004E445D" w:rsidRDefault="006B395D" w:rsidP="006B395D">
      <w:pPr>
        <w:rPr>
          <w:color w:val="000000"/>
          <w:sz w:val="28"/>
          <w:szCs w:val="28"/>
          <w:shd w:val="clear" w:color="auto" w:fill="FFFFFF"/>
        </w:rPr>
      </w:pPr>
      <w:r w:rsidRPr="00EF6C4B">
        <w:rPr>
          <w:color w:val="000000"/>
          <w:sz w:val="28"/>
          <w:szCs w:val="28"/>
          <w:shd w:val="clear" w:color="auto" w:fill="FFFFFF"/>
        </w:rPr>
        <w:lastRenderedPageBreak/>
        <w:t xml:space="preserve">17 </w:t>
      </w:r>
      <w:r w:rsidRPr="004E445D">
        <w:rPr>
          <w:color w:val="000000"/>
          <w:sz w:val="28"/>
          <w:szCs w:val="28"/>
          <w:shd w:val="clear" w:color="auto" w:fill="FFFFFF"/>
        </w:rPr>
        <w:t xml:space="preserve">https://web.archive.org/web/20161123045043/http://deeplearning.cs.cmu.edu:80/pdfs/Hochreiter97_lstm.pdf </w:t>
      </w:r>
    </w:p>
    <w:p w14:paraId="51B952C8" w14:textId="692F61E3" w:rsidR="006B395D" w:rsidRPr="00641FB8" w:rsidRDefault="006B395D" w:rsidP="006B395D">
      <w:pPr>
        <w:rPr>
          <w:color w:val="000000"/>
          <w:sz w:val="28"/>
          <w:szCs w:val="28"/>
          <w:shd w:val="clear" w:color="auto" w:fill="FFFFFF"/>
        </w:rPr>
      </w:pPr>
      <w:r w:rsidRPr="00EF6C4B">
        <w:rPr>
          <w:color w:val="000000"/>
          <w:sz w:val="28"/>
          <w:szCs w:val="28"/>
          <w:shd w:val="clear" w:color="auto" w:fill="FFFFFF"/>
        </w:rPr>
        <w:t xml:space="preserve">18 </w:t>
      </w:r>
      <w:r w:rsidRPr="00C329AD">
        <w:rPr>
          <w:color w:val="000000"/>
          <w:sz w:val="28"/>
          <w:szCs w:val="28"/>
          <w:shd w:val="clear" w:color="auto" w:fill="FFFFFF"/>
          <w:lang w:val="en-US"/>
        </w:rPr>
        <w:t>https</w:t>
      </w:r>
      <w:r w:rsidRPr="00C329AD">
        <w:rPr>
          <w:color w:val="000000"/>
          <w:sz w:val="28"/>
          <w:szCs w:val="28"/>
          <w:shd w:val="clear" w:color="auto" w:fill="FFFFFF"/>
        </w:rPr>
        <w:t>://</w:t>
      </w:r>
      <w:r w:rsidRPr="00C329AD">
        <w:rPr>
          <w:color w:val="000000"/>
          <w:sz w:val="28"/>
          <w:szCs w:val="28"/>
          <w:shd w:val="clear" w:color="auto" w:fill="FFFFFF"/>
          <w:lang w:val="en-US"/>
        </w:rPr>
        <w:t>polarwinco</w:t>
      </w:r>
      <w:r w:rsidRPr="00C329AD">
        <w:rPr>
          <w:color w:val="000000"/>
          <w:sz w:val="28"/>
          <w:szCs w:val="28"/>
          <w:shd w:val="clear" w:color="auto" w:fill="FFFFFF"/>
        </w:rPr>
        <w:t>.</w:t>
      </w:r>
      <w:r w:rsidRPr="00C329AD">
        <w:rPr>
          <w:color w:val="000000"/>
          <w:sz w:val="28"/>
          <w:szCs w:val="28"/>
          <w:shd w:val="clear" w:color="auto" w:fill="FFFFFF"/>
          <w:lang w:val="en-US"/>
        </w:rPr>
        <w:t>com</w:t>
      </w:r>
      <w:r w:rsidRPr="00C329AD">
        <w:rPr>
          <w:color w:val="000000"/>
          <w:sz w:val="28"/>
          <w:szCs w:val="28"/>
          <w:shd w:val="clear" w:color="auto" w:fill="FFFFFF"/>
        </w:rPr>
        <w:t>/2019/03/06/</w:t>
      </w:r>
      <w:r w:rsidRPr="00C329AD">
        <w:rPr>
          <w:color w:val="000000"/>
          <w:sz w:val="28"/>
          <w:szCs w:val="28"/>
          <w:shd w:val="clear" w:color="auto" w:fill="FFFFFF"/>
          <w:lang w:val="en-US"/>
        </w:rPr>
        <w:t>gru</w:t>
      </w:r>
      <w:r w:rsidRPr="00C329AD">
        <w:rPr>
          <w:color w:val="000000"/>
          <w:sz w:val="28"/>
          <w:szCs w:val="28"/>
          <w:shd w:val="clear" w:color="auto" w:fill="FFFFFF"/>
        </w:rPr>
        <w:t>-</w:t>
      </w:r>
      <w:r w:rsidRPr="00C329AD">
        <w:rPr>
          <w:color w:val="000000"/>
          <w:sz w:val="28"/>
          <w:szCs w:val="28"/>
          <w:shd w:val="clear" w:color="auto" w:fill="FFFFFF"/>
          <w:lang w:val="en-US"/>
        </w:rPr>
        <w:t>vs</w:t>
      </w:r>
      <w:r w:rsidRPr="00C329AD">
        <w:rPr>
          <w:color w:val="000000"/>
          <w:sz w:val="28"/>
          <w:szCs w:val="28"/>
          <w:shd w:val="clear" w:color="auto" w:fill="FFFFFF"/>
        </w:rPr>
        <w:t>-</w:t>
      </w:r>
      <w:r w:rsidRPr="00C329AD">
        <w:rPr>
          <w:color w:val="000000"/>
          <w:sz w:val="28"/>
          <w:szCs w:val="28"/>
          <w:shd w:val="clear" w:color="auto" w:fill="FFFFFF"/>
          <w:lang w:val="en-US"/>
        </w:rPr>
        <w:t>lstm</w:t>
      </w:r>
      <w:r w:rsidRPr="00C329AD">
        <w:rPr>
          <w:color w:val="000000"/>
          <w:sz w:val="28"/>
          <w:szCs w:val="28"/>
          <w:shd w:val="clear" w:color="auto" w:fill="FFFFFF"/>
        </w:rPr>
        <w:t>/</w:t>
      </w:r>
    </w:p>
    <w:p w14:paraId="4DA9AA22" w14:textId="61562053" w:rsidR="006B395D" w:rsidRDefault="006B395D" w:rsidP="006B395D">
      <w:pPr>
        <w:rPr>
          <w:sz w:val="28"/>
          <w:szCs w:val="28"/>
          <w:lang w:val="en-US"/>
        </w:rPr>
      </w:pPr>
      <w:r>
        <w:rPr>
          <w:color w:val="000000"/>
          <w:sz w:val="28"/>
          <w:szCs w:val="28"/>
          <w:shd w:val="clear" w:color="auto" w:fill="FFFFFF"/>
          <w:lang w:val="en-US"/>
        </w:rPr>
        <w:t xml:space="preserve">19 </w:t>
      </w:r>
      <w:r w:rsidRPr="00F469EF">
        <w:rPr>
          <w:sz w:val="28"/>
          <w:szCs w:val="28"/>
          <w:lang w:val="en-US"/>
        </w:rPr>
        <w:t>Hannes Y.Y., Webb P. Classification and regression trees: A User Manual for IdentifyingIndicators of Vulnerability to Famine and Chronic Food Insecurity</w:t>
      </w:r>
    </w:p>
    <w:p w14:paraId="00F0AE47" w14:textId="17381E49" w:rsidR="006B395D" w:rsidRDefault="006B395D" w:rsidP="006B395D">
      <w:pPr>
        <w:rPr>
          <w:sz w:val="28"/>
          <w:szCs w:val="28"/>
          <w:lang w:val="en-US"/>
        </w:rPr>
      </w:pPr>
      <w:r>
        <w:rPr>
          <w:sz w:val="28"/>
          <w:szCs w:val="28"/>
          <w:lang w:val="en-US"/>
        </w:rPr>
        <w:t xml:space="preserve">20 </w:t>
      </w:r>
      <w:r w:rsidR="002E69B2">
        <w:fldChar w:fldCharType="begin"/>
      </w:r>
      <w:r w:rsidR="002E69B2" w:rsidRPr="002E69B2">
        <w:rPr>
          <w:lang w:val="en-US"/>
          <w:rPrChange w:id="235" w:author="Иван Слеповичев" w:date="2020-12-15T14:56:00Z">
            <w:rPr/>
          </w:rPrChange>
        </w:rPr>
        <w:instrText xml:space="preserve"> HYPERLINK "https://techrocks.ru/2018/07/22/5-key-libraries-and-packets-for-data-analysis-in-python/" </w:instrText>
      </w:r>
      <w:r w:rsidR="002E69B2">
        <w:fldChar w:fldCharType="separate"/>
      </w:r>
      <w:r w:rsidRPr="00810D28">
        <w:rPr>
          <w:rStyle w:val="a6"/>
          <w:sz w:val="28"/>
          <w:szCs w:val="28"/>
          <w:lang w:val="en-US"/>
        </w:rPr>
        <w:t>https://techrocks.ru/2018/07/22/5-key-libraries-and-packets-for-data-analysis-in-python/</w:t>
      </w:r>
      <w:r w:rsidR="002E69B2">
        <w:rPr>
          <w:rStyle w:val="a6"/>
          <w:sz w:val="28"/>
          <w:szCs w:val="28"/>
          <w:lang w:val="en-US"/>
        </w:rPr>
        <w:fldChar w:fldCharType="end"/>
      </w:r>
    </w:p>
    <w:p w14:paraId="2C5A77B1" w14:textId="77777777" w:rsidR="006B395D" w:rsidRDefault="006B395D" w:rsidP="006B395D">
      <w:pPr>
        <w:rPr>
          <w:sz w:val="28"/>
          <w:szCs w:val="28"/>
          <w:lang w:val="en-US"/>
        </w:rPr>
      </w:pPr>
      <w:r>
        <w:rPr>
          <w:sz w:val="28"/>
          <w:szCs w:val="28"/>
          <w:lang w:val="en-US"/>
        </w:rPr>
        <w:t>21</w:t>
      </w:r>
    </w:p>
    <w:p w14:paraId="25AE86FD" w14:textId="5EEE81FA" w:rsidR="006B395D" w:rsidRDefault="006B395D" w:rsidP="006B395D">
      <w:pPr>
        <w:rPr>
          <w:rFonts w:ascii="Times New Roman" w:eastAsiaTheme="minorEastAsia" w:hAnsi="Times New Roman" w:cs="Times New Roman"/>
          <w:sz w:val="28"/>
          <w:szCs w:val="28"/>
          <w:lang w:val="en-US"/>
        </w:rPr>
      </w:pPr>
      <w:r>
        <w:rPr>
          <w:sz w:val="28"/>
          <w:szCs w:val="28"/>
          <w:lang w:val="en-US"/>
        </w:rPr>
        <w:t xml:space="preserve">22 </w:t>
      </w:r>
      <w:r w:rsidR="002E69B2">
        <w:fldChar w:fldCharType="begin"/>
      </w:r>
      <w:r w:rsidR="002E69B2" w:rsidRPr="002E69B2">
        <w:rPr>
          <w:lang w:val="en-US"/>
          <w:rPrChange w:id="236" w:author="Иван Слеповичев" w:date="2020-12-15T14:56:00Z">
            <w:rPr/>
          </w:rPrChange>
        </w:rPr>
        <w:instrText xml:space="preserve"> HYPERLINK "http://www.machinelearning.ru/wiki/index.php?title=%D0%9C%D0%B5%D1%82%D0%BE%D0%B4_%D0%91%D0%BE%D0%BA%D1%81%D0%B0-%D0%9A%D0%BE%D0%BA%D1%81%D0%B0" </w:instrText>
      </w:r>
      <w:r w:rsidR="002E69B2">
        <w:fldChar w:fldCharType="separate"/>
      </w:r>
      <w:r w:rsidRPr="00C06F6C">
        <w:rPr>
          <w:rStyle w:val="a6"/>
          <w:rFonts w:ascii="Times New Roman" w:eastAsiaTheme="minorEastAsia" w:hAnsi="Times New Roman" w:cs="Times New Roman"/>
          <w:lang w:val="en-US"/>
        </w:rPr>
        <w:t>http://www.machinelearning.ru/wiki/index.php?title=%D0%9C%D0%B5%D1%82%D0%BE%D0%B4_%D0%91%D0%BE%D0%BA%D1%81%D0%B0-%D0%9A%D0%BE%D0%BA%D1%81%D0%B0</w:t>
      </w:r>
      <w:r w:rsidR="002E69B2">
        <w:rPr>
          <w:rStyle w:val="a6"/>
          <w:rFonts w:ascii="Times New Roman" w:eastAsiaTheme="minorEastAsia" w:hAnsi="Times New Roman" w:cs="Times New Roman"/>
          <w:lang w:val="en-US"/>
        </w:rPr>
        <w:fldChar w:fldCharType="end"/>
      </w:r>
    </w:p>
    <w:p w14:paraId="337D540B" w14:textId="7EFD3B25" w:rsidR="006B395D" w:rsidRDefault="006B395D" w:rsidP="006B395D">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23 </w:t>
      </w:r>
      <w:r w:rsidR="002E69B2">
        <w:fldChar w:fldCharType="begin"/>
      </w:r>
      <w:r w:rsidR="002E69B2" w:rsidRPr="002E69B2">
        <w:rPr>
          <w:lang w:val="en-US"/>
          <w:rPrChange w:id="237" w:author="Иван Слеповичев" w:date="2020-12-15T14:56:00Z">
            <w:rPr/>
          </w:rPrChange>
        </w:rPr>
        <w:instrText xml:space="preserve"> HYPERLINK "https://www.anaconda.com/" </w:instrText>
      </w:r>
      <w:r w:rsidR="002E69B2">
        <w:fldChar w:fldCharType="separate"/>
      </w:r>
      <w:r w:rsidRPr="00C06F6C">
        <w:rPr>
          <w:rStyle w:val="a6"/>
          <w:rFonts w:ascii="Times New Roman" w:eastAsiaTheme="minorEastAsia" w:hAnsi="Times New Roman" w:cs="Times New Roman"/>
          <w:lang w:val="en-US"/>
        </w:rPr>
        <w:t>https://www.anaconda.com/</w:t>
      </w:r>
      <w:r w:rsidR="002E69B2">
        <w:rPr>
          <w:rStyle w:val="a6"/>
          <w:rFonts w:ascii="Times New Roman" w:eastAsiaTheme="minorEastAsia" w:hAnsi="Times New Roman" w:cs="Times New Roman"/>
          <w:lang w:val="en-US"/>
        </w:rPr>
        <w:fldChar w:fldCharType="end"/>
      </w:r>
    </w:p>
    <w:p w14:paraId="6A0DE7B3" w14:textId="53D2E6C9" w:rsidR="006B395D" w:rsidRPr="009971C0" w:rsidRDefault="006B395D" w:rsidP="006B395D">
      <w:pPr>
        <w:rPr>
          <w:lang w:val="en-US"/>
        </w:rPr>
      </w:pPr>
      <w:r>
        <w:rPr>
          <w:lang w:val="en-US"/>
        </w:rPr>
        <w:t xml:space="preserve">24 </w:t>
      </w:r>
      <w:r w:rsidRPr="009971C0">
        <w:rPr>
          <w:rFonts w:ascii="Times New Roman" w:eastAsia="Times New Roman" w:hAnsi="Times New Roman" w:cs="Times New Roman"/>
          <w:color w:val="000000"/>
          <w:sz w:val="28"/>
          <w:szCs w:val="28"/>
          <w:lang w:val="en-US" w:eastAsia="ru-RU"/>
        </w:rPr>
        <w:t>http://arxiv.org/abs/1412.6980</w:t>
      </w:r>
    </w:p>
    <w:p w14:paraId="327E9AFA" w14:textId="5CECA008" w:rsidR="006B395D" w:rsidRDefault="006B395D" w:rsidP="006B395D">
      <w:pPr>
        <w:rPr>
          <w:lang w:val="en-US"/>
        </w:rPr>
      </w:pPr>
      <w:r>
        <w:rPr>
          <w:lang w:val="en-US"/>
        </w:rPr>
        <w:t xml:space="preserve">25 </w:t>
      </w:r>
      <w:r w:rsidR="002E69B2">
        <w:fldChar w:fldCharType="begin"/>
      </w:r>
      <w:r w:rsidR="002E69B2" w:rsidRPr="002E69B2">
        <w:rPr>
          <w:lang w:val="en-US"/>
          <w:rPrChange w:id="238" w:author="Иван Слеповичев" w:date="2020-12-15T14:56:00Z">
            <w:rPr/>
          </w:rPrChange>
        </w:rPr>
        <w:instrText xml:space="preserve"> HYPERLINK "https://ru.investing.com/" </w:instrText>
      </w:r>
      <w:r w:rsidR="002E69B2">
        <w:fldChar w:fldCharType="separate"/>
      </w:r>
      <w:r w:rsidRPr="00C06F6C">
        <w:rPr>
          <w:rStyle w:val="a6"/>
          <w:lang w:val="en-US"/>
        </w:rPr>
        <w:t>https://ru.investing.com/</w:t>
      </w:r>
      <w:r w:rsidR="002E69B2">
        <w:rPr>
          <w:rStyle w:val="a6"/>
          <w:lang w:val="en-US"/>
        </w:rPr>
        <w:fldChar w:fldCharType="end"/>
      </w:r>
    </w:p>
    <w:p w14:paraId="3E0C3BFE" w14:textId="7CC44C23" w:rsidR="006B395D" w:rsidRPr="00821072" w:rsidRDefault="006B395D" w:rsidP="006B395D">
      <w:pPr>
        <w:rPr>
          <w:lang w:val="en-US"/>
        </w:rPr>
      </w:pPr>
      <w:r>
        <w:rPr>
          <w:lang w:val="en-US"/>
        </w:rPr>
        <w:t xml:space="preserve">26 </w:t>
      </w:r>
      <w:r w:rsidR="002E69B2">
        <w:fldChar w:fldCharType="begin"/>
      </w:r>
      <w:r w:rsidR="002E69B2" w:rsidRPr="002E69B2">
        <w:rPr>
          <w:lang w:val="en-US"/>
          <w:rPrChange w:id="239" w:author="Иван Слеповичев" w:date="2020-12-15T14:56:00Z">
            <w:rPr/>
          </w:rPrChange>
        </w:rPr>
        <w:instrText xml:space="preserve"> HYPERLINK "http://www.thescipub.com/abstract/10.3844/jmssp.2010.342.346" </w:instrText>
      </w:r>
      <w:r w:rsidR="002E69B2">
        <w:fldChar w:fldCharType="separate"/>
      </w:r>
      <w:r w:rsidRPr="004E445D">
        <w:rPr>
          <w:rStyle w:val="a6"/>
          <w:rFonts w:ascii="Arial" w:hAnsi="Arial" w:cs="Arial"/>
          <w:color w:val="1155CC"/>
          <w:sz w:val="20"/>
          <w:szCs w:val="20"/>
          <w:lang w:val="en-US"/>
        </w:rPr>
        <w:t>http://www.thescipub.com/abstract/10.3844/jmssp.2010.342.346</w:t>
      </w:r>
      <w:r w:rsidR="002E69B2">
        <w:rPr>
          <w:rStyle w:val="a6"/>
          <w:rFonts w:ascii="Arial" w:hAnsi="Arial" w:cs="Arial"/>
          <w:color w:val="1155CC"/>
          <w:sz w:val="20"/>
          <w:szCs w:val="20"/>
          <w:lang w:val="en-US"/>
        </w:rPr>
        <w:fldChar w:fldCharType="end"/>
      </w:r>
    </w:p>
    <w:p w14:paraId="76664A93" w14:textId="3BA5021A" w:rsidR="006B395D" w:rsidRPr="00821072" w:rsidRDefault="006B395D" w:rsidP="006B395D">
      <w:pPr>
        <w:rPr>
          <w:lang w:val="en-US"/>
        </w:rPr>
      </w:pPr>
      <w:r>
        <w:rPr>
          <w:lang w:val="en-US"/>
        </w:rPr>
        <w:t xml:space="preserve">27 </w:t>
      </w:r>
      <w:r w:rsidR="002E69B2">
        <w:fldChar w:fldCharType="begin"/>
      </w:r>
      <w:r w:rsidR="002E69B2" w:rsidRPr="002E69B2">
        <w:rPr>
          <w:lang w:val="en-US"/>
          <w:rPrChange w:id="240" w:author="Иван Слеповичев" w:date="2020-12-15T14:56:00Z">
            <w:rPr/>
          </w:rPrChange>
        </w:rPr>
        <w:instrText xml:space="preserve"> HYPERLINK "https://www.tensorflow.org/tutorials/structured_data/time_series?hl=en" </w:instrText>
      </w:r>
      <w:r w:rsidR="002E69B2">
        <w:fldChar w:fldCharType="separate"/>
      </w:r>
      <w:r w:rsidRPr="00C06F6C">
        <w:rPr>
          <w:rStyle w:val="a6"/>
          <w:lang w:val="en-US"/>
        </w:rPr>
        <w:t>https</w:t>
      </w:r>
      <w:r w:rsidRPr="00821072">
        <w:rPr>
          <w:rStyle w:val="a6"/>
          <w:lang w:val="en-US"/>
        </w:rPr>
        <w:t>://</w:t>
      </w:r>
      <w:r w:rsidRPr="00C06F6C">
        <w:rPr>
          <w:rStyle w:val="a6"/>
          <w:lang w:val="en-US"/>
        </w:rPr>
        <w:t>www</w:t>
      </w:r>
      <w:r w:rsidRPr="00821072">
        <w:rPr>
          <w:rStyle w:val="a6"/>
          <w:lang w:val="en-US"/>
        </w:rPr>
        <w:t>.</w:t>
      </w:r>
      <w:r w:rsidRPr="00C06F6C">
        <w:rPr>
          <w:rStyle w:val="a6"/>
          <w:lang w:val="en-US"/>
        </w:rPr>
        <w:t>tensorflow</w:t>
      </w:r>
      <w:r w:rsidRPr="00821072">
        <w:rPr>
          <w:rStyle w:val="a6"/>
          <w:lang w:val="en-US"/>
        </w:rPr>
        <w:t>.</w:t>
      </w:r>
      <w:r w:rsidRPr="00C06F6C">
        <w:rPr>
          <w:rStyle w:val="a6"/>
          <w:lang w:val="en-US"/>
        </w:rPr>
        <w:t>org</w:t>
      </w:r>
      <w:r w:rsidRPr="00821072">
        <w:rPr>
          <w:rStyle w:val="a6"/>
          <w:lang w:val="en-US"/>
        </w:rPr>
        <w:t>/</w:t>
      </w:r>
      <w:r w:rsidRPr="00C06F6C">
        <w:rPr>
          <w:rStyle w:val="a6"/>
          <w:lang w:val="en-US"/>
        </w:rPr>
        <w:t>tutorials</w:t>
      </w:r>
      <w:r w:rsidRPr="00821072">
        <w:rPr>
          <w:rStyle w:val="a6"/>
          <w:lang w:val="en-US"/>
        </w:rPr>
        <w:t>/</w:t>
      </w:r>
      <w:r w:rsidRPr="00C06F6C">
        <w:rPr>
          <w:rStyle w:val="a6"/>
          <w:lang w:val="en-US"/>
        </w:rPr>
        <w:t>structured</w:t>
      </w:r>
      <w:r w:rsidRPr="00821072">
        <w:rPr>
          <w:rStyle w:val="a6"/>
          <w:lang w:val="en-US"/>
        </w:rPr>
        <w:t>_</w:t>
      </w:r>
      <w:r w:rsidRPr="00C06F6C">
        <w:rPr>
          <w:rStyle w:val="a6"/>
          <w:lang w:val="en-US"/>
        </w:rPr>
        <w:t>data</w:t>
      </w:r>
      <w:r w:rsidRPr="00821072">
        <w:rPr>
          <w:rStyle w:val="a6"/>
          <w:lang w:val="en-US"/>
        </w:rPr>
        <w:t>/</w:t>
      </w:r>
      <w:r w:rsidRPr="00C06F6C">
        <w:rPr>
          <w:rStyle w:val="a6"/>
          <w:lang w:val="en-US"/>
        </w:rPr>
        <w:t>time</w:t>
      </w:r>
      <w:r w:rsidRPr="00821072">
        <w:rPr>
          <w:rStyle w:val="a6"/>
          <w:lang w:val="en-US"/>
        </w:rPr>
        <w:t>_</w:t>
      </w:r>
      <w:r w:rsidRPr="00C06F6C">
        <w:rPr>
          <w:rStyle w:val="a6"/>
          <w:lang w:val="en-US"/>
        </w:rPr>
        <w:t>series</w:t>
      </w:r>
      <w:r w:rsidRPr="00821072">
        <w:rPr>
          <w:rStyle w:val="a6"/>
          <w:lang w:val="en-US"/>
        </w:rPr>
        <w:t>?</w:t>
      </w:r>
      <w:r w:rsidRPr="00C06F6C">
        <w:rPr>
          <w:rStyle w:val="a6"/>
          <w:lang w:val="en-US"/>
        </w:rPr>
        <w:t>hl</w:t>
      </w:r>
      <w:r w:rsidRPr="00821072">
        <w:rPr>
          <w:rStyle w:val="a6"/>
          <w:lang w:val="en-US"/>
        </w:rPr>
        <w:t>=</w:t>
      </w:r>
      <w:r w:rsidRPr="00C06F6C">
        <w:rPr>
          <w:rStyle w:val="a6"/>
          <w:lang w:val="en-US"/>
        </w:rPr>
        <w:t>en</w:t>
      </w:r>
      <w:r w:rsidR="002E69B2">
        <w:rPr>
          <w:rStyle w:val="a6"/>
          <w:lang w:val="en-US"/>
        </w:rPr>
        <w:fldChar w:fldCharType="end"/>
      </w:r>
    </w:p>
    <w:p w14:paraId="4D47D84C" w14:textId="444E7829" w:rsidR="006B395D" w:rsidRPr="00821072" w:rsidRDefault="006B395D" w:rsidP="006B395D">
      <w:pPr>
        <w:rPr>
          <w:lang w:val="en-US"/>
        </w:rPr>
      </w:pPr>
      <w:r>
        <w:rPr>
          <w:lang w:val="en-US"/>
        </w:rPr>
        <w:t xml:space="preserve">28 </w:t>
      </w:r>
      <w:r w:rsidRPr="00821072">
        <w:rPr>
          <w:lang w:val="en-US"/>
        </w:rPr>
        <w:t xml:space="preserve"> </w:t>
      </w:r>
      <w:hyperlink r:id="rId37" w:history="1">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images</w:t>
        </w:r>
        <w:r w:rsidRPr="00821072">
          <w:rPr>
            <w:rStyle w:val="a6"/>
            <w:lang w:val="en-US"/>
          </w:rPr>
          <w:t>/</w:t>
        </w:r>
        <w:r w:rsidRPr="00C06F6C">
          <w:rPr>
            <w:rStyle w:val="a6"/>
            <w:lang w:val="en-US"/>
          </w:rPr>
          <w:t>archive</w:t>
        </w:r>
        <w:r w:rsidRPr="00821072">
          <w:rPr>
            <w:rStyle w:val="a6"/>
            <w:lang w:val="en-US"/>
          </w:rPr>
          <w:t>/</w:t>
        </w:r>
        <w:r w:rsidRPr="00C06F6C">
          <w:rPr>
            <w:rStyle w:val="a6"/>
            <w:lang w:val="en-US"/>
          </w:rPr>
          <w:t>c</w:t>
        </w:r>
        <w:r w:rsidRPr="00821072">
          <w:rPr>
            <w:rStyle w:val="a6"/>
            <w:lang w:val="en-US"/>
          </w:rPr>
          <w:t>/</w:t>
        </w:r>
        <w:r w:rsidRPr="00C06F6C">
          <w:rPr>
            <w:rStyle w:val="a6"/>
            <w:lang w:val="en-US"/>
          </w:rPr>
          <w:t>cb</w:t>
        </w:r>
        <w:r w:rsidRPr="00821072">
          <w:rPr>
            <w:rStyle w:val="a6"/>
            <w:lang w:val="en-US"/>
          </w:rPr>
          <w:t>/20160412121749%21</w:t>
        </w:r>
        <w:r w:rsidRPr="00C06F6C">
          <w:rPr>
            <w:rStyle w:val="a6"/>
            <w:lang w:val="en-US"/>
          </w:rPr>
          <w:t>Voron</w:t>
        </w:r>
        <w:r w:rsidRPr="00821072">
          <w:rPr>
            <w:rStyle w:val="a6"/>
            <w:lang w:val="en-US"/>
          </w:rPr>
          <w:t>-</w:t>
        </w:r>
        <w:r w:rsidRPr="00C06F6C">
          <w:rPr>
            <w:rStyle w:val="a6"/>
            <w:lang w:val="en-US"/>
          </w:rPr>
          <w:t>ML</w:t>
        </w:r>
        <w:r w:rsidRPr="00821072">
          <w:rPr>
            <w:rStyle w:val="a6"/>
            <w:lang w:val="en-US"/>
          </w:rPr>
          <w:t>-</w:t>
        </w:r>
        <w:r w:rsidRPr="00C06F6C">
          <w:rPr>
            <w:rStyle w:val="a6"/>
            <w:lang w:val="en-US"/>
          </w:rPr>
          <w:t>forecasting</w:t>
        </w:r>
        <w:r w:rsidRPr="00821072">
          <w:rPr>
            <w:rStyle w:val="a6"/>
            <w:lang w:val="en-US"/>
          </w:rPr>
          <w:t>-</w:t>
        </w:r>
        <w:r w:rsidRPr="00C06F6C">
          <w:rPr>
            <w:rStyle w:val="a6"/>
            <w:lang w:val="en-US"/>
          </w:rPr>
          <w:t>slides</w:t>
        </w:r>
        <w:r w:rsidRPr="00821072">
          <w:rPr>
            <w:rStyle w:val="a6"/>
            <w:lang w:val="en-US"/>
          </w:rPr>
          <w:t>.</w:t>
        </w:r>
        <w:r w:rsidRPr="00C06F6C">
          <w:rPr>
            <w:rStyle w:val="a6"/>
            <w:lang w:val="en-US"/>
          </w:rPr>
          <w:t>pdf</w:t>
        </w:r>
      </w:hyperlink>
    </w:p>
    <w:p w14:paraId="5841AEDB" w14:textId="11649922" w:rsidR="006B395D" w:rsidRPr="00821072" w:rsidRDefault="006B395D" w:rsidP="006B395D">
      <w:pPr>
        <w:rPr>
          <w:lang w:val="en-US"/>
        </w:rPr>
      </w:pPr>
      <w:r>
        <w:rPr>
          <w:lang w:val="en-US"/>
        </w:rPr>
        <w:t xml:space="preserve">29 </w:t>
      </w:r>
      <w:r w:rsidR="002E69B2">
        <w:fldChar w:fldCharType="begin"/>
      </w:r>
      <w:r w:rsidR="002E69B2" w:rsidRPr="002E69B2">
        <w:rPr>
          <w:lang w:val="en-US"/>
          <w:rPrChange w:id="241" w:author="Иван Слеповичев" w:date="2020-12-15T14:56:00Z">
            <w:rPr/>
          </w:rPrChange>
        </w:rPr>
        <w:instrText xml:space="preserve"> HYPERLINK "http://www.machinelearning.ru/wiki/index.php?title=%D0%9A%D0%B0%D1%82%D0%B5%D0%B3%D0%BE%D1%80%D0%B8%D1%8F:%D0%9F%D1%80%D0%BE%D0%B3%D0%BD%D0%BE%D0%B7%D0%B8%D1%80%D0%BE%D0%B2%D0%B0%D0%BD%D0%B8%D0%B5_%D0%B2%D1%80%D0%B5%D0%BC%D0%B5%D0%BD%D0%BD%D1%8B%D1%85_%D1%80%D1%8F%D0%B4%D0%BE%D0%B2" </w:instrText>
      </w:r>
      <w:r w:rsidR="002E69B2">
        <w:fldChar w:fldCharType="separate"/>
      </w:r>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index</w:t>
      </w:r>
      <w:r w:rsidRPr="00821072">
        <w:rPr>
          <w:rStyle w:val="a6"/>
          <w:lang w:val="en-US"/>
        </w:rPr>
        <w:t>.</w:t>
      </w:r>
      <w:r w:rsidRPr="00C06F6C">
        <w:rPr>
          <w:rStyle w:val="a6"/>
          <w:lang w:val="en-US"/>
        </w:rPr>
        <w:t>php</w:t>
      </w:r>
      <w:r w:rsidRPr="00821072">
        <w:rPr>
          <w:rStyle w:val="a6"/>
          <w:lang w:val="en-US"/>
        </w:rPr>
        <w:t>?</w:t>
      </w:r>
      <w:r w:rsidRPr="00C06F6C">
        <w:rPr>
          <w:rStyle w:val="a6"/>
          <w:lang w:val="en-US"/>
        </w:rPr>
        <w:t>title</w:t>
      </w:r>
      <w:r w:rsidRPr="00821072">
        <w:rPr>
          <w:rStyle w:val="a6"/>
          <w:lang w:val="en-US"/>
        </w:rPr>
        <w:t>=%</w:t>
      </w:r>
      <w:r w:rsidRPr="00C06F6C">
        <w:rPr>
          <w:rStyle w:val="a6"/>
          <w:lang w:val="en-US"/>
        </w:rPr>
        <w:t>D</w:t>
      </w:r>
      <w:r w:rsidRPr="00821072">
        <w:rPr>
          <w:rStyle w:val="a6"/>
          <w:lang w:val="en-US"/>
        </w:rPr>
        <w:t>0%9</w:t>
      </w:r>
      <w:r w:rsidRPr="00C06F6C">
        <w:rPr>
          <w:rStyle w:val="a6"/>
          <w:lang w:val="en-US"/>
        </w:rPr>
        <w:t>A</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1%82%</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0%9</w:t>
      </w:r>
      <w:r w:rsidRPr="00C06F6C">
        <w:rPr>
          <w:rStyle w:val="a6"/>
          <w:lang w:val="en-US"/>
        </w:rPr>
        <w:t>F</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7%</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0%</w:t>
      </w:r>
      <w:r w:rsidRPr="00C06F6C">
        <w:rPr>
          <w:rStyle w:val="a6"/>
          <w:lang w:val="en-US"/>
        </w:rPr>
        <w:t>B</w:t>
      </w:r>
      <w:r w:rsidRPr="00821072">
        <w:rPr>
          <w:rStyle w:val="a6"/>
          <w:lang w:val="en-US"/>
        </w:rPr>
        <w:t>5_%</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BC</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1%8</w:t>
      </w:r>
      <w:r w:rsidRPr="00C06F6C">
        <w:rPr>
          <w:rStyle w:val="a6"/>
          <w:lang w:val="en-US"/>
        </w:rPr>
        <w:t>B</w:t>
      </w:r>
      <w:r w:rsidRPr="00821072">
        <w:rPr>
          <w:rStyle w:val="a6"/>
          <w:lang w:val="en-US"/>
        </w:rPr>
        <w:t>%</w:t>
      </w:r>
      <w:r w:rsidRPr="00C06F6C">
        <w:rPr>
          <w:rStyle w:val="a6"/>
          <w:lang w:val="en-US"/>
        </w:rPr>
        <w:t>D</w:t>
      </w:r>
      <w:r w:rsidRPr="00821072">
        <w:rPr>
          <w:rStyle w:val="a6"/>
          <w:lang w:val="en-US"/>
        </w:rPr>
        <w:t>1%85_%</w:t>
      </w:r>
      <w:r w:rsidRPr="00C06F6C">
        <w:rPr>
          <w:rStyle w:val="a6"/>
          <w:lang w:val="en-US"/>
        </w:rPr>
        <w:t>D</w:t>
      </w:r>
      <w:r w:rsidRPr="00821072">
        <w:rPr>
          <w:rStyle w:val="a6"/>
          <w:lang w:val="en-US"/>
        </w:rPr>
        <w:t>1%80%</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4%</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002E69B2">
        <w:rPr>
          <w:rStyle w:val="a6"/>
          <w:lang w:val="en-US"/>
        </w:rPr>
        <w:fldChar w:fldCharType="end"/>
      </w:r>
      <w:r w:rsidRPr="00821072">
        <w:rPr>
          <w:lang w:val="en-US"/>
        </w:rPr>
        <w:t xml:space="preserve"> </w:t>
      </w:r>
    </w:p>
    <w:p w14:paraId="71296C01" w14:textId="20F12609" w:rsidR="00F7189D" w:rsidRPr="007F2FD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30 </w:t>
      </w:r>
      <w:r w:rsidR="00C167B1">
        <w:fldChar w:fldCharType="begin"/>
      </w:r>
      <w:r w:rsidR="00C167B1" w:rsidRPr="00C167B1">
        <w:rPr>
          <w:lang w:val="en-US"/>
          <w:rPrChange w:id="242" w:author="Учетная запись Майкрософт" w:date="2020-12-16T09:55:00Z">
            <w:rPr/>
          </w:rPrChange>
        </w:rPr>
        <w:instrText xml:space="preserve"> HYPERLINK "https://www.tensorflow.org/api_docs/python/tf/keras/layers/Conv1D" </w:instrText>
      </w:r>
      <w:r w:rsidR="00C167B1">
        <w:fldChar w:fldCharType="separate"/>
      </w:r>
      <w:r w:rsidR="00F7189D" w:rsidRPr="007F2FDD">
        <w:rPr>
          <w:rStyle w:val="a6"/>
          <w:rFonts w:ascii="Times New Roman" w:eastAsiaTheme="minorEastAsia" w:hAnsi="Times New Roman" w:cs="Times New Roman"/>
          <w:bCs/>
          <w:sz w:val="28"/>
          <w:szCs w:val="28"/>
          <w:lang w:val="en-US"/>
        </w:rPr>
        <w:t>https://www.tensorflow.org/api_docs/python/tf/keras/layers/Conv1D</w:t>
      </w:r>
      <w:r w:rsidR="00C167B1">
        <w:rPr>
          <w:rStyle w:val="a6"/>
          <w:rFonts w:ascii="Times New Roman" w:eastAsiaTheme="minorEastAsia" w:hAnsi="Times New Roman" w:cs="Times New Roman"/>
          <w:bCs/>
          <w:sz w:val="28"/>
          <w:szCs w:val="28"/>
          <w:lang w:val="en-US"/>
        </w:rPr>
        <w:fldChar w:fldCharType="end"/>
      </w:r>
    </w:p>
    <w:p w14:paraId="5D21596C" w14:textId="473C8E5E" w:rsidR="00F7189D" w:rsidRPr="007F2FD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31 </w:t>
      </w:r>
      <w:r w:rsidR="00F7189D" w:rsidRPr="007F2FDD">
        <w:rPr>
          <w:rFonts w:ascii="Times New Roman" w:eastAsiaTheme="minorEastAsia" w:hAnsi="Times New Roman" w:cs="Times New Roman"/>
          <w:bCs/>
          <w:color w:val="000000" w:themeColor="text1"/>
          <w:sz w:val="28"/>
          <w:szCs w:val="28"/>
          <w:lang w:val="en-US"/>
        </w:rPr>
        <w:t xml:space="preserve"> </w:t>
      </w:r>
      <w:hyperlink r:id="rId38" w:history="1">
        <w:r w:rsidR="00F7189D" w:rsidRPr="007F2FDD">
          <w:rPr>
            <w:rStyle w:val="a6"/>
            <w:rFonts w:ascii="Times New Roman" w:eastAsiaTheme="minorEastAsia" w:hAnsi="Times New Roman" w:cs="Times New Roman"/>
            <w:bCs/>
            <w:sz w:val="28"/>
            <w:szCs w:val="28"/>
            <w:lang w:val="en-US"/>
          </w:rPr>
          <w:t>https://www.python.org/</w:t>
        </w:r>
      </w:hyperlink>
    </w:p>
    <w:p w14:paraId="63707633" w14:textId="07B1D9C7" w:rsidR="00F7189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32 </w:t>
      </w:r>
      <w:r w:rsidR="00F7189D" w:rsidRPr="007F2FDD">
        <w:rPr>
          <w:rFonts w:ascii="Times New Roman" w:eastAsiaTheme="minorEastAsia" w:hAnsi="Times New Roman" w:cs="Times New Roman"/>
          <w:bCs/>
          <w:color w:val="000000" w:themeColor="text1"/>
          <w:sz w:val="28"/>
          <w:szCs w:val="28"/>
          <w:lang w:val="en-US"/>
        </w:rPr>
        <w:t xml:space="preserve"> </w:t>
      </w:r>
      <w:r w:rsidR="00C167B1">
        <w:fldChar w:fldCharType="begin"/>
      </w:r>
      <w:r w:rsidR="00C167B1" w:rsidRPr="00C167B1">
        <w:rPr>
          <w:lang w:val="en-US"/>
          <w:rPrChange w:id="243" w:author="Учетная запись Майкрософт" w:date="2020-12-16T09:54:00Z">
            <w:rPr/>
          </w:rPrChange>
        </w:rPr>
        <w:instrText xml:space="preserve"> HYPERLINK "https://pythonru.com/osnovy/operatory-python" </w:instrText>
      </w:r>
      <w:r w:rsidR="00C167B1">
        <w:fldChar w:fldCharType="separate"/>
      </w:r>
      <w:r w:rsidR="00F7189D" w:rsidRPr="00C06F6C">
        <w:rPr>
          <w:rStyle w:val="a6"/>
          <w:rFonts w:ascii="Times New Roman" w:eastAsiaTheme="minorEastAsia" w:hAnsi="Times New Roman" w:cs="Times New Roman"/>
          <w:bCs/>
          <w:sz w:val="28"/>
          <w:szCs w:val="28"/>
          <w:lang w:val="en-US"/>
        </w:rPr>
        <w:t>https://pythonru.com/osnovy/operatory-python</w:t>
      </w:r>
      <w:r w:rsidR="00C167B1">
        <w:rPr>
          <w:rStyle w:val="a6"/>
          <w:rFonts w:ascii="Times New Roman" w:eastAsiaTheme="minorEastAsia" w:hAnsi="Times New Roman" w:cs="Times New Roman"/>
          <w:bCs/>
          <w:sz w:val="28"/>
          <w:szCs w:val="28"/>
          <w:lang w:val="en-US"/>
        </w:rPr>
        <w:fldChar w:fldCharType="end"/>
      </w:r>
    </w:p>
    <w:p w14:paraId="6C7366EE" w14:textId="07E28CDD" w:rsidR="00F7189D" w:rsidRPr="007F2FD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33</w:t>
      </w:r>
      <w:r w:rsidR="00F7189D" w:rsidRPr="007F2FDD">
        <w:rPr>
          <w:rFonts w:ascii="Times New Roman" w:eastAsiaTheme="minorEastAsia" w:hAnsi="Times New Roman" w:cs="Times New Roman"/>
          <w:bCs/>
          <w:color w:val="000000" w:themeColor="text1"/>
          <w:sz w:val="28"/>
          <w:szCs w:val="28"/>
          <w:lang w:val="en-US"/>
        </w:rPr>
        <w:t xml:space="preserve"> </w:t>
      </w:r>
      <w:r w:rsidR="002E69B2">
        <w:fldChar w:fldCharType="begin"/>
      </w:r>
      <w:r w:rsidR="002E69B2" w:rsidRPr="002E69B2">
        <w:rPr>
          <w:lang w:val="en-US"/>
          <w:rPrChange w:id="244" w:author="Иван Слеповичев" w:date="2020-12-15T14:56:00Z">
            <w:rPr/>
          </w:rPrChange>
        </w:rPr>
        <w:instrText xml:space="preserve"> HYPERLINK "https://keras.io/" </w:instrText>
      </w:r>
      <w:r w:rsidR="002E69B2">
        <w:fldChar w:fldCharType="separate"/>
      </w:r>
      <w:r w:rsidR="00F7189D" w:rsidRPr="007F2FDD">
        <w:rPr>
          <w:rStyle w:val="a6"/>
          <w:rFonts w:ascii="Times New Roman" w:eastAsiaTheme="minorEastAsia" w:hAnsi="Times New Roman" w:cs="Times New Roman"/>
          <w:bCs/>
          <w:sz w:val="28"/>
          <w:szCs w:val="28"/>
          <w:lang w:val="en-US"/>
        </w:rPr>
        <w:t>https://keras.io/</w:t>
      </w:r>
      <w:r w:rsidR="002E69B2">
        <w:rPr>
          <w:rStyle w:val="a6"/>
          <w:rFonts w:ascii="Times New Roman" w:eastAsiaTheme="minorEastAsia" w:hAnsi="Times New Roman" w:cs="Times New Roman"/>
          <w:bCs/>
          <w:sz w:val="28"/>
          <w:szCs w:val="28"/>
          <w:lang w:val="en-US"/>
        </w:rPr>
        <w:fldChar w:fldCharType="end"/>
      </w:r>
    </w:p>
    <w:p w14:paraId="2240A196" w14:textId="2E0B23C6"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w:t>
      </w:r>
      <w:r w:rsidR="006107FB">
        <w:rPr>
          <w:rFonts w:ascii="Times New Roman" w:eastAsiaTheme="minorEastAsia" w:hAnsi="Times New Roman" w:cs="Times New Roman"/>
          <w:bCs/>
          <w:color w:val="000000" w:themeColor="text1"/>
          <w:sz w:val="28"/>
          <w:szCs w:val="28"/>
          <w:lang w:val="en-US"/>
        </w:rPr>
        <w:t>4</w:t>
      </w:r>
      <w:r w:rsidR="00F7189D">
        <w:rPr>
          <w:rFonts w:ascii="Times New Roman" w:eastAsiaTheme="minorEastAsia" w:hAnsi="Times New Roman" w:cs="Times New Roman"/>
          <w:bCs/>
          <w:color w:val="000000" w:themeColor="text1"/>
          <w:sz w:val="28"/>
          <w:szCs w:val="28"/>
          <w:lang w:val="en-US"/>
        </w:rPr>
        <w:t xml:space="preserve"> </w:t>
      </w:r>
      <w:r w:rsidR="002E69B2">
        <w:fldChar w:fldCharType="begin"/>
      </w:r>
      <w:r w:rsidR="002E69B2" w:rsidRPr="002E69B2">
        <w:rPr>
          <w:lang w:val="en-US"/>
          <w:rPrChange w:id="245" w:author="Иван Слеповичев" w:date="2020-12-15T14:56:00Z">
            <w:rPr/>
          </w:rPrChange>
        </w:rPr>
        <w:instrText xml:space="preserve"> HYPERLINK "https://habr.com/ru/company/ods/blog/325432/" </w:instrText>
      </w:r>
      <w:r w:rsidR="002E69B2">
        <w:fldChar w:fldCharType="separate"/>
      </w:r>
      <w:r w:rsidR="00F7189D" w:rsidRPr="00C06F6C">
        <w:rPr>
          <w:rStyle w:val="a6"/>
          <w:rFonts w:ascii="Times New Roman" w:eastAsiaTheme="minorEastAsia" w:hAnsi="Times New Roman" w:cs="Times New Roman"/>
          <w:bCs/>
          <w:sz w:val="28"/>
          <w:szCs w:val="28"/>
          <w:lang w:val="en-US"/>
        </w:rPr>
        <w:t>https://habr.com/ru/company/ods/blog/325432/</w:t>
      </w:r>
      <w:r w:rsidR="002E69B2">
        <w:rPr>
          <w:rStyle w:val="a6"/>
          <w:rFonts w:ascii="Times New Roman" w:eastAsiaTheme="minorEastAsia" w:hAnsi="Times New Roman" w:cs="Times New Roman"/>
          <w:bCs/>
          <w:sz w:val="28"/>
          <w:szCs w:val="28"/>
          <w:lang w:val="en-US"/>
        </w:rPr>
        <w:fldChar w:fldCharType="end"/>
      </w:r>
    </w:p>
    <w:p w14:paraId="2483CB57" w14:textId="415B5801"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w:t>
      </w:r>
      <w:r w:rsidR="006107FB">
        <w:rPr>
          <w:rFonts w:ascii="Times New Roman" w:eastAsiaTheme="minorEastAsia" w:hAnsi="Times New Roman" w:cs="Times New Roman"/>
          <w:bCs/>
          <w:color w:val="000000" w:themeColor="text1"/>
          <w:sz w:val="28"/>
          <w:szCs w:val="28"/>
          <w:lang w:val="en-US"/>
        </w:rPr>
        <w:t>5</w:t>
      </w:r>
      <w:r w:rsidR="00F7189D">
        <w:rPr>
          <w:rFonts w:ascii="Times New Roman" w:eastAsiaTheme="minorEastAsia" w:hAnsi="Times New Roman" w:cs="Times New Roman"/>
          <w:bCs/>
          <w:color w:val="000000" w:themeColor="text1"/>
          <w:sz w:val="28"/>
          <w:szCs w:val="28"/>
          <w:lang w:val="en-US"/>
        </w:rPr>
        <w:t xml:space="preserve"> </w:t>
      </w:r>
      <w:r w:rsidR="002E69B2">
        <w:fldChar w:fldCharType="begin"/>
      </w:r>
      <w:r w:rsidR="002E69B2" w:rsidRPr="002E69B2">
        <w:rPr>
          <w:lang w:val="en-US"/>
          <w:rPrChange w:id="246" w:author="Иван Слеповичев" w:date="2020-12-15T14:56:00Z">
            <w:rPr/>
          </w:rPrChange>
        </w:rPr>
        <w:instrText xml:space="preserve"> HYPERLINK "https://python.ivan-shamaev.ru/keras-tutorial-beginner-guide-to-deep-learning-in-python/" </w:instrText>
      </w:r>
      <w:r w:rsidR="002E69B2">
        <w:fldChar w:fldCharType="separate"/>
      </w:r>
      <w:r w:rsidR="00F7189D" w:rsidRPr="00C06F6C">
        <w:rPr>
          <w:rStyle w:val="a6"/>
          <w:rFonts w:ascii="Times New Roman" w:eastAsiaTheme="minorEastAsia" w:hAnsi="Times New Roman" w:cs="Times New Roman"/>
          <w:bCs/>
          <w:sz w:val="28"/>
          <w:szCs w:val="28"/>
          <w:lang w:val="en-US"/>
        </w:rPr>
        <w:t>https://python.ivan-shamaev.ru/keras-tutorial-beginner-guide-to-deep-learning-in-python/</w:t>
      </w:r>
      <w:r w:rsidR="002E69B2">
        <w:rPr>
          <w:rStyle w:val="a6"/>
          <w:rFonts w:ascii="Times New Roman" w:eastAsiaTheme="minorEastAsia" w:hAnsi="Times New Roman" w:cs="Times New Roman"/>
          <w:bCs/>
          <w:sz w:val="28"/>
          <w:szCs w:val="28"/>
          <w:lang w:val="en-US"/>
        </w:rPr>
        <w:fldChar w:fldCharType="end"/>
      </w:r>
    </w:p>
    <w:p w14:paraId="6F1C85E5" w14:textId="77777777" w:rsidR="00F7189D" w:rsidRPr="007F2FDD" w:rsidRDefault="00F7189D" w:rsidP="00F7189D">
      <w:pPr>
        <w:rPr>
          <w:rFonts w:ascii="Times New Roman" w:eastAsiaTheme="minorEastAsia" w:hAnsi="Times New Roman" w:cs="Times New Roman"/>
          <w:bCs/>
          <w:color w:val="000000" w:themeColor="text1"/>
          <w:sz w:val="28"/>
          <w:szCs w:val="28"/>
          <w:lang w:val="en-US"/>
        </w:rPr>
      </w:pPr>
    </w:p>
    <w:p w14:paraId="3449925C" w14:textId="77777777" w:rsidR="00F7189D" w:rsidRPr="007F2FDD" w:rsidRDefault="00F7189D" w:rsidP="00F7189D">
      <w:pPr>
        <w:rPr>
          <w:rFonts w:ascii="Times New Roman" w:eastAsiaTheme="minorEastAsia" w:hAnsi="Times New Roman" w:cs="Times New Roman"/>
          <w:b/>
          <w:bCs/>
          <w:color w:val="000000" w:themeColor="text1"/>
          <w:sz w:val="28"/>
          <w:szCs w:val="28"/>
          <w:lang w:val="en-US"/>
        </w:rPr>
      </w:pPr>
      <w:r w:rsidRPr="007F2FDD">
        <w:rPr>
          <w:rFonts w:ascii="Times New Roman" w:eastAsiaTheme="minorEastAsia" w:hAnsi="Times New Roman" w:cs="Times New Roman"/>
          <w:color w:val="000000" w:themeColor="text1"/>
          <w:lang w:val="en-US"/>
        </w:rPr>
        <w:br w:type="page"/>
      </w:r>
    </w:p>
    <w:p w14:paraId="0580AA1E" w14:textId="77777777" w:rsidR="00F7189D"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47" w:name="_Toc58017210"/>
      <w:r>
        <w:rPr>
          <w:rFonts w:ascii="Times New Roman" w:eastAsiaTheme="minorEastAsia" w:hAnsi="Times New Roman" w:cs="Times New Roman"/>
          <w:color w:val="000000" w:themeColor="text1"/>
        </w:rPr>
        <w:lastRenderedPageBreak/>
        <w:t>Приложение А. Листинг программы</w:t>
      </w:r>
      <w:bookmarkEnd w:id="247"/>
    </w:p>
    <w:p w14:paraId="340AFA72" w14:textId="77777777" w:rsidR="00F7189D" w:rsidRDefault="00F7189D" w:rsidP="00F7189D">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2436AE13"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48" w:name="_Toc58017211"/>
      <w:r>
        <w:rPr>
          <w:rFonts w:ascii="Times New Roman" w:eastAsiaTheme="minorEastAsia" w:hAnsi="Times New Roman" w:cs="Times New Roman"/>
          <w:color w:val="000000" w:themeColor="text1"/>
        </w:rPr>
        <w:lastRenderedPageBreak/>
        <w:t>Приложение Б. Графики прогнозов экспорта</w:t>
      </w:r>
      <w:bookmarkEnd w:id="248"/>
      <w:r>
        <w:rPr>
          <w:rFonts w:ascii="Times New Roman" w:eastAsiaTheme="minorEastAsia" w:hAnsi="Times New Roman" w:cs="Times New Roman"/>
          <w:color w:val="000000" w:themeColor="text1"/>
        </w:rPr>
        <w:t xml:space="preserve"> </w:t>
      </w:r>
    </w:p>
    <w:p w14:paraId="60C0CD64"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5F9461E6"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64BFE6E3" wp14:editId="31098C99">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A7C95F6" w14:textId="15B9A33F"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w:t>
      </w:r>
      <w:r w:rsidR="0075375E">
        <w:rPr>
          <w:rFonts w:ascii="Times New Roman" w:eastAsia="Times New Roman" w:hAnsi="Times New Roman" w:cs="Times New Roman"/>
          <w:color w:val="000000"/>
          <w:sz w:val="24"/>
          <w:szCs w:val="28"/>
          <w:lang w:eastAsia="ru-RU"/>
        </w:rPr>
        <w:t>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Аргентины</w:t>
      </w:r>
    </w:p>
    <w:p w14:paraId="37676C7C" w14:textId="77777777" w:rsidR="0075375E" w:rsidRPr="007A0C9E" w:rsidRDefault="0075375E" w:rsidP="00F7189D">
      <w:pPr>
        <w:spacing w:after="0" w:line="240" w:lineRule="auto"/>
        <w:jc w:val="center"/>
        <w:rPr>
          <w:rFonts w:ascii="Times New Roman" w:eastAsia="Times New Roman" w:hAnsi="Times New Roman" w:cs="Times New Roman"/>
          <w:szCs w:val="24"/>
          <w:lang w:eastAsia="ru-RU"/>
        </w:rPr>
      </w:pPr>
    </w:p>
    <w:p w14:paraId="7891DD4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663A644" wp14:editId="47EE72FE">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EE3B223" w14:textId="3B6B911A"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Канады</w:t>
      </w:r>
    </w:p>
    <w:p w14:paraId="5035903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1BE5085" wp14:editId="1D23B46B">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1E9EA2A" w14:textId="4F37046E"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w:t>
      </w:r>
      <w:r w:rsidR="0075375E">
        <w:rPr>
          <w:rFonts w:ascii="Times New Roman" w:eastAsia="Times New Roman" w:hAnsi="Times New Roman" w:cs="Times New Roman"/>
          <w:color w:val="000000"/>
          <w:sz w:val="24"/>
          <w:szCs w:val="28"/>
          <w:lang w:eastAsia="ru-RU"/>
        </w:rPr>
        <w:t>, Гонконга</w:t>
      </w:r>
    </w:p>
    <w:p w14:paraId="56ECA306" w14:textId="77777777" w:rsidR="0075375E" w:rsidRDefault="0075375E" w:rsidP="00F7189D">
      <w:pPr>
        <w:spacing w:after="0" w:line="240" w:lineRule="auto"/>
        <w:jc w:val="center"/>
        <w:rPr>
          <w:rFonts w:ascii="Times New Roman" w:eastAsia="Times New Roman" w:hAnsi="Times New Roman" w:cs="Times New Roman"/>
          <w:color w:val="000000"/>
          <w:sz w:val="24"/>
          <w:szCs w:val="28"/>
          <w:lang w:eastAsia="ru-RU"/>
        </w:rPr>
      </w:pPr>
    </w:p>
    <w:p w14:paraId="75C92DD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1F0701D"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7DCD25E3" wp14:editId="42337E6F">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009EEAA" w14:textId="05FED03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Дании</w:t>
      </w:r>
    </w:p>
    <w:p w14:paraId="5815B95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C8643A9" wp14:editId="55DE9458">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4740051" w14:textId="3FBA7AB1"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Германии</w:t>
      </w:r>
    </w:p>
    <w:p w14:paraId="7BE5F37A" w14:textId="77777777" w:rsidR="0075375E" w:rsidRDefault="0075375E" w:rsidP="00F7189D">
      <w:pPr>
        <w:spacing w:after="0" w:line="240" w:lineRule="auto"/>
        <w:jc w:val="center"/>
        <w:rPr>
          <w:rFonts w:ascii="Times New Roman" w:eastAsia="Times New Roman" w:hAnsi="Times New Roman" w:cs="Times New Roman"/>
          <w:color w:val="000000"/>
          <w:sz w:val="24"/>
          <w:szCs w:val="28"/>
          <w:lang w:eastAsia="ru-RU"/>
        </w:rPr>
      </w:pPr>
    </w:p>
    <w:p w14:paraId="013D08B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6EDC7AA" wp14:editId="7B119A79">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D84B797" w14:textId="4EE29CD5"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Японии</w:t>
      </w:r>
    </w:p>
    <w:p w14:paraId="0783E48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D600C5D" wp14:editId="18C74818">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9E34873" w14:textId="26762726"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Кореи</w:t>
      </w:r>
    </w:p>
    <w:p w14:paraId="1F6CA802" w14:textId="77777777" w:rsidR="0075375E" w:rsidRPr="007A0C9E" w:rsidRDefault="0075375E" w:rsidP="00F7189D">
      <w:pPr>
        <w:spacing w:after="0" w:line="240" w:lineRule="auto"/>
        <w:jc w:val="center"/>
        <w:rPr>
          <w:rFonts w:ascii="Times New Roman" w:eastAsia="Times New Roman" w:hAnsi="Times New Roman" w:cs="Times New Roman"/>
          <w:szCs w:val="24"/>
          <w:lang w:eastAsia="ru-RU"/>
        </w:rPr>
      </w:pPr>
    </w:p>
    <w:p w14:paraId="4F5F62D1" w14:textId="0F1FA2F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0258162" wp14:editId="29E15D14">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5375E">
        <w:rPr>
          <w:rFonts w:ascii="Times New Roman" w:eastAsia="Times New Roman" w:hAnsi="Times New Roman" w:cs="Times New Roman"/>
          <w:color w:val="000000"/>
          <w:sz w:val="24"/>
          <w:szCs w:val="28"/>
          <w:lang w:eastAsia="ru-RU"/>
        </w:rPr>
        <w:t xml:space="preserve">26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Малайзии</w:t>
      </w:r>
    </w:p>
    <w:p w14:paraId="195ED7D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5BC7EE3" wp14:editId="6B5CB443">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68A82B5" w14:textId="76128683"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sidR="0075375E">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Мальдив</w:t>
      </w:r>
    </w:p>
    <w:p w14:paraId="2852A557" w14:textId="77777777" w:rsidR="0075375E" w:rsidRDefault="0075375E" w:rsidP="00F7189D">
      <w:pPr>
        <w:spacing w:after="0" w:line="240" w:lineRule="auto"/>
        <w:jc w:val="center"/>
        <w:rPr>
          <w:rFonts w:ascii="Times New Roman" w:eastAsia="Times New Roman" w:hAnsi="Times New Roman" w:cs="Times New Roman"/>
          <w:color w:val="000000"/>
          <w:sz w:val="24"/>
          <w:szCs w:val="28"/>
          <w:lang w:eastAsia="ru-RU"/>
        </w:rPr>
      </w:pPr>
    </w:p>
    <w:p w14:paraId="6AC5376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E7C5A76" wp14:editId="63A73EE6">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AEBB94C" w14:textId="1DAC96C9"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sidR="0075375E">
        <w:rPr>
          <w:rFonts w:ascii="Times New Roman" w:eastAsia="Times New Roman" w:hAnsi="Times New Roman" w:cs="Times New Roman"/>
          <w:color w:val="000000"/>
          <w:sz w:val="24"/>
          <w:szCs w:val="28"/>
          <w:lang w:eastAsia="ru-RU"/>
        </w:rPr>
        <w:t>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75375E">
        <w:rPr>
          <w:rFonts w:ascii="Times New Roman" w:eastAsia="Times New Roman" w:hAnsi="Times New Roman" w:cs="Times New Roman"/>
          <w:color w:val="000000"/>
          <w:sz w:val="24"/>
          <w:szCs w:val="28"/>
          <w:lang w:eastAsia="ru-RU"/>
        </w:rPr>
        <w:t xml:space="preserve"> для Швеции</w:t>
      </w:r>
    </w:p>
    <w:p w14:paraId="30305FB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AD4D7C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224FC30" wp14:editId="7FEB6FDC">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266E780" w14:textId="6072FD3A"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20CBFD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62F547E" wp14:editId="60C92C21">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CBBB156" w14:textId="79624133"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578F06D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0AEDD55" wp14:editId="6F6DDC92">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506FEDD" w14:textId="2CC33941"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186C2F1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4B3ACF2" wp14:editId="5BFEACEF">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9565D4C" w14:textId="2F0965A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5145CFF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p>
    <w:p w14:paraId="7E487977" w14:textId="77777777" w:rsidR="00F7189D" w:rsidRDefault="00F7189D" w:rsidP="00F7189D">
      <w:pPr>
        <w:rPr>
          <w:rFonts w:ascii="Times New Roman" w:eastAsia="Times New Roman" w:hAnsi="Times New Roman" w:cs="Times New Roman"/>
          <w:color w:val="000000"/>
          <w:sz w:val="28"/>
          <w:szCs w:val="28"/>
          <w:lang w:eastAsia="ru-RU"/>
        </w:rPr>
      </w:pPr>
    </w:p>
    <w:p w14:paraId="3D68CDA8"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78A67095"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2439FA11"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49" w:name="_Toc58017212"/>
      <w:r>
        <w:rPr>
          <w:rFonts w:ascii="Times New Roman" w:eastAsiaTheme="minorEastAsia" w:hAnsi="Times New Roman" w:cs="Times New Roman"/>
          <w:color w:val="000000" w:themeColor="text1"/>
        </w:rPr>
        <w:lastRenderedPageBreak/>
        <w:t>Приложение В.</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49"/>
    </w:p>
    <w:p w14:paraId="5F3B346B"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7D56C954"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43D31AD" wp14:editId="4AA7A66B">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576A144" w14:textId="4571A52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33156A06"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CA83848" wp14:editId="7C83DAB9">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791241F" w14:textId="436172DB"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76239F1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96AF0BA" wp14:editId="46A203C9">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9B096D" w14:textId="6C3F72EB"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09C56CF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5F14B4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5078054B" wp14:editId="276FEED5">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4E24BBF" w14:textId="1AEC422A"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3880AD9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C2A1A07" wp14:editId="46353E4F">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902D1B" w14:textId="12DE80FF"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251F47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3A42648" wp14:editId="4B5D59DE">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C17A7F1" w14:textId="6EE4CC76"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729295A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574D7EF3" wp14:editId="530C204B">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C83FDFB" w14:textId="4CD2EDA8"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39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6EB38FF9" w14:textId="1215B4AD"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33FCC4B" wp14:editId="118D1411">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5375E">
        <w:rPr>
          <w:rFonts w:ascii="Times New Roman" w:eastAsia="Times New Roman" w:hAnsi="Times New Roman" w:cs="Times New Roman"/>
          <w:color w:val="000000"/>
          <w:sz w:val="24"/>
          <w:szCs w:val="28"/>
          <w:lang w:eastAsia="ru-RU"/>
        </w:rPr>
        <w:t>40</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79A745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C479A34" wp14:editId="11F3A86A">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114F98F" w14:textId="0BBA5718"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3CB6975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B90B729" wp14:editId="09CF72C5">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3D823B8" w14:textId="151E4C11"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55DF1825"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6729EFE" wp14:editId="264A75A7">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AAE1629" w14:textId="1F68E3E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43</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3395111D"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8BE66CA"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190596B" wp14:editId="69C317DD">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7A4ABF" w14:textId="407E84D0"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5D92427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C7769C0" wp14:editId="0C20DD3E">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0DFC6B" w14:textId="069FCEE9"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66997F7E"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3D45BFA" wp14:editId="64D97875">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9BCF0D2" w14:textId="1EC076BC"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506F7F48"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5EF1D43" wp14:editId="41425760">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072C293" w14:textId="391392BD"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2D9F5D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291ED505" wp14:editId="1EDEDDCF">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5E3A68A" w14:textId="1332153D"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48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1978DA9F" w14:textId="77777777" w:rsidR="00F7189D" w:rsidRDefault="00F7189D" w:rsidP="00F7189D">
      <w:pPr>
        <w:rPr>
          <w:rFonts w:ascii="Times New Roman" w:eastAsia="Times New Roman" w:hAnsi="Times New Roman" w:cs="Times New Roman"/>
          <w:color w:val="000000"/>
          <w:sz w:val="28"/>
          <w:szCs w:val="28"/>
          <w:lang w:eastAsia="ru-RU"/>
        </w:rPr>
      </w:pPr>
    </w:p>
    <w:p w14:paraId="4C67BB1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2820799" w14:textId="77777777" w:rsidR="00F7189D" w:rsidRPr="004117BC"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50" w:name="_Toc58017213"/>
      <w:r>
        <w:rPr>
          <w:rFonts w:ascii="Times New Roman" w:eastAsiaTheme="minorEastAsia" w:hAnsi="Times New Roman" w:cs="Times New Roman"/>
          <w:color w:val="000000" w:themeColor="text1"/>
        </w:rPr>
        <w:lastRenderedPageBreak/>
        <w:t>Приложение Г. Таблица оценки качества модели на данных объёма экспорта</w:t>
      </w:r>
      <w:bookmarkEnd w:id="250"/>
    </w:p>
    <w:p w14:paraId="116A5E0A"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38A656DD"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Pr="00324ED3">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03"/>
        <w:gridCol w:w="1146"/>
        <w:gridCol w:w="1768"/>
        <w:gridCol w:w="1181"/>
      </w:tblGrid>
      <w:tr w:rsidR="00F7189D" w:rsidRPr="00324ED3" w14:paraId="29D92CBC" w14:textId="77777777" w:rsidTr="00EB0383">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F1CB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Country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DC72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2D73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A4157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val_mae</w:t>
            </w:r>
          </w:p>
        </w:tc>
      </w:tr>
      <w:tr w:rsidR="00F7189D" w:rsidRPr="00324ED3" w14:paraId="540EFD23" w14:textId="77777777" w:rsidTr="00EB0383">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F75A" w14:textId="0D6B3B80"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EDD0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1811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281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0.4975</w:t>
            </w:r>
          </w:p>
        </w:tc>
      </w:tr>
      <w:tr w:rsidR="00F7189D" w:rsidRPr="00324ED3" w14:paraId="38C0234F" w14:textId="77777777" w:rsidTr="00EB0383">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200E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897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E2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961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4B536BB" w14:textId="77777777" w:rsidTr="00EB0383">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7534F" w14:textId="6CD8B6DD"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3CDB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80BC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77A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0.371</w:t>
            </w:r>
          </w:p>
        </w:tc>
      </w:tr>
      <w:tr w:rsidR="00F7189D" w:rsidRPr="00324ED3" w14:paraId="1F6D25BD" w14:textId="77777777" w:rsidTr="00EB0383">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1A28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4D7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DEEC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DD6F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6FD22A6" w14:textId="77777777" w:rsidTr="00EB0383">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D933C" w14:textId="467E9C9C"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63A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E0B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663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0.4241</w:t>
            </w:r>
          </w:p>
        </w:tc>
      </w:tr>
      <w:tr w:rsidR="00F7189D" w:rsidRPr="00324ED3" w14:paraId="7267CF0B" w14:textId="77777777" w:rsidTr="00EB0383">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6F6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4949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50E7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7D7A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3C848FE" w14:textId="77777777" w:rsidTr="00EB0383">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EC280" w14:textId="210E6F4B"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852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D68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D642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0.5816</w:t>
            </w:r>
          </w:p>
        </w:tc>
      </w:tr>
      <w:tr w:rsidR="00F7189D" w:rsidRPr="00324ED3" w14:paraId="5CB30D41" w14:textId="77777777" w:rsidTr="00EB0383">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518C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488B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CFEF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F0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7BEADE2" w14:textId="77777777" w:rsidTr="00EB0383">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05878" w14:textId="701A94BD"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КитайЮ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ED5F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39E4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AF39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0.4442</w:t>
            </w:r>
          </w:p>
        </w:tc>
      </w:tr>
      <w:tr w:rsidR="00F7189D" w:rsidRPr="00324ED3" w14:paraId="517F8C53" w14:textId="77777777" w:rsidTr="00EB0383">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1976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98B1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A521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B260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7FA2417" w14:textId="77777777" w:rsidTr="00EB0383">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7308F" w14:textId="49D7E976"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EA0B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839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196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0.5467</w:t>
            </w:r>
          </w:p>
        </w:tc>
      </w:tr>
      <w:tr w:rsidR="00F7189D" w:rsidRPr="00324ED3" w14:paraId="0A866D18" w14:textId="77777777" w:rsidTr="00EB0383">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4782F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7F3D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1EB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0A1A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2BDE5AE6"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3FAFF" w14:textId="73AC8C54"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0FB3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1C95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4F09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0.3233</w:t>
            </w:r>
          </w:p>
        </w:tc>
      </w:tr>
      <w:tr w:rsidR="00F7189D" w:rsidRPr="00324ED3" w14:paraId="056A5C97" w14:textId="77777777" w:rsidTr="00EB0383">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1EA1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D771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DF9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B50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ADD8231" w14:textId="77777777" w:rsidTr="00EB0383">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EAEDF" w14:textId="27DC82C1"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78CB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CF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33660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0.4425</w:t>
            </w:r>
          </w:p>
        </w:tc>
      </w:tr>
      <w:tr w:rsidR="00F7189D" w:rsidRPr="00324ED3" w14:paraId="2824DE51"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86A5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5667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81C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A225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B27AFAD" w14:textId="77777777" w:rsidTr="00EB0383">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19A6D" w14:textId="3D666EB8" w:rsidR="00F7189D" w:rsidRPr="00324ED3" w:rsidRDefault="00522717" w:rsidP="00522717">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E08A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E222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1940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0.7162</w:t>
            </w:r>
          </w:p>
        </w:tc>
      </w:tr>
      <w:tr w:rsidR="00F7189D" w:rsidRPr="00324ED3" w14:paraId="77272CC7" w14:textId="77777777" w:rsidTr="00EB0383">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B340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6A7A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D90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5E6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8672CC2" w14:textId="77777777" w:rsidTr="00EB0383">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DC701" w14:textId="20128CB1"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83CD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1F4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991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0.617</w:t>
            </w:r>
          </w:p>
        </w:tc>
      </w:tr>
      <w:tr w:rsidR="00F7189D" w:rsidRPr="00324ED3" w14:paraId="2414B139" w14:textId="77777777" w:rsidTr="00EB0383">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CF94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2DFD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33CC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EDB0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C415FBE" w14:textId="77777777" w:rsidTr="00EB0383">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F94D9" w14:textId="71D4431C"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2B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6E3A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915A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w:t>
            </w:r>
          </w:p>
        </w:tc>
      </w:tr>
      <w:tr w:rsidR="00F7189D" w:rsidRPr="00324ED3" w14:paraId="3769CE87" w14:textId="77777777" w:rsidTr="00EB0383">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2EA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ED8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2F67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4FF7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786B170C" w14:textId="77777777" w:rsidTr="00EB0383">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4D766" w14:textId="7F3C4D3B"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853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446E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0AD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0.3147</w:t>
            </w:r>
          </w:p>
        </w:tc>
      </w:tr>
      <w:tr w:rsidR="00F7189D" w:rsidRPr="00324ED3" w14:paraId="16B4E358" w14:textId="77777777" w:rsidTr="00EB0383">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00CF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E1EE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415B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3496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3BF9B3A5" w14:textId="77777777" w:rsidTr="00EB0383">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26D7A" w14:textId="718A9733" w:rsidR="00F7189D" w:rsidRPr="00324ED3" w:rsidRDefault="00522717" w:rsidP="00522717">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EB83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ECA9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FA35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0.38</w:t>
            </w:r>
          </w:p>
        </w:tc>
      </w:tr>
      <w:tr w:rsidR="00F7189D" w:rsidRPr="00324ED3" w14:paraId="6505FECC" w14:textId="77777777" w:rsidTr="00EB0383">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D8A8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7F8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0F9B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8656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2E10217" w14:textId="77777777" w:rsidTr="00EB0383">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CB9AB" w14:textId="2960783C"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B9BA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E466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FD23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0.3472</w:t>
            </w:r>
          </w:p>
        </w:tc>
      </w:tr>
      <w:tr w:rsidR="00F7189D" w:rsidRPr="00324ED3" w14:paraId="4C1CA53E" w14:textId="77777777" w:rsidTr="00EB0383">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A125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E28E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B3566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72B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B2BEB77" w14:textId="77777777" w:rsidTr="00EB0383">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C09E7" w14:textId="13F1A369"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4963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4B29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D576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0.6542</w:t>
            </w:r>
          </w:p>
        </w:tc>
      </w:tr>
      <w:tr w:rsidR="00F7189D" w:rsidRPr="00324ED3" w14:paraId="126E9FCF" w14:textId="77777777" w:rsidTr="00EB0383">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07D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B04F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98E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F70F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1FFCAD1" w14:textId="77777777" w:rsidTr="00EB0383">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59261" w14:textId="58B691D0" w:rsidR="00F7189D" w:rsidRPr="00324ED3" w:rsidRDefault="00522717" w:rsidP="00EB0383">
            <w:pPr>
              <w:spacing w:after="0" w:line="240" w:lineRule="atLeast"/>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D66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BB59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1BB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0.5184</w:t>
            </w:r>
          </w:p>
        </w:tc>
      </w:tr>
      <w:tr w:rsidR="00F7189D" w:rsidRPr="00324ED3" w14:paraId="1026B71C" w14:textId="77777777" w:rsidTr="00EB0383">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490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F84D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7B1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8158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bl>
    <w:p w14:paraId="384B54CF" w14:textId="77777777" w:rsidR="00F7189D" w:rsidRPr="00616BD5" w:rsidRDefault="00F7189D" w:rsidP="00F7189D">
      <w:pPr>
        <w:jc w:val="center"/>
      </w:pPr>
    </w:p>
    <w:p w14:paraId="79C2A27B" w14:textId="77777777" w:rsidR="00117648" w:rsidRDefault="00117648"/>
    <w:sectPr w:rsidR="00117648">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Иван Слеповичев" w:date="2020-12-15T17:41:00Z" w:initials="ИИС">
    <w:p w14:paraId="18022E4D" w14:textId="34C1D743" w:rsidR="002D67AD" w:rsidRPr="00914F68" w:rsidRDefault="002D67AD">
      <w:pPr>
        <w:pStyle w:val="af1"/>
      </w:pPr>
      <w:r>
        <w:rPr>
          <w:rStyle w:val="af0"/>
        </w:rPr>
        <w:annotationRef/>
      </w:r>
      <w:r>
        <w:t>Ы</w:t>
      </w:r>
    </w:p>
  </w:comment>
  <w:comment w:id="11" w:author="Иван Слеповичев" w:date="2020-12-15T17:41:00Z" w:initials="ИИС">
    <w:p w14:paraId="75AC1B09" w14:textId="192FD5D1" w:rsidR="002D67AD" w:rsidRDefault="002D67AD">
      <w:pPr>
        <w:pStyle w:val="af1"/>
      </w:pPr>
      <w:r>
        <w:rPr>
          <w:rStyle w:val="af0"/>
        </w:rPr>
        <w:annotationRef/>
      </w:r>
      <w:r>
        <w:t>на рисунке 1 – «статистические», выше в тексте и во введении – «статические». поправьте на «статистические» везде по тексту</w:t>
      </w:r>
    </w:p>
  </w:comment>
  <w:comment w:id="20" w:author="Иван Слеповичев" w:date="2020-12-15T17:41:00Z" w:initials="ИИС">
    <w:p w14:paraId="7C16FB91" w14:textId="22AEC6B7" w:rsidR="002D67AD" w:rsidRDefault="002D67AD">
      <w:pPr>
        <w:pStyle w:val="af1"/>
      </w:pPr>
      <w:r>
        <w:rPr>
          <w:rStyle w:val="af0"/>
        </w:rPr>
        <w:annotationRef/>
      </w:r>
      <w:r>
        <w:t>здесь и далее полужирным, а в формуле – нет</w:t>
      </w:r>
    </w:p>
  </w:comment>
  <w:comment w:id="54" w:author="Иван Слеповичев" w:date="2020-12-15T17:41:00Z" w:initials="ИИС">
    <w:p w14:paraId="1DEBBB03" w14:textId="0D15D58B" w:rsidR="002D67AD" w:rsidRDefault="002D67AD">
      <w:pPr>
        <w:pStyle w:val="af1"/>
      </w:pPr>
      <w:r>
        <w:rPr>
          <w:rStyle w:val="af0"/>
        </w:rPr>
        <w:annotationRef/>
      </w:r>
      <w:r>
        <w:t>Неровно</w:t>
      </w:r>
    </w:p>
  </w:comment>
  <w:comment w:id="57" w:author="Иван Слеповичев" w:date="2020-12-15T17:41:00Z" w:initials="ИИС">
    <w:p w14:paraId="19ADEBF9" w14:textId="3CABF3C8" w:rsidR="002D67AD" w:rsidRDefault="002D67AD">
      <w:pPr>
        <w:pStyle w:val="af1"/>
      </w:pPr>
      <w:r>
        <w:rPr>
          <w:rStyle w:val="af0"/>
        </w:rPr>
        <w:annotationRef/>
      </w:r>
      <w:r>
        <w:t>Непонятно что написано – пропущено слово?</w:t>
      </w:r>
    </w:p>
  </w:comment>
  <w:comment w:id="59" w:author="Иван Слеповичев" w:date="2020-12-15T17:41:00Z" w:initials="ИИС">
    <w:p w14:paraId="5FC84075" w14:textId="1D46254C" w:rsidR="002D67AD" w:rsidRDefault="002D67AD">
      <w:pPr>
        <w:pStyle w:val="af1"/>
      </w:pPr>
      <w:r>
        <w:rPr>
          <w:rStyle w:val="af0"/>
        </w:rPr>
        <w:annotationRef/>
      </w:r>
      <w:r>
        <w:t>Не понятно, откуда там бесконечность, если речь о сумме прошлых значений ряда</w:t>
      </w:r>
    </w:p>
  </w:comment>
  <w:comment w:id="75" w:author="Иван Слеповичев" w:date="2020-12-15T17:41:00Z" w:initials="ИИС">
    <w:p w14:paraId="15838EBC" w14:textId="128B3C20" w:rsidR="002D67AD" w:rsidRPr="006B6A9C" w:rsidRDefault="002D67AD">
      <w:pPr>
        <w:pStyle w:val="af1"/>
      </w:pPr>
      <w:r>
        <w:rPr>
          <w:rStyle w:val="af0"/>
        </w:rPr>
        <w:annotationRef/>
      </w:r>
      <w:r>
        <w:t xml:space="preserve">Что означает буквы </w:t>
      </w:r>
      <w:r>
        <w:rPr>
          <w:lang w:val="en-US"/>
        </w:rPr>
        <w:t>G</w:t>
      </w:r>
      <w:r w:rsidRPr="006B6A9C">
        <w:t xml:space="preserve">, </w:t>
      </w:r>
      <w:r>
        <w:rPr>
          <w:lang w:val="en-US"/>
        </w:rPr>
        <w:t>C</w:t>
      </w:r>
      <w:r w:rsidRPr="006B6A9C">
        <w:t xml:space="preserve">, </w:t>
      </w:r>
      <w:r>
        <w:rPr>
          <w:lang w:val="en-US"/>
        </w:rPr>
        <w:t>H</w:t>
      </w:r>
      <w:r w:rsidRPr="006B6A9C">
        <w:t xml:space="preserve"> </w:t>
      </w:r>
      <w:r>
        <w:t>в аббревиатуре?</w:t>
      </w:r>
    </w:p>
  </w:comment>
  <w:comment w:id="81" w:author="Иван Слеповичев" w:date="2020-12-15T17:41:00Z" w:initials="ИИС">
    <w:p w14:paraId="028E5479" w14:textId="16F2B659" w:rsidR="002D67AD" w:rsidRDefault="002D67AD">
      <w:pPr>
        <w:pStyle w:val="af1"/>
      </w:pPr>
      <w:r>
        <w:rPr>
          <w:rStyle w:val="af0"/>
        </w:rPr>
        <w:annotationRef/>
      </w:r>
      <w:r>
        <w:t>Расшифровку аббревиатуры</w:t>
      </w:r>
    </w:p>
  </w:comment>
  <w:comment w:id="112" w:author="Иван Слеповичев" w:date="2020-12-15T17:41:00Z" w:initials="ИИС">
    <w:p w14:paraId="6CD4FEB4" w14:textId="73F2FE41" w:rsidR="002D67AD" w:rsidRDefault="002D67AD">
      <w:pPr>
        <w:pStyle w:val="af1"/>
      </w:pPr>
      <w:r>
        <w:rPr>
          <w:rStyle w:val="af0"/>
        </w:rPr>
        <w:annotationRef/>
      </w:r>
      <w:r>
        <w:t>Нужно определение термина – «функциональные элементы»</w:t>
      </w:r>
    </w:p>
  </w:comment>
  <w:comment w:id="117" w:author="Иван Слеповичев" w:date="2020-12-15T17:41:00Z" w:initials="ИИС">
    <w:p w14:paraId="1ED6F376" w14:textId="2CFDE517" w:rsidR="002D67AD" w:rsidRDefault="002D67AD">
      <w:pPr>
        <w:pStyle w:val="af1"/>
      </w:pPr>
      <w:r>
        <w:rPr>
          <w:rStyle w:val="af0"/>
        </w:rPr>
        <w:annotationRef/>
      </w:r>
      <w:r>
        <w:t>Рисунок вышел за поля, потому что вставлен с отступом</w:t>
      </w:r>
    </w:p>
  </w:comment>
  <w:comment w:id="122" w:author="Иван Слеповичев" w:date="2020-12-15T17:41:00Z" w:initials="ИИС">
    <w:p w14:paraId="35E1B1B8" w14:textId="7557C4E6" w:rsidR="002D67AD" w:rsidRDefault="002D67AD">
      <w:pPr>
        <w:pStyle w:val="af1"/>
      </w:pPr>
      <w:r>
        <w:rPr>
          <w:rStyle w:val="af0"/>
        </w:rPr>
        <w:annotationRef/>
      </w:r>
      <w:r>
        <w:t>расшифровка</w:t>
      </w:r>
    </w:p>
  </w:comment>
  <w:comment w:id="127" w:author="Иван Слеповичев" w:date="2020-12-15T17:41:00Z" w:initials="ИИС">
    <w:p w14:paraId="4329A636" w14:textId="47E88C66" w:rsidR="002D67AD" w:rsidRPr="00A1624F" w:rsidRDefault="002D67AD">
      <w:pPr>
        <w:pStyle w:val="af1"/>
      </w:pPr>
      <w:r>
        <w:rPr>
          <w:rStyle w:val="af0"/>
        </w:rPr>
        <w:annotationRef/>
      </w:r>
      <w:r>
        <w:t xml:space="preserve">Можно упомянуть библиотеки </w:t>
      </w:r>
      <w:r>
        <w:rPr>
          <w:lang w:val="en-US"/>
        </w:rPr>
        <w:t>CatBoost</w:t>
      </w:r>
      <w:r w:rsidRPr="00A1624F">
        <w:t xml:space="preserve">, </w:t>
      </w:r>
      <w:r>
        <w:rPr>
          <w:lang w:val="en-US"/>
        </w:rPr>
        <w:t>XGBoost</w:t>
      </w:r>
    </w:p>
  </w:comment>
  <w:comment w:id="135" w:author="Иван Слеповичев" w:date="2020-12-15T17:41:00Z" w:initials="ИИС">
    <w:p w14:paraId="764B5F45" w14:textId="50E359C7" w:rsidR="002D67AD" w:rsidRDefault="002D67AD">
      <w:pPr>
        <w:pStyle w:val="af1"/>
      </w:pPr>
      <w:r>
        <w:rPr>
          <w:rStyle w:val="af0"/>
        </w:rPr>
        <w:annotationRef/>
      </w:r>
      <w:r>
        <w:t>Это её основное назначение</w:t>
      </w:r>
    </w:p>
  </w:comment>
  <w:comment w:id="146" w:author="Иван Слеповичев" w:date="2020-12-15T17:41:00Z" w:initials="ИИС">
    <w:p w14:paraId="1ABF7544" w14:textId="41107C47" w:rsidR="002D67AD" w:rsidRPr="00F22346" w:rsidRDefault="002D67AD">
      <w:pPr>
        <w:pStyle w:val="af1"/>
      </w:pPr>
      <w:r>
        <w:rPr>
          <w:rStyle w:val="af0"/>
        </w:rPr>
        <w:annotationRef/>
      </w:r>
      <w:r>
        <w:t>Раз Вы начали писать о развертывании модулей – продолжите: Установка Анаконда, установка библиотек, создание структуры папок (данные, модели, программы, результаты</w:t>
      </w:r>
      <w:r w:rsidRPr="00F22346">
        <w:t>)</w:t>
      </w:r>
      <w:r>
        <w:t xml:space="preserve"> и т.п.</w:t>
      </w:r>
    </w:p>
  </w:comment>
  <w:comment w:id="148" w:author="Иван Слеповичев" w:date="2020-12-15T17:41:00Z" w:initials="ИИС">
    <w:p w14:paraId="532E6BBA" w14:textId="77777777" w:rsidR="002D67AD" w:rsidRPr="00A1624F" w:rsidRDefault="002D67AD" w:rsidP="00150169">
      <w:pPr>
        <w:pStyle w:val="af1"/>
      </w:pPr>
      <w:r>
        <w:rPr>
          <w:rStyle w:val="af0"/>
        </w:rPr>
        <w:annotationRef/>
      </w:r>
      <w:r>
        <w:t>официальное название, а не идентификатор пакета</w:t>
      </w:r>
    </w:p>
  </w:comment>
  <w:comment w:id="154" w:author="Иван Слеповичев" w:date="2020-12-15T17:41:00Z" w:initials="ИИС">
    <w:p w14:paraId="5C823774" w14:textId="41A53763" w:rsidR="002D67AD" w:rsidRDefault="002D67AD">
      <w:pPr>
        <w:pStyle w:val="af1"/>
      </w:pPr>
      <w:r>
        <w:rPr>
          <w:rStyle w:val="af0"/>
        </w:rPr>
        <w:annotationRef/>
      </w:r>
      <w:r>
        <w:t>Это лучше перенести в раздел архитектуры модели</w:t>
      </w:r>
    </w:p>
  </w:comment>
  <w:comment w:id="158" w:author="Иван Слеповичев" w:date="2020-12-15T17:41:00Z" w:initials="ИИС">
    <w:p w14:paraId="2B612196" w14:textId="77777777" w:rsidR="002D67AD" w:rsidRDefault="002D67AD" w:rsidP="00DB41F5">
      <w:pPr>
        <w:pStyle w:val="af1"/>
      </w:pPr>
      <w:r>
        <w:rPr>
          <w:rStyle w:val="af0"/>
        </w:rPr>
        <w:annotationRef/>
      </w:r>
      <w:r>
        <w:t>Это перенести вверх в раздел структуры программы</w:t>
      </w:r>
    </w:p>
  </w:comment>
  <w:comment w:id="167" w:author="Иван Слеповичев" w:date="2020-12-15T17:41:00Z" w:initials="ИИС">
    <w:p w14:paraId="7E4FEC0D" w14:textId="6E6DBFF5" w:rsidR="002D67AD" w:rsidRPr="00EC3282" w:rsidRDefault="002D67AD">
      <w:pPr>
        <w:pStyle w:val="af1"/>
      </w:pPr>
      <w:r>
        <w:rPr>
          <w:rStyle w:val="af0"/>
        </w:rPr>
        <w:annotationRef/>
      </w:r>
      <w:r>
        <w:t>уместна такая структура заголовков: 3.2. Структура данных, 3.3 Описание модели, 3.4. Обучение модели, 3.5. Результаты вычислений</w:t>
      </w:r>
      <w:r w:rsidRPr="00EC3282">
        <w:t xml:space="preserve"> </w:t>
      </w:r>
    </w:p>
  </w:comment>
  <w:comment w:id="171" w:author="Иван Слеповичев" w:date="2020-12-15T17:41:00Z" w:initials="ИИС">
    <w:p w14:paraId="32AD591C" w14:textId="243DFD1C" w:rsidR="002D67AD" w:rsidRDefault="002D67AD">
      <w:pPr>
        <w:pStyle w:val="af1"/>
      </w:pPr>
      <w:r>
        <w:rPr>
          <w:rStyle w:val="af0"/>
        </w:rPr>
        <w:annotationRef/>
      </w:r>
      <w:r>
        <w:t>Описание модели</w:t>
      </w:r>
    </w:p>
  </w:comment>
  <w:comment w:id="173" w:author="Иван Слеповичев" w:date="2020-12-15T17:41:00Z" w:initials="ИИС">
    <w:p w14:paraId="6FE4463A" w14:textId="11C644F3" w:rsidR="002D67AD" w:rsidRPr="00B62505" w:rsidRDefault="002D67AD">
      <w:pPr>
        <w:pStyle w:val="af1"/>
      </w:pPr>
      <w:r>
        <w:rPr>
          <w:rStyle w:val="af0"/>
        </w:rPr>
        <w:annotationRef/>
      </w:r>
      <w:r>
        <w:rPr>
          <w:lang w:val="en-US"/>
        </w:rPr>
        <w:t>lstm</w:t>
      </w:r>
      <w:r w:rsidRPr="00B62505">
        <w:t>_11_</w:t>
      </w:r>
      <w:r>
        <w:rPr>
          <w:lang w:val="en-US"/>
        </w:rPr>
        <w:t>input</w:t>
      </w:r>
      <w:r w:rsidRPr="00B62505">
        <w:t xml:space="preserve">, </w:t>
      </w:r>
      <w:r>
        <w:rPr>
          <w:lang w:val="en-US"/>
        </w:rPr>
        <w:t>sltm</w:t>
      </w:r>
      <w:r w:rsidRPr="00B62505">
        <w:t xml:space="preserve">_11, </w:t>
      </w:r>
      <w:r>
        <w:rPr>
          <w:lang w:val="en-US"/>
        </w:rPr>
        <w:t>droput</w:t>
      </w:r>
      <w:r w:rsidRPr="00B62505">
        <w:t xml:space="preserve">_11 </w:t>
      </w:r>
      <w:r>
        <w:t>и</w:t>
      </w:r>
      <w:r w:rsidRPr="00B62505">
        <w:t xml:space="preserve"> </w:t>
      </w:r>
      <w:r>
        <w:t>т</w:t>
      </w:r>
      <w:r w:rsidRPr="00B62505">
        <w:t>.</w:t>
      </w:r>
      <w:r>
        <w:t>п</w:t>
      </w:r>
      <w:r w:rsidRPr="00B62505">
        <w:t xml:space="preserve">. </w:t>
      </w:r>
      <w:r>
        <w:t xml:space="preserve">не очень красивые имена. Можете назвать слои самостоятельно параметром </w:t>
      </w:r>
      <w:r w:rsidRPr="00B62505">
        <w:t>“</w:t>
      </w:r>
      <w:r>
        <w:rPr>
          <w:lang w:val="en-US"/>
        </w:rPr>
        <w:t>name</w:t>
      </w:r>
      <w:r w:rsidRPr="00B62505">
        <w:t>”</w:t>
      </w:r>
    </w:p>
  </w:comment>
  <w:comment w:id="176" w:author="Иван Слеповичев" w:date="2020-12-15T17:41:00Z" w:initials="ИИС">
    <w:p w14:paraId="3A6075C9" w14:textId="77777777" w:rsidR="002D67AD" w:rsidRDefault="002D67AD" w:rsidP="00DB41F5">
      <w:pPr>
        <w:pStyle w:val="af1"/>
      </w:pPr>
      <w:r>
        <w:rPr>
          <w:rStyle w:val="af0"/>
        </w:rPr>
        <w:annotationRef/>
      </w:r>
      <w:r>
        <w:t>Это лучше перенести в раздел архитектуры модели</w:t>
      </w:r>
    </w:p>
  </w:comment>
  <w:comment w:id="189" w:author="Иван Слеповичев" w:date="2020-12-15T17:41:00Z" w:initials="ИИС">
    <w:p w14:paraId="17C9D937" w14:textId="2932D107" w:rsidR="002D67AD" w:rsidRDefault="002D67AD">
      <w:pPr>
        <w:pStyle w:val="af1"/>
      </w:pPr>
      <w:r>
        <w:rPr>
          <w:rStyle w:val="af0"/>
        </w:rPr>
        <w:annotationRef/>
      </w:r>
      <w:r>
        <w:t>Обучение модели</w:t>
      </w:r>
    </w:p>
  </w:comment>
  <w:comment w:id="191" w:author="Иван Слеповичев" w:date="2020-12-15T17:41:00Z" w:initials="ИИС">
    <w:p w14:paraId="036A006F" w14:textId="416BD6F8" w:rsidR="002D67AD" w:rsidRDefault="002D67AD">
      <w:pPr>
        <w:pStyle w:val="af1"/>
      </w:pPr>
      <w:r>
        <w:rPr>
          <w:rStyle w:val="af0"/>
        </w:rPr>
        <w:annotationRef/>
      </w:r>
      <w:r>
        <w:t>Результаты вычислений</w:t>
      </w:r>
    </w:p>
  </w:comment>
  <w:comment w:id="194" w:author="Иван Слеповичев" w:date="2020-12-15T17:41:00Z" w:initials="ИИС">
    <w:p w14:paraId="775FFE31" w14:textId="7AF56C0B" w:rsidR="002D67AD" w:rsidRPr="00786992" w:rsidRDefault="002D67AD">
      <w:pPr>
        <w:pStyle w:val="af1"/>
      </w:pPr>
      <w:r>
        <w:rPr>
          <w:rStyle w:val="af0"/>
        </w:rPr>
        <w:annotationRef/>
      </w:r>
      <w:r>
        <w:t>Таблица непонятная –</w:t>
      </w:r>
      <w:r w:rsidRPr="0024157C">
        <w:t xml:space="preserve"> </w:t>
      </w:r>
      <w:r>
        <w:t xml:space="preserve">в колонке </w:t>
      </w:r>
      <w:r>
        <w:rPr>
          <w:lang w:val="en-US"/>
        </w:rPr>
        <w:t>Country</w:t>
      </w:r>
      <w:r>
        <w:t xml:space="preserve"> и метрика и название страны, название не русское. Китай и Гонконг перечислением – китайцы обидятся. Также непонятно зачем тут </w:t>
      </w:r>
      <w:r>
        <w:rPr>
          <w:lang w:val="en-US"/>
        </w:rPr>
        <w:t>Binary</w:t>
      </w:r>
      <w:r w:rsidRPr="00786992">
        <w:t xml:space="preserve"> </w:t>
      </w:r>
      <w:r>
        <w:rPr>
          <w:lang w:val="en-US"/>
        </w:rPr>
        <w:t>accuracy</w:t>
      </w:r>
      <w:r w:rsidRPr="00786992">
        <w:t xml:space="preserve"> </w:t>
      </w:r>
      <w:r>
        <w:t>–</w:t>
      </w:r>
      <w:r w:rsidRPr="00786992">
        <w:t xml:space="preserve"> </w:t>
      </w:r>
      <w:r>
        <w:t>она обычно для классификации используется</w:t>
      </w:r>
    </w:p>
  </w:comment>
  <w:comment w:id="229" w:author="Иван Слеповичев" w:date="2020-12-15T17:41:00Z" w:initials="ИИС">
    <w:p w14:paraId="343EDCF4" w14:textId="6402B970" w:rsidR="002D67AD" w:rsidRDefault="002D67AD">
      <w:pPr>
        <w:pStyle w:val="af1"/>
      </w:pPr>
      <w:r>
        <w:rPr>
          <w:rStyle w:val="af0"/>
        </w:rPr>
        <w:annotationRef/>
      </w:r>
      <w:r>
        <w:t>Это перенести вверх в раздел структуры программы</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022E4D" w15:done="0"/>
  <w15:commentEx w15:paraId="75AC1B09" w15:done="0"/>
  <w15:commentEx w15:paraId="7C16FB91" w15:done="0"/>
  <w15:commentEx w15:paraId="1DEBBB03" w15:done="0"/>
  <w15:commentEx w15:paraId="19ADEBF9" w15:done="0"/>
  <w15:commentEx w15:paraId="5FC84075" w15:done="0"/>
  <w15:commentEx w15:paraId="15838EBC" w15:done="0"/>
  <w15:commentEx w15:paraId="028E5479" w15:done="0"/>
  <w15:commentEx w15:paraId="6CD4FEB4" w15:done="0"/>
  <w15:commentEx w15:paraId="1ED6F376" w15:done="0"/>
  <w15:commentEx w15:paraId="35E1B1B8" w15:done="0"/>
  <w15:commentEx w15:paraId="4329A636" w15:done="0"/>
  <w15:commentEx w15:paraId="764B5F45" w15:done="0"/>
  <w15:commentEx w15:paraId="1ABF7544" w15:done="0"/>
  <w15:commentEx w15:paraId="532E6BBA" w15:done="0"/>
  <w15:commentEx w15:paraId="5C823774" w15:done="0"/>
  <w15:commentEx w15:paraId="2B612196" w15:done="0"/>
  <w15:commentEx w15:paraId="7E4FEC0D" w15:done="0"/>
  <w15:commentEx w15:paraId="32AD591C" w15:done="0"/>
  <w15:commentEx w15:paraId="6FE4463A" w15:done="0"/>
  <w15:commentEx w15:paraId="3A6075C9" w15:done="0"/>
  <w15:commentEx w15:paraId="17C9D937" w15:done="0"/>
  <w15:commentEx w15:paraId="036A006F" w15:done="0"/>
  <w15:commentEx w15:paraId="775FFE31" w15:done="0"/>
  <w15:commentEx w15:paraId="343EDC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D82E0B6A"/>
    <w:lvl w:ilvl="0" w:tplc="1ED671D2">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2046C4"/>
    <w:multiLevelType w:val="hybridMultilevel"/>
    <w:tmpl w:val="39560F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5E5F42"/>
    <w:multiLevelType w:val="hybridMultilevel"/>
    <w:tmpl w:val="A0C2DADA"/>
    <w:lvl w:ilvl="0" w:tplc="C9F8D9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9">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2">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48613F4"/>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81725E"/>
    <w:multiLevelType w:val="hybridMultilevel"/>
    <w:tmpl w:val="23061FD0"/>
    <w:lvl w:ilvl="0" w:tplc="49F6D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7"/>
  </w:num>
  <w:num w:numId="3">
    <w:abstractNumId w:val="15"/>
  </w:num>
  <w:num w:numId="4">
    <w:abstractNumId w:val="18"/>
  </w:num>
  <w:num w:numId="5">
    <w:abstractNumId w:val="20"/>
  </w:num>
  <w:num w:numId="6">
    <w:abstractNumId w:val="12"/>
  </w:num>
  <w:num w:numId="7">
    <w:abstractNumId w:val="13"/>
  </w:num>
  <w:num w:numId="8">
    <w:abstractNumId w:val="10"/>
  </w:num>
  <w:num w:numId="9">
    <w:abstractNumId w:val="9"/>
  </w:num>
  <w:num w:numId="10">
    <w:abstractNumId w:val="3"/>
  </w:num>
  <w:num w:numId="11">
    <w:abstractNumId w:val="5"/>
  </w:num>
  <w:num w:numId="12">
    <w:abstractNumId w:val="11"/>
  </w:num>
  <w:num w:numId="13">
    <w:abstractNumId w:val="8"/>
  </w:num>
  <w:num w:numId="14">
    <w:abstractNumId w:val="17"/>
  </w:num>
  <w:num w:numId="15">
    <w:abstractNumId w:val="22"/>
  </w:num>
  <w:num w:numId="16">
    <w:abstractNumId w:val="4"/>
  </w:num>
  <w:num w:numId="17">
    <w:abstractNumId w:val="0"/>
  </w:num>
  <w:num w:numId="18">
    <w:abstractNumId w:val="14"/>
  </w:num>
  <w:num w:numId="19">
    <w:abstractNumId w:val="6"/>
  </w:num>
  <w:num w:numId="20">
    <w:abstractNumId w:val="1"/>
  </w:num>
  <w:num w:numId="21">
    <w:abstractNumId w:val="19"/>
  </w:num>
  <w:num w:numId="22">
    <w:abstractNumId w:val="21"/>
  </w:num>
  <w:num w:numId="2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Учетная запись Майкрософт">
    <w15:presenceInfo w15:providerId="Windows Live" w15:userId="2d9596aadc4c7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US" w:vendorID="64" w:dllVersion="131078" w:nlCheck="1" w:checkStyle="1"/>
  <w:revisionView w:markup="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89D"/>
    <w:rsid w:val="0001180A"/>
    <w:rsid w:val="00062540"/>
    <w:rsid w:val="000D5DA0"/>
    <w:rsid w:val="000F172B"/>
    <w:rsid w:val="000F299A"/>
    <w:rsid w:val="00117648"/>
    <w:rsid w:val="00150169"/>
    <w:rsid w:val="0017583F"/>
    <w:rsid w:val="00203AEE"/>
    <w:rsid w:val="0020644A"/>
    <w:rsid w:val="0024157C"/>
    <w:rsid w:val="00273F8E"/>
    <w:rsid w:val="00276BF9"/>
    <w:rsid w:val="0028569C"/>
    <w:rsid w:val="002B0A21"/>
    <w:rsid w:val="002D67AD"/>
    <w:rsid w:val="002E69B2"/>
    <w:rsid w:val="002F4B08"/>
    <w:rsid w:val="0031006B"/>
    <w:rsid w:val="00355ECA"/>
    <w:rsid w:val="00372171"/>
    <w:rsid w:val="003C2FC6"/>
    <w:rsid w:val="003F0311"/>
    <w:rsid w:val="003F0C29"/>
    <w:rsid w:val="004372DD"/>
    <w:rsid w:val="004F5FC6"/>
    <w:rsid w:val="00522717"/>
    <w:rsid w:val="00575355"/>
    <w:rsid w:val="005C5EDA"/>
    <w:rsid w:val="006107FB"/>
    <w:rsid w:val="00613067"/>
    <w:rsid w:val="006346C6"/>
    <w:rsid w:val="00674E68"/>
    <w:rsid w:val="006B395D"/>
    <w:rsid w:val="006B6A9C"/>
    <w:rsid w:val="006C2509"/>
    <w:rsid w:val="006D5425"/>
    <w:rsid w:val="0075375E"/>
    <w:rsid w:val="00786992"/>
    <w:rsid w:val="007875B2"/>
    <w:rsid w:val="007A72D0"/>
    <w:rsid w:val="007B1F59"/>
    <w:rsid w:val="0086153E"/>
    <w:rsid w:val="00864B64"/>
    <w:rsid w:val="008D57A4"/>
    <w:rsid w:val="008F5C77"/>
    <w:rsid w:val="00907651"/>
    <w:rsid w:val="00914E7B"/>
    <w:rsid w:val="00914F68"/>
    <w:rsid w:val="00A1379F"/>
    <w:rsid w:val="00A1624F"/>
    <w:rsid w:val="00A56D30"/>
    <w:rsid w:val="00A85686"/>
    <w:rsid w:val="00A8630F"/>
    <w:rsid w:val="00B62505"/>
    <w:rsid w:val="00BD5B04"/>
    <w:rsid w:val="00BE0F0B"/>
    <w:rsid w:val="00C167B1"/>
    <w:rsid w:val="00C329AD"/>
    <w:rsid w:val="00CD3563"/>
    <w:rsid w:val="00D62DBC"/>
    <w:rsid w:val="00D763CE"/>
    <w:rsid w:val="00D9361B"/>
    <w:rsid w:val="00DB41F5"/>
    <w:rsid w:val="00E20E61"/>
    <w:rsid w:val="00E72DC9"/>
    <w:rsid w:val="00E827EB"/>
    <w:rsid w:val="00E86CF9"/>
    <w:rsid w:val="00EA0565"/>
    <w:rsid w:val="00EB0383"/>
    <w:rsid w:val="00EC3282"/>
    <w:rsid w:val="00F14C49"/>
    <w:rsid w:val="00F22346"/>
    <w:rsid w:val="00F43C31"/>
    <w:rsid w:val="00F7189D"/>
    <w:rsid w:val="00F75219"/>
    <w:rsid w:val="00F84434"/>
    <w:rsid w:val="00FA3E75"/>
    <w:rsid w:val="00FB01C1"/>
    <w:rsid w:val="00FC2996"/>
    <w:rsid w:val="00FE26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10D7F"/>
  <w15:docId w15:val="{DA3CF70F-8DA6-48A8-B435-9B10E3034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89D"/>
    <w:pPr>
      <w:spacing w:after="200" w:line="276" w:lineRule="auto"/>
    </w:pPr>
  </w:style>
  <w:style w:type="paragraph" w:styleId="1">
    <w:name w:val="heading 1"/>
    <w:basedOn w:val="a"/>
    <w:next w:val="a"/>
    <w:link w:val="10"/>
    <w:uiPriority w:val="9"/>
    <w:qFormat/>
    <w:rsid w:val="00F718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F7189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F7189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7189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189D"/>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F7189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7189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F7189D"/>
    <w:rPr>
      <w:rFonts w:asciiTheme="majorHAnsi" w:eastAsiaTheme="majorEastAsia" w:hAnsiTheme="majorHAnsi" w:cstheme="majorBidi"/>
      <w:b/>
      <w:bCs/>
      <w:i/>
      <w:iCs/>
      <w:color w:val="5B9BD5" w:themeColor="accent1"/>
    </w:rPr>
  </w:style>
  <w:style w:type="character" w:styleId="a3">
    <w:name w:val="Placeholder Text"/>
    <w:basedOn w:val="a0"/>
    <w:uiPriority w:val="99"/>
    <w:semiHidden/>
    <w:rsid w:val="00F7189D"/>
    <w:rPr>
      <w:color w:val="808080"/>
    </w:rPr>
  </w:style>
  <w:style w:type="paragraph" w:styleId="a4">
    <w:name w:val="Balloon Text"/>
    <w:basedOn w:val="a"/>
    <w:link w:val="a5"/>
    <w:uiPriority w:val="99"/>
    <w:semiHidden/>
    <w:unhideWhenUsed/>
    <w:rsid w:val="00F7189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7189D"/>
    <w:rPr>
      <w:rFonts w:ascii="Tahoma" w:hAnsi="Tahoma" w:cs="Tahoma"/>
      <w:sz w:val="16"/>
      <w:szCs w:val="16"/>
    </w:rPr>
  </w:style>
  <w:style w:type="character" w:styleId="a6">
    <w:name w:val="Hyperlink"/>
    <w:basedOn w:val="a0"/>
    <w:uiPriority w:val="99"/>
    <w:unhideWhenUsed/>
    <w:rsid w:val="00F7189D"/>
    <w:rPr>
      <w:color w:val="0000FF"/>
      <w:u w:val="single"/>
    </w:rPr>
  </w:style>
  <w:style w:type="paragraph" w:styleId="a7">
    <w:name w:val="Normal (Web)"/>
    <w:basedOn w:val="a"/>
    <w:uiPriority w:val="99"/>
    <w:unhideWhenUsed/>
    <w:rsid w:val="00F71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F7189D"/>
  </w:style>
  <w:style w:type="paragraph" w:styleId="a8">
    <w:name w:val="No Spacing"/>
    <w:uiPriority w:val="1"/>
    <w:qFormat/>
    <w:rsid w:val="00F7189D"/>
    <w:pPr>
      <w:spacing w:after="0" w:line="240" w:lineRule="auto"/>
    </w:pPr>
  </w:style>
  <w:style w:type="character" w:styleId="HTML">
    <w:name w:val="HTML Code"/>
    <w:basedOn w:val="a0"/>
    <w:uiPriority w:val="99"/>
    <w:semiHidden/>
    <w:unhideWhenUsed/>
    <w:rsid w:val="00F7189D"/>
    <w:rPr>
      <w:rFonts w:ascii="Courier New" w:eastAsia="Times New Roman" w:hAnsi="Courier New" w:cs="Courier New"/>
      <w:sz w:val="20"/>
      <w:szCs w:val="20"/>
    </w:rPr>
  </w:style>
  <w:style w:type="character" w:customStyle="1" w:styleId="mwe-math-mathml-inline">
    <w:name w:val="mwe-math-mathml-inline"/>
    <w:basedOn w:val="a0"/>
    <w:rsid w:val="00F7189D"/>
  </w:style>
  <w:style w:type="paragraph" w:styleId="a9">
    <w:name w:val="List Paragraph"/>
    <w:basedOn w:val="a"/>
    <w:uiPriority w:val="34"/>
    <w:qFormat/>
    <w:rsid w:val="00F7189D"/>
    <w:pPr>
      <w:ind w:left="720"/>
      <w:contextualSpacing/>
    </w:pPr>
  </w:style>
  <w:style w:type="character" w:styleId="aa">
    <w:name w:val="Emphasis"/>
    <w:basedOn w:val="a0"/>
    <w:uiPriority w:val="20"/>
    <w:qFormat/>
    <w:rsid w:val="00F7189D"/>
    <w:rPr>
      <w:i/>
      <w:iCs/>
    </w:rPr>
  </w:style>
  <w:style w:type="character" w:styleId="ab">
    <w:name w:val="Strong"/>
    <w:basedOn w:val="a0"/>
    <w:uiPriority w:val="22"/>
    <w:qFormat/>
    <w:rsid w:val="00F7189D"/>
    <w:rPr>
      <w:b/>
      <w:bCs/>
    </w:rPr>
  </w:style>
  <w:style w:type="character" w:customStyle="1" w:styleId="pl-s">
    <w:name w:val="pl-s"/>
    <w:basedOn w:val="a0"/>
    <w:rsid w:val="00F7189D"/>
  </w:style>
  <w:style w:type="character" w:customStyle="1" w:styleId="pl-cce">
    <w:name w:val="pl-cce"/>
    <w:basedOn w:val="a0"/>
    <w:rsid w:val="00F7189D"/>
  </w:style>
  <w:style w:type="character" w:customStyle="1" w:styleId="pl-pds">
    <w:name w:val="pl-pds"/>
    <w:basedOn w:val="a0"/>
    <w:rsid w:val="00F7189D"/>
  </w:style>
  <w:style w:type="paragraph" w:styleId="ac">
    <w:name w:val="TOC Heading"/>
    <w:basedOn w:val="1"/>
    <w:next w:val="a"/>
    <w:uiPriority w:val="39"/>
    <w:unhideWhenUsed/>
    <w:qFormat/>
    <w:rsid w:val="00F7189D"/>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F7189D"/>
    <w:pPr>
      <w:spacing w:after="100"/>
    </w:pPr>
  </w:style>
  <w:style w:type="paragraph" w:styleId="31">
    <w:name w:val="toc 3"/>
    <w:basedOn w:val="a"/>
    <w:next w:val="a"/>
    <w:autoRedefine/>
    <w:uiPriority w:val="39"/>
    <w:unhideWhenUsed/>
    <w:rsid w:val="00F7189D"/>
    <w:pPr>
      <w:spacing w:after="100"/>
      <w:ind w:left="440"/>
    </w:pPr>
  </w:style>
  <w:style w:type="paragraph" w:styleId="ad">
    <w:name w:val="Body Text"/>
    <w:basedOn w:val="a"/>
    <w:link w:val="ae"/>
    <w:rsid w:val="00F7189D"/>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F7189D"/>
    <w:rPr>
      <w:rFonts w:ascii="Liberation Serif" w:eastAsia="NSimSun" w:hAnsi="Liberation Serif" w:cs="Arial"/>
      <w:kern w:val="2"/>
      <w:sz w:val="24"/>
      <w:szCs w:val="24"/>
      <w:lang w:eastAsia="zh-CN" w:bidi="hi-IN"/>
    </w:rPr>
  </w:style>
  <w:style w:type="character" w:customStyle="1" w:styleId="apple-tab-span">
    <w:name w:val="apple-tab-span"/>
    <w:basedOn w:val="a0"/>
    <w:rsid w:val="00F7189D"/>
  </w:style>
  <w:style w:type="character" w:styleId="af">
    <w:name w:val="Subtle Emphasis"/>
    <w:basedOn w:val="a0"/>
    <w:uiPriority w:val="19"/>
    <w:qFormat/>
    <w:rsid w:val="00F7189D"/>
    <w:rPr>
      <w:i/>
      <w:iCs/>
      <w:color w:val="404040" w:themeColor="text1" w:themeTint="BF"/>
    </w:rPr>
  </w:style>
  <w:style w:type="character" w:styleId="af0">
    <w:name w:val="annotation reference"/>
    <w:basedOn w:val="a0"/>
    <w:uiPriority w:val="99"/>
    <w:semiHidden/>
    <w:unhideWhenUsed/>
    <w:rsid w:val="00F7189D"/>
    <w:rPr>
      <w:sz w:val="16"/>
      <w:szCs w:val="16"/>
    </w:rPr>
  </w:style>
  <w:style w:type="paragraph" w:styleId="af1">
    <w:name w:val="annotation text"/>
    <w:basedOn w:val="a"/>
    <w:link w:val="af2"/>
    <w:uiPriority w:val="99"/>
    <w:semiHidden/>
    <w:unhideWhenUsed/>
    <w:rsid w:val="00F7189D"/>
    <w:pPr>
      <w:spacing w:line="240" w:lineRule="auto"/>
    </w:pPr>
    <w:rPr>
      <w:sz w:val="20"/>
      <w:szCs w:val="20"/>
    </w:rPr>
  </w:style>
  <w:style w:type="character" w:customStyle="1" w:styleId="af2">
    <w:name w:val="Текст примечания Знак"/>
    <w:basedOn w:val="a0"/>
    <w:link w:val="af1"/>
    <w:uiPriority w:val="99"/>
    <w:semiHidden/>
    <w:rsid w:val="00F7189D"/>
    <w:rPr>
      <w:sz w:val="20"/>
      <w:szCs w:val="20"/>
    </w:rPr>
  </w:style>
  <w:style w:type="paragraph" w:styleId="af3">
    <w:name w:val="annotation subject"/>
    <w:basedOn w:val="af1"/>
    <w:next w:val="af1"/>
    <w:link w:val="af4"/>
    <w:uiPriority w:val="99"/>
    <w:semiHidden/>
    <w:unhideWhenUsed/>
    <w:rsid w:val="00F7189D"/>
    <w:rPr>
      <w:b/>
      <w:bCs/>
    </w:rPr>
  </w:style>
  <w:style w:type="character" w:customStyle="1" w:styleId="af4">
    <w:name w:val="Тема примечания Знак"/>
    <w:basedOn w:val="af2"/>
    <w:link w:val="af3"/>
    <w:uiPriority w:val="99"/>
    <w:semiHidden/>
    <w:rsid w:val="00F7189D"/>
    <w:rPr>
      <w:b/>
      <w:bCs/>
      <w:sz w:val="20"/>
      <w:szCs w:val="20"/>
    </w:rPr>
  </w:style>
  <w:style w:type="paragraph" w:styleId="af5">
    <w:name w:val="Revision"/>
    <w:hidden/>
    <w:uiPriority w:val="99"/>
    <w:semiHidden/>
    <w:rsid w:val="00F7189D"/>
    <w:pPr>
      <w:spacing w:after="0" w:line="240" w:lineRule="auto"/>
    </w:pPr>
  </w:style>
  <w:style w:type="paragraph" w:styleId="HTML0">
    <w:name w:val="HTML Preformatted"/>
    <w:basedOn w:val="a"/>
    <w:link w:val="HTML1"/>
    <w:uiPriority w:val="99"/>
    <w:unhideWhenUsed/>
    <w:rsid w:val="00F7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7189D"/>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35988">
      <w:bodyDiv w:val="1"/>
      <w:marLeft w:val="0"/>
      <w:marRight w:val="0"/>
      <w:marTop w:val="0"/>
      <w:marBottom w:val="0"/>
      <w:divBdr>
        <w:top w:val="none" w:sz="0" w:space="0" w:color="auto"/>
        <w:left w:val="none" w:sz="0" w:space="0" w:color="auto"/>
        <w:bottom w:val="none" w:sz="0" w:space="0" w:color="auto"/>
        <w:right w:val="none" w:sz="0" w:space="0" w:color="auto"/>
      </w:divBdr>
    </w:div>
    <w:div w:id="112495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7" Type="http://schemas.microsoft.com/office/2011/relationships/commentsExtended" Target="commentsExtended.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help.loginom.ru/userguide/processors/datamining/arimax.html" TargetMode="External"/><Relationship Id="rId37" Type="http://schemas.openxmlformats.org/officeDocument/2006/relationships/hyperlink" Target="http://www.machinelearning.ru/wiki/images/archive/c/cb/20160412121749%21Voron-ML-forecasting-slides.pdf"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ysu.am/files/Paper4.pdf" TargetMode="External"/><Relationship Id="rId35" Type="http://schemas.openxmlformats.org/officeDocument/2006/relationships/hyperlink" Target="https://www.youtube.com/watch?v=L1tsgJ9m1zM"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atastart.ru/blog/read/4-priema-python-numpy-kotorye-dolzhen-znat-kazhdyy-novichok" TargetMode="External"/><Relationship Id="rId25" Type="http://schemas.openxmlformats.org/officeDocument/2006/relationships/image" Target="media/image15.png"/><Relationship Id="rId33" Type="http://schemas.openxmlformats.org/officeDocument/2006/relationships/hyperlink" Target="https://www.mbureau.ru/articles/dissertaciya-model-prognozirovaniya-vremennyh-ryadov-glava-1" TargetMode="External"/><Relationship Id="rId38" Type="http://schemas.openxmlformats.org/officeDocument/2006/relationships/hyperlink" Target="https://www.python.org/"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neurohive.io/ru/osnovy-data-science/lstm-nejronnaja-se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ru.wikipedia.org/wiki/%D0%A1%D1%82%D0%B0%D1%86%D0%B8%D0%BE%D0%BD%D0%B0%D1%80%D0%BD%D0%BE%D1%81%D1%82%D1%8C" TargetMode="External"/><Relationship Id="rId31" Type="http://schemas.openxmlformats.org/officeDocument/2006/relationships/hyperlink" Target="https://bigenc.ru/economics/text/2087489"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www.machinelearning.ru/wiki/index.php?title=%D0%9C%D0%BE%D0%B4%D0%B5%D0%BB%D1%8C_%D0%A5%D0%BE%D0%BB%D1%8C%D1%82%D0%B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34" Type="http://schemas.openxmlformats.org/officeDocument/2006/relationships/hyperlink" Target="https://ru.wikipedia.org/wiki/%D0%9D%D0%B5%D0%B9%D1%80%D0%BE%D0%BD%D0%BD%D0%B0%D1%8F_%D1%81%D0%B5%D1%82%D1%8C" TargetMode="External"/><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ADA4A89-FEF8-41BF-AA73-BC82D10A2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Pages>
  <Words>12534</Words>
  <Characters>71447</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12</cp:revision>
  <dcterms:created xsi:type="dcterms:W3CDTF">2020-12-01T20:22:00Z</dcterms:created>
  <dcterms:modified xsi:type="dcterms:W3CDTF">2020-12-16T13:04:00Z</dcterms:modified>
</cp:coreProperties>
</file>